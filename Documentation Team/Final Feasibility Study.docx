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2.xml" ContentType="application/vnd.openxmlformats-officedocument.wordprocessingml.header+xml"/>
  <Override PartName="/word/header13.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5.xml" ContentType="application/vnd.openxmlformats-officedocument.wordprocessingml.footer+xml"/>
  <Override PartName="/word/header22.xml" ContentType="application/vnd.openxmlformats-officedocument.wordprocessingml.header+xml"/>
  <Override PartName="/word/footer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47F58" w14:textId="0D0D9C77" w:rsidR="00B84043" w:rsidRPr="00267170" w:rsidRDefault="00B84043" w:rsidP="4DA7A6B6">
      <w:pPr>
        <w:pStyle w:val="TOCHeading"/>
        <w:spacing w:before="0" w:after="240"/>
        <w:jc w:val="center"/>
        <w:rPr>
          <w:rFonts w:ascii="Cambria" w:eastAsia="Cambria" w:hAnsi="Cambria" w:cs="Cambria"/>
          <w:b/>
          <w:bCs/>
          <w:color w:val="002060"/>
          <w:sz w:val="72"/>
          <w:szCs w:val="72"/>
        </w:rPr>
      </w:pPr>
      <w:r w:rsidRPr="00267170">
        <w:rPr>
          <w:rFonts w:ascii="Cambria" w:eastAsia="Cambria" w:hAnsi="Cambria" w:cs="Cambria"/>
          <w:b/>
          <w:bCs/>
          <w:color w:val="002060"/>
          <w:sz w:val="72"/>
          <w:szCs w:val="72"/>
        </w:rPr>
        <w:t xml:space="preserve">Medicine </w:t>
      </w:r>
      <w:r w:rsidR="000C5A2F" w:rsidRPr="00267170">
        <w:rPr>
          <w:rFonts w:ascii="Cambria" w:eastAsia="Cambria" w:hAnsi="Cambria" w:cs="Cambria"/>
          <w:b/>
          <w:bCs/>
          <w:color w:val="002060"/>
          <w:sz w:val="72"/>
          <w:szCs w:val="72"/>
        </w:rPr>
        <w:t>Dispensing Cart</w:t>
      </w:r>
    </w:p>
    <w:p w14:paraId="57AFD23A" w14:textId="18EE02F4" w:rsidR="004F6030" w:rsidRPr="00267170" w:rsidRDefault="00D90AF2" w:rsidP="4DA7A6B6">
      <w:pPr>
        <w:jc w:val="center"/>
        <w:rPr>
          <w:rFonts w:ascii="Cambria" w:hAnsi="Cambria"/>
          <w:b/>
          <w:bCs/>
          <w:color w:val="323E4F" w:themeColor="text2" w:themeShade="BF"/>
          <w:sz w:val="44"/>
          <w:szCs w:val="44"/>
        </w:rPr>
      </w:pPr>
      <w:r w:rsidRPr="00267170">
        <w:rPr>
          <w:rFonts w:ascii="Cambria" w:hAnsi="Cambria"/>
          <w:b/>
          <w:bCs/>
          <w:color w:val="323E4F" w:themeColor="text2" w:themeShade="BF"/>
          <w:sz w:val="44"/>
          <w:szCs w:val="44"/>
        </w:rPr>
        <w:t>Saginaw Valley</w:t>
      </w:r>
      <w:r w:rsidR="004F6030" w:rsidRPr="00267170">
        <w:rPr>
          <w:rFonts w:ascii="Cambria" w:hAnsi="Cambria"/>
          <w:b/>
          <w:bCs/>
          <w:color w:val="323E4F" w:themeColor="text2" w:themeShade="BF"/>
          <w:sz w:val="44"/>
          <w:szCs w:val="44"/>
        </w:rPr>
        <w:t xml:space="preserve"> State University</w:t>
      </w:r>
    </w:p>
    <w:p w14:paraId="7937A09B" w14:textId="5C9FD4E2" w:rsidR="005E4A39" w:rsidRPr="0045673B" w:rsidRDefault="00D90AF2" w:rsidP="0045673B">
      <w:pPr>
        <w:jc w:val="center"/>
        <w:rPr>
          <w:rFonts w:ascii="Cambria" w:hAnsi="Cambria"/>
          <w:b/>
          <w:bCs/>
          <w:color w:val="323E4F" w:themeColor="text2" w:themeShade="BF"/>
          <w:sz w:val="44"/>
          <w:szCs w:val="44"/>
        </w:rPr>
      </w:pPr>
      <w:r w:rsidRPr="00267170">
        <w:rPr>
          <w:rFonts w:ascii="Cambria" w:hAnsi="Cambria"/>
          <w:b/>
          <w:bCs/>
          <w:color w:val="323E4F" w:themeColor="text2" w:themeShade="BF"/>
          <w:sz w:val="44"/>
          <w:szCs w:val="44"/>
        </w:rPr>
        <w:t>College of Nursing</w:t>
      </w:r>
    </w:p>
    <w:p w14:paraId="4F55EB7E" w14:textId="523B7F07" w:rsidR="002D3F92" w:rsidRDefault="007B4C80" w:rsidP="06887286">
      <w:r>
        <w:rPr>
          <w:noProof/>
        </w:rPr>
        <w:drawing>
          <wp:anchor distT="0" distB="0" distL="114300" distR="114300" simplePos="0" relativeHeight="251658272" behindDoc="1" locked="0" layoutInCell="1" allowOverlap="1" wp14:anchorId="4BC433C5" wp14:editId="3FBF35E2">
            <wp:simplePos x="0" y="0"/>
            <wp:positionH relativeFrom="margin">
              <wp:posOffset>1643380</wp:posOffset>
            </wp:positionH>
            <wp:positionV relativeFrom="paragraph">
              <wp:posOffset>282879</wp:posOffset>
            </wp:positionV>
            <wp:extent cx="2657475" cy="4986020"/>
            <wp:effectExtent l="0" t="0" r="9525" b="5080"/>
            <wp:wrapNone/>
            <wp:docPr id="3" name="Picture 3" descr="https://storage.googleapis.com/avante/images/meddispense-base25-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orage.googleapis.com/avante/images/meddispense-base25-mini.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923" t="8333" r="29007" b="8975"/>
                    <a:stretch/>
                  </pic:blipFill>
                  <pic:spPr bwMode="auto">
                    <a:xfrm>
                      <a:off x="0" y="0"/>
                      <a:ext cx="2657475" cy="4986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7D1">
        <w:rPr>
          <w:noProof/>
        </w:rPr>
        <mc:AlternateContent>
          <mc:Choice Requires="wpg">
            <w:drawing>
              <wp:anchor distT="0" distB="0" distL="114300" distR="114300" simplePos="0" relativeHeight="251658273" behindDoc="1" locked="0" layoutInCell="1" allowOverlap="1" wp14:anchorId="5AF24191" wp14:editId="2E2DFB04">
                <wp:simplePos x="0" y="0"/>
                <wp:positionH relativeFrom="margin">
                  <wp:align>center</wp:align>
                </wp:positionH>
                <wp:positionV relativeFrom="paragraph">
                  <wp:posOffset>5681980</wp:posOffset>
                </wp:positionV>
                <wp:extent cx="6506072" cy="897890"/>
                <wp:effectExtent l="0" t="0" r="9525" b="0"/>
                <wp:wrapNone/>
                <wp:docPr id="1" name="Group 1"/>
                <wp:cNvGraphicFramePr/>
                <a:graphic xmlns:a="http://schemas.openxmlformats.org/drawingml/2006/main">
                  <a:graphicData uri="http://schemas.microsoft.com/office/word/2010/wordprocessingGroup">
                    <wpg:wgp>
                      <wpg:cNvGrpSpPr/>
                      <wpg:grpSpPr>
                        <a:xfrm>
                          <a:off x="0" y="0"/>
                          <a:ext cx="6506072" cy="897890"/>
                          <a:chOff x="0" y="0"/>
                          <a:chExt cx="6506072" cy="897890"/>
                        </a:xfrm>
                      </wpg:grpSpPr>
                      <pic:pic xmlns:pic="http://schemas.openxmlformats.org/drawingml/2006/picture">
                        <pic:nvPicPr>
                          <pic:cNvPr id="5" name="Picture 5" descr="Share Your Stickers - Car Stickers | Car decals, Car stickers, Stickers"/>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3340" cy="897890"/>
                          </a:xfrm>
                          <a:prstGeom prst="rect">
                            <a:avLst/>
                          </a:prstGeom>
                          <a:noFill/>
                          <a:ln>
                            <a:noFill/>
                          </a:ln>
                        </pic:spPr>
                      </pic:pic>
                      <pic:pic xmlns:pic="http://schemas.openxmlformats.org/drawingml/2006/picture">
                        <pic:nvPicPr>
                          <pic:cNvPr id="9" name="Picture 9" descr="Logo - University Communications - Saginaw Valley State University"/>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383527" y="7952"/>
                            <a:ext cx="5122545" cy="866775"/>
                          </a:xfrm>
                          <a:prstGeom prst="rect">
                            <a:avLst/>
                          </a:prstGeom>
                          <a:noFill/>
                          <a:ln>
                            <a:noFill/>
                          </a:ln>
                        </pic:spPr>
                      </pic:pic>
                    </wpg:wgp>
                  </a:graphicData>
                </a:graphic>
              </wp:anchor>
            </w:drawing>
          </mc:Choice>
          <mc:Fallback>
            <w:pict>
              <v:group w14:anchorId="04DB276A" id="Group 1" o:spid="_x0000_s1026" style="position:absolute;margin-left:0;margin-top:447.4pt;width:512.3pt;height:70.7pt;z-index:-251658207;mso-position-horizontal:center;mso-position-horizontal-relative:margin" coordsize="65060,89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Share Your Stickers - Car Stickers | Car decals, Car stickers, Stickers" style="position:absolute;width:13233;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">
                  <v:imagedata r:id="rId19" o:title="Share Your Stickers - Car Stickers | Car decals, Car stickers, Stickers"/>
                </v:shape>
                <v:shape id="Picture 9" o:spid="_x0000_s1028" type="#_x0000_t75" alt="Logo - University Communications - Saginaw Valley State University" style="position:absolute;left:13835;top:79;width:51225;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">
                  <v:imagedata r:id="rId20" o:title="Logo - University Communications - Saginaw Valley State University"/>
                </v:shape>
                <w10:wrap anchorx="margin"/>
              </v:group>
            </w:pict>
          </mc:Fallback>
        </mc:AlternateContent>
      </w:r>
      <w:r w:rsidR="00673C30">
        <w:br w:type="page"/>
      </w:r>
    </w:p>
    <w:p w14:paraId="4509D842" w14:textId="77777777" w:rsidR="00514605" w:rsidRDefault="00514605" w:rsidP="00797F5A">
      <w:pPr>
        <w:jc w:val="center"/>
        <w:rPr>
          <w:rFonts w:ascii="Cambria" w:hAnsi="Cambria"/>
          <w:b/>
          <w:bCs/>
          <w:color w:val="323E4F" w:themeColor="text2" w:themeShade="BF"/>
          <w:sz w:val="44"/>
          <w:szCs w:val="44"/>
        </w:rPr>
      </w:pPr>
    </w:p>
    <w:p w14:paraId="73FFE0F9" w14:textId="77777777" w:rsidR="00514605" w:rsidRDefault="00514605" w:rsidP="00797F5A">
      <w:pPr>
        <w:jc w:val="center"/>
        <w:rPr>
          <w:rFonts w:ascii="Cambria" w:hAnsi="Cambria"/>
          <w:b/>
          <w:bCs/>
          <w:color w:val="323E4F" w:themeColor="text2" w:themeShade="BF"/>
          <w:sz w:val="44"/>
          <w:szCs w:val="44"/>
        </w:rPr>
      </w:pPr>
    </w:p>
    <w:p w14:paraId="10775670" w14:textId="77777777" w:rsidR="00514605" w:rsidRDefault="00514605" w:rsidP="00797F5A">
      <w:pPr>
        <w:jc w:val="center"/>
        <w:rPr>
          <w:rFonts w:ascii="Cambria" w:hAnsi="Cambria"/>
          <w:b/>
          <w:bCs/>
          <w:color w:val="323E4F" w:themeColor="text2" w:themeShade="BF"/>
          <w:sz w:val="44"/>
          <w:szCs w:val="44"/>
        </w:rPr>
      </w:pPr>
    </w:p>
    <w:p w14:paraId="08C8FEC5" w14:textId="77777777" w:rsidR="00514605" w:rsidRDefault="00514605" w:rsidP="00797F5A">
      <w:pPr>
        <w:jc w:val="center"/>
        <w:rPr>
          <w:rFonts w:ascii="Cambria" w:hAnsi="Cambria"/>
          <w:b/>
          <w:bCs/>
          <w:color w:val="323E4F" w:themeColor="text2" w:themeShade="BF"/>
          <w:sz w:val="44"/>
          <w:szCs w:val="44"/>
        </w:rPr>
      </w:pPr>
    </w:p>
    <w:p w14:paraId="06A9D7C5" w14:textId="77777777" w:rsidR="00514605" w:rsidRDefault="00514605" w:rsidP="00797F5A">
      <w:pPr>
        <w:jc w:val="center"/>
        <w:rPr>
          <w:rFonts w:ascii="Cambria" w:hAnsi="Cambria"/>
          <w:b/>
          <w:bCs/>
          <w:color w:val="323E4F" w:themeColor="text2" w:themeShade="BF"/>
          <w:sz w:val="44"/>
          <w:szCs w:val="44"/>
        </w:rPr>
      </w:pPr>
    </w:p>
    <w:p w14:paraId="22DB2CB7" w14:textId="77777777" w:rsidR="005E20D4" w:rsidRDefault="00797F5A" w:rsidP="00B4461B">
      <w:pPr>
        <w:jc w:val="center"/>
        <w:rPr>
          <w:rFonts w:ascii="Cambria" w:hAnsi="Cambria"/>
          <w:b/>
          <w:bCs/>
          <w:color w:val="323E4F" w:themeColor="text2" w:themeShade="BF"/>
          <w:sz w:val="44"/>
          <w:szCs w:val="44"/>
        </w:rPr>
      </w:pPr>
      <w:r w:rsidRPr="00A80FEC">
        <w:rPr>
          <w:rFonts w:ascii="Cambria" w:hAnsi="Cambria"/>
          <w:b/>
          <w:color w:val="323E4F" w:themeColor="text2" w:themeShade="BF"/>
          <w:sz w:val="44"/>
          <w:szCs w:val="44"/>
        </w:rPr>
        <w:t>By</w:t>
      </w:r>
      <w:r w:rsidR="00B4461B" w:rsidRPr="00B4461B">
        <w:rPr>
          <w:rFonts w:ascii="Cambria" w:hAnsi="Cambria"/>
          <w:b/>
          <w:bCs/>
          <w:color w:val="323E4F" w:themeColor="text2" w:themeShade="BF"/>
          <w:sz w:val="44"/>
          <w:szCs w:val="44"/>
        </w:rPr>
        <w:t xml:space="preserve"> </w:t>
      </w:r>
    </w:p>
    <w:p w14:paraId="77227372" w14:textId="3E0D64A7" w:rsidR="00B4461B" w:rsidRPr="00A80FEC" w:rsidRDefault="005E20D4" w:rsidP="00B4461B">
      <w:pPr>
        <w:jc w:val="center"/>
        <w:rPr>
          <w:rFonts w:ascii="Cambria" w:hAnsi="Cambria"/>
          <w:b/>
          <w:bCs/>
          <w:color w:val="323E4F" w:themeColor="text2" w:themeShade="BF"/>
          <w:sz w:val="44"/>
          <w:szCs w:val="44"/>
        </w:rPr>
      </w:pPr>
      <w:r>
        <w:rPr>
          <w:rFonts w:ascii="Cambria" w:hAnsi="Cambria"/>
          <w:b/>
          <w:bCs/>
          <w:color w:val="323E4F" w:themeColor="text2" w:themeShade="BF"/>
          <w:sz w:val="44"/>
          <w:szCs w:val="44"/>
        </w:rPr>
        <w:t>P</w:t>
      </w:r>
      <w:r w:rsidR="00B4461B" w:rsidRPr="00A80FEC">
        <w:rPr>
          <w:rFonts w:ascii="Cambria" w:hAnsi="Cambria"/>
          <w:b/>
          <w:bCs/>
          <w:color w:val="323E4F" w:themeColor="text2" w:themeShade="BF"/>
          <w:sz w:val="44"/>
          <w:szCs w:val="44"/>
        </w:rPr>
        <w:t>olina Literati</w:t>
      </w:r>
    </w:p>
    <w:p w14:paraId="58471D8A" w14:textId="77777777" w:rsidR="005E20D4" w:rsidRDefault="00797F5A" w:rsidP="005E20D4">
      <w:pPr>
        <w:jc w:val="center"/>
        <w:rPr>
          <w:rFonts w:ascii="Cambria" w:hAnsi="Cambria"/>
          <w:b/>
          <w:bCs/>
          <w:color w:val="323E4F" w:themeColor="text2" w:themeShade="BF"/>
          <w:sz w:val="44"/>
          <w:szCs w:val="44"/>
        </w:rPr>
      </w:pPr>
      <w:r w:rsidRPr="00A80FEC">
        <w:rPr>
          <w:rFonts w:ascii="Cambria" w:hAnsi="Cambria"/>
          <w:b/>
          <w:color w:val="323E4F" w:themeColor="text2" w:themeShade="BF"/>
          <w:sz w:val="44"/>
          <w:szCs w:val="44"/>
        </w:rPr>
        <w:t xml:space="preserve">Nathan </w:t>
      </w:r>
      <w:proofErr w:type="spellStart"/>
      <w:r w:rsidRPr="00A80FEC">
        <w:rPr>
          <w:rFonts w:ascii="Cambria" w:hAnsi="Cambria"/>
          <w:b/>
          <w:color w:val="323E4F" w:themeColor="text2" w:themeShade="BF"/>
          <w:sz w:val="44"/>
          <w:szCs w:val="44"/>
        </w:rPr>
        <w:t>Premo</w:t>
      </w:r>
      <w:proofErr w:type="spellEnd"/>
      <w:r w:rsidR="005E20D4" w:rsidRPr="005E20D4">
        <w:rPr>
          <w:rFonts w:ascii="Cambria" w:hAnsi="Cambria"/>
          <w:b/>
          <w:bCs/>
          <w:color w:val="323E4F" w:themeColor="text2" w:themeShade="BF"/>
          <w:sz w:val="44"/>
          <w:szCs w:val="44"/>
        </w:rPr>
        <w:t xml:space="preserve"> </w:t>
      </w:r>
    </w:p>
    <w:p w14:paraId="502DFA81" w14:textId="2BE70211" w:rsidR="005E20D4" w:rsidRDefault="005E20D4" w:rsidP="005E20D4">
      <w:pPr>
        <w:jc w:val="center"/>
      </w:pPr>
      <w:r w:rsidRPr="00A80FEC">
        <w:rPr>
          <w:rFonts w:ascii="Cambria" w:hAnsi="Cambria"/>
          <w:b/>
          <w:bCs/>
          <w:color w:val="323E4F" w:themeColor="text2" w:themeShade="BF"/>
          <w:sz w:val="44"/>
          <w:szCs w:val="44"/>
        </w:rPr>
        <w:t>Jordan Roberts</w:t>
      </w:r>
    </w:p>
    <w:p w14:paraId="06B15819" w14:textId="77777777" w:rsidR="00797F5A" w:rsidRPr="00A80FEC" w:rsidRDefault="00797F5A" w:rsidP="00797F5A">
      <w:pPr>
        <w:jc w:val="center"/>
        <w:rPr>
          <w:rFonts w:ascii="Cambria" w:hAnsi="Cambria"/>
          <w:b/>
          <w:color w:val="323E4F" w:themeColor="text2" w:themeShade="BF"/>
          <w:sz w:val="44"/>
          <w:szCs w:val="44"/>
        </w:rPr>
      </w:pPr>
      <w:r w:rsidRPr="00A80FEC">
        <w:rPr>
          <w:rFonts w:ascii="Cambria" w:hAnsi="Cambria"/>
          <w:b/>
          <w:color w:val="323E4F" w:themeColor="text2" w:themeShade="BF"/>
          <w:sz w:val="44"/>
          <w:szCs w:val="44"/>
        </w:rPr>
        <w:t>Chris Stewart</w:t>
      </w:r>
    </w:p>
    <w:p w14:paraId="1814DC53" w14:textId="27979E95" w:rsidR="00A80FEC" w:rsidRPr="00A80FEC" w:rsidRDefault="00A80FEC" w:rsidP="00797F5A">
      <w:pPr>
        <w:jc w:val="center"/>
        <w:rPr>
          <w:rFonts w:ascii="Cambria" w:hAnsi="Cambria"/>
          <w:b/>
          <w:bCs/>
          <w:color w:val="323E4F" w:themeColor="text2" w:themeShade="BF"/>
          <w:sz w:val="44"/>
          <w:szCs w:val="44"/>
        </w:rPr>
      </w:pPr>
      <w:r w:rsidRPr="00A80FEC">
        <w:rPr>
          <w:rFonts w:ascii="Cambria" w:hAnsi="Cambria"/>
          <w:b/>
          <w:bCs/>
          <w:color w:val="323E4F" w:themeColor="text2" w:themeShade="BF"/>
          <w:sz w:val="44"/>
          <w:szCs w:val="44"/>
        </w:rPr>
        <w:t>Logan Strickland</w:t>
      </w:r>
    </w:p>
    <w:p w14:paraId="30B71B7A" w14:textId="1596A573" w:rsidR="0092561B" w:rsidRDefault="0092561B" w:rsidP="06887286">
      <w:pPr>
        <w:sectPr w:rsidR="0092561B" w:rsidSect="00DB6337">
          <w:headerReference w:type="default" r:id="rId21"/>
          <w:footerReference w:type="default" r:id="rId22"/>
          <w:headerReference w:type="first" r:id="rId23"/>
          <w:pgSz w:w="12240" w:h="15840"/>
          <w:pgMar w:top="1440" w:right="1440" w:bottom="1440" w:left="1440" w:header="720" w:footer="720" w:gutter="0"/>
          <w:cols w:space="720"/>
          <w:titlePg/>
          <w:docGrid w:linePitch="360"/>
        </w:sectPr>
      </w:pPr>
    </w:p>
    <w:sdt>
      <w:sdtPr>
        <w:id w:val="1465781797"/>
        <w:docPartObj>
          <w:docPartGallery w:val="Table of Contents"/>
          <w:docPartUnique/>
        </w:docPartObj>
      </w:sdtPr>
      <w:sdtEndPr>
        <w:rPr>
          <w:b/>
          <w:bCs/>
          <w:noProof/>
        </w:rPr>
      </w:sdtEndPr>
      <w:sdtContent>
        <w:p w14:paraId="4A892833" w14:textId="3D0EADD6" w:rsidR="005E4A39" w:rsidRPr="00197C30" w:rsidRDefault="005A54E3" w:rsidP="00197C30">
          <w:pPr>
            <w:jc w:val="center"/>
            <w:rPr>
              <w:sz w:val="36"/>
              <w:u w:val="single"/>
            </w:rPr>
          </w:pPr>
          <w:r w:rsidRPr="00197C30">
            <w:rPr>
              <w:sz w:val="36"/>
              <w:u w:val="single"/>
            </w:rPr>
            <w:t xml:space="preserve">Table of </w:t>
          </w:r>
          <w:r w:rsidR="005E4A39" w:rsidRPr="00197C30">
            <w:rPr>
              <w:sz w:val="36"/>
              <w:u w:val="single"/>
            </w:rPr>
            <w:t>Contents</w:t>
          </w:r>
        </w:p>
        <w:p w14:paraId="7DEBE4B3" w14:textId="0C5E40E7" w:rsidR="005C0647" w:rsidRDefault="005E4A39">
          <w:pPr>
            <w:pStyle w:val="TOC1"/>
            <w:tabs>
              <w:tab w:val="right" w:leader="dot" w:pos="9350"/>
            </w:tabs>
            <w:rPr>
              <w:rFonts w:eastAsiaTheme="minorEastAsia"/>
              <w:noProof/>
            </w:rPr>
          </w:pPr>
          <w:r w:rsidRPr="00866D37">
            <w:rPr>
              <w:sz w:val="36"/>
            </w:rPr>
            <w:fldChar w:fldCharType="begin"/>
          </w:r>
          <w:r>
            <w:instrText xml:space="preserve"> TOC \o "1-3" \h \z \u </w:instrText>
          </w:r>
          <w:r w:rsidRPr="00866D37">
            <w:rPr>
              <w:sz w:val="36"/>
            </w:rPr>
            <w:fldChar w:fldCharType="separate"/>
          </w:r>
          <w:hyperlink w:anchor="_Toc69369972" w:history="1">
            <w:r w:rsidR="005C0647" w:rsidRPr="00E06159">
              <w:rPr>
                <w:rStyle w:val="Hyperlink"/>
                <w:noProof/>
              </w:rPr>
              <w:t>Problem Definition</w:t>
            </w:r>
            <w:r w:rsidR="005C0647">
              <w:rPr>
                <w:noProof/>
                <w:webHidden/>
              </w:rPr>
              <w:tab/>
            </w:r>
            <w:r w:rsidR="005C0647">
              <w:rPr>
                <w:noProof/>
                <w:webHidden/>
              </w:rPr>
              <w:fldChar w:fldCharType="begin"/>
            </w:r>
            <w:r w:rsidR="005C0647">
              <w:rPr>
                <w:noProof/>
                <w:webHidden/>
              </w:rPr>
              <w:instrText xml:space="preserve"> PAGEREF _Toc69369972 \h </w:instrText>
            </w:r>
            <w:r w:rsidR="005C0647">
              <w:rPr>
                <w:noProof/>
                <w:webHidden/>
              </w:rPr>
            </w:r>
            <w:r w:rsidR="005C0647">
              <w:rPr>
                <w:noProof/>
                <w:webHidden/>
              </w:rPr>
              <w:fldChar w:fldCharType="separate"/>
            </w:r>
            <w:r w:rsidR="005C0647">
              <w:rPr>
                <w:noProof/>
                <w:webHidden/>
              </w:rPr>
              <w:t>6</w:t>
            </w:r>
            <w:r w:rsidR="005C0647">
              <w:rPr>
                <w:noProof/>
                <w:webHidden/>
              </w:rPr>
              <w:fldChar w:fldCharType="end"/>
            </w:r>
          </w:hyperlink>
        </w:p>
        <w:p w14:paraId="5DB1A3C8" w14:textId="28CD8BFD" w:rsidR="005C0647" w:rsidRDefault="009F5BFB">
          <w:pPr>
            <w:pStyle w:val="TOC1"/>
            <w:tabs>
              <w:tab w:val="right" w:leader="dot" w:pos="9350"/>
            </w:tabs>
            <w:rPr>
              <w:rFonts w:eastAsiaTheme="minorEastAsia"/>
              <w:noProof/>
            </w:rPr>
          </w:pPr>
          <w:hyperlink w:anchor="_Toc69369973" w:history="1">
            <w:r w:rsidR="005C0647" w:rsidRPr="00E06159">
              <w:rPr>
                <w:rStyle w:val="Hyperlink"/>
                <w:noProof/>
              </w:rPr>
              <w:t>Executive Summary</w:t>
            </w:r>
            <w:r w:rsidR="005C0647">
              <w:rPr>
                <w:noProof/>
                <w:webHidden/>
              </w:rPr>
              <w:tab/>
            </w:r>
            <w:r w:rsidR="005C0647">
              <w:rPr>
                <w:noProof/>
                <w:webHidden/>
              </w:rPr>
              <w:fldChar w:fldCharType="begin"/>
            </w:r>
            <w:r w:rsidR="005C0647">
              <w:rPr>
                <w:noProof/>
                <w:webHidden/>
              </w:rPr>
              <w:instrText xml:space="preserve"> PAGEREF _Toc69369973 \h </w:instrText>
            </w:r>
            <w:r w:rsidR="005C0647">
              <w:rPr>
                <w:noProof/>
                <w:webHidden/>
              </w:rPr>
            </w:r>
            <w:r w:rsidR="005C0647">
              <w:rPr>
                <w:noProof/>
                <w:webHidden/>
              </w:rPr>
              <w:fldChar w:fldCharType="separate"/>
            </w:r>
            <w:r w:rsidR="005C0647">
              <w:rPr>
                <w:noProof/>
                <w:webHidden/>
              </w:rPr>
              <w:t>8</w:t>
            </w:r>
            <w:r w:rsidR="005C0647">
              <w:rPr>
                <w:noProof/>
                <w:webHidden/>
              </w:rPr>
              <w:fldChar w:fldCharType="end"/>
            </w:r>
          </w:hyperlink>
        </w:p>
        <w:p w14:paraId="02E51A22" w14:textId="7678CAEF" w:rsidR="005C0647" w:rsidRDefault="009F5BFB">
          <w:pPr>
            <w:pStyle w:val="TOC1"/>
            <w:tabs>
              <w:tab w:val="right" w:leader="dot" w:pos="9350"/>
            </w:tabs>
            <w:rPr>
              <w:rFonts w:eastAsiaTheme="minorEastAsia"/>
              <w:noProof/>
            </w:rPr>
          </w:pPr>
          <w:hyperlink w:anchor="_Toc69369974" w:history="1">
            <w:r w:rsidR="005C0647" w:rsidRPr="00E06159">
              <w:rPr>
                <w:rStyle w:val="Hyperlink"/>
                <w:noProof/>
              </w:rPr>
              <w:t>Method of Study</w:t>
            </w:r>
            <w:r w:rsidR="005C0647">
              <w:rPr>
                <w:noProof/>
                <w:webHidden/>
              </w:rPr>
              <w:tab/>
            </w:r>
            <w:r w:rsidR="005C0647">
              <w:rPr>
                <w:noProof/>
                <w:webHidden/>
              </w:rPr>
              <w:fldChar w:fldCharType="begin"/>
            </w:r>
            <w:r w:rsidR="005C0647">
              <w:rPr>
                <w:noProof/>
                <w:webHidden/>
              </w:rPr>
              <w:instrText xml:space="preserve"> PAGEREF _Toc69369974 \h </w:instrText>
            </w:r>
            <w:r w:rsidR="005C0647">
              <w:rPr>
                <w:noProof/>
                <w:webHidden/>
              </w:rPr>
            </w:r>
            <w:r w:rsidR="005C0647">
              <w:rPr>
                <w:noProof/>
                <w:webHidden/>
              </w:rPr>
              <w:fldChar w:fldCharType="separate"/>
            </w:r>
            <w:r w:rsidR="005C0647">
              <w:rPr>
                <w:noProof/>
                <w:webHidden/>
              </w:rPr>
              <w:t>9</w:t>
            </w:r>
            <w:r w:rsidR="005C0647">
              <w:rPr>
                <w:noProof/>
                <w:webHidden/>
              </w:rPr>
              <w:fldChar w:fldCharType="end"/>
            </w:r>
          </w:hyperlink>
        </w:p>
        <w:p w14:paraId="2A28421A" w14:textId="42B9A8BB" w:rsidR="005C0647" w:rsidRDefault="009F5BFB">
          <w:pPr>
            <w:pStyle w:val="TOC1"/>
            <w:tabs>
              <w:tab w:val="right" w:leader="dot" w:pos="9350"/>
            </w:tabs>
            <w:rPr>
              <w:rFonts w:eastAsiaTheme="minorEastAsia"/>
              <w:noProof/>
            </w:rPr>
          </w:pPr>
          <w:hyperlink w:anchor="_Toc69369975" w:history="1">
            <w:r w:rsidR="005C0647" w:rsidRPr="00E06159">
              <w:rPr>
                <w:rStyle w:val="Hyperlink"/>
                <w:noProof/>
              </w:rPr>
              <w:t>Analysis of Objectives</w:t>
            </w:r>
            <w:r w:rsidR="005C0647">
              <w:rPr>
                <w:noProof/>
                <w:webHidden/>
              </w:rPr>
              <w:tab/>
            </w:r>
            <w:r w:rsidR="005C0647">
              <w:rPr>
                <w:noProof/>
                <w:webHidden/>
              </w:rPr>
              <w:fldChar w:fldCharType="begin"/>
            </w:r>
            <w:r w:rsidR="005C0647">
              <w:rPr>
                <w:noProof/>
                <w:webHidden/>
              </w:rPr>
              <w:instrText xml:space="preserve"> PAGEREF _Toc69369975 \h </w:instrText>
            </w:r>
            <w:r w:rsidR="005C0647">
              <w:rPr>
                <w:noProof/>
                <w:webHidden/>
              </w:rPr>
            </w:r>
            <w:r w:rsidR="005C0647">
              <w:rPr>
                <w:noProof/>
                <w:webHidden/>
              </w:rPr>
              <w:fldChar w:fldCharType="separate"/>
            </w:r>
            <w:r w:rsidR="005C0647">
              <w:rPr>
                <w:noProof/>
                <w:webHidden/>
              </w:rPr>
              <w:t>11</w:t>
            </w:r>
            <w:r w:rsidR="005C0647">
              <w:rPr>
                <w:noProof/>
                <w:webHidden/>
              </w:rPr>
              <w:fldChar w:fldCharType="end"/>
            </w:r>
          </w:hyperlink>
        </w:p>
        <w:p w14:paraId="657C9851" w14:textId="43970D33" w:rsidR="005C0647" w:rsidRDefault="009F5BFB">
          <w:pPr>
            <w:pStyle w:val="TOC2"/>
            <w:tabs>
              <w:tab w:val="right" w:leader="dot" w:pos="9350"/>
            </w:tabs>
            <w:rPr>
              <w:rFonts w:eastAsiaTheme="minorEastAsia"/>
              <w:noProof/>
            </w:rPr>
          </w:pPr>
          <w:hyperlink w:anchor="_Toc69369976" w:history="1">
            <w:r w:rsidR="005C0647" w:rsidRPr="00E06159">
              <w:rPr>
                <w:rStyle w:val="Hyperlink"/>
                <w:noProof/>
              </w:rPr>
              <w:t>Objectives of the System</w:t>
            </w:r>
            <w:r w:rsidR="005C0647">
              <w:rPr>
                <w:noProof/>
                <w:webHidden/>
              </w:rPr>
              <w:tab/>
            </w:r>
            <w:r w:rsidR="005C0647">
              <w:rPr>
                <w:noProof/>
                <w:webHidden/>
              </w:rPr>
              <w:fldChar w:fldCharType="begin"/>
            </w:r>
            <w:r w:rsidR="005C0647">
              <w:rPr>
                <w:noProof/>
                <w:webHidden/>
              </w:rPr>
              <w:instrText xml:space="preserve"> PAGEREF _Toc69369976 \h </w:instrText>
            </w:r>
            <w:r w:rsidR="005C0647">
              <w:rPr>
                <w:noProof/>
                <w:webHidden/>
              </w:rPr>
            </w:r>
            <w:r w:rsidR="005C0647">
              <w:rPr>
                <w:noProof/>
                <w:webHidden/>
              </w:rPr>
              <w:fldChar w:fldCharType="separate"/>
            </w:r>
            <w:r w:rsidR="005C0647">
              <w:rPr>
                <w:noProof/>
                <w:webHidden/>
              </w:rPr>
              <w:t>11</w:t>
            </w:r>
            <w:r w:rsidR="005C0647">
              <w:rPr>
                <w:noProof/>
                <w:webHidden/>
              </w:rPr>
              <w:fldChar w:fldCharType="end"/>
            </w:r>
          </w:hyperlink>
        </w:p>
        <w:p w14:paraId="77EC4718" w14:textId="374B53C7" w:rsidR="005C0647" w:rsidRDefault="009F5BFB">
          <w:pPr>
            <w:pStyle w:val="TOC2"/>
            <w:tabs>
              <w:tab w:val="right" w:leader="dot" w:pos="9350"/>
            </w:tabs>
            <w:rPr>
              <w:rFonts w:eastAsiaTheme="minorEastAsia"/>
              <w:noProof/>
            </w:rPr>
          </w:pPr>
          <w:hyperlink w:anchor="_Toc69369977" w:history="1">
            <w:r w:rsidR="005C0647" w:rsidRPr="00E06159">
              <w:rPr>
                <w:rStyle w:val="Hyperlink"/>
                <w:noProof/>
              </w:rPr>
              <w:t>Objectives of the Study</w:t>
            </w:r>
            <w:r w:rsidR="005C0647">
              <w:rPr>
                <w:noProof/>
                <w:webHidden/>
              </w:rPr>
              <w:tab/>
            </w:r>
            <w:r w:rsidR="005C0647">
              <w:rPr>
                <w:noProof/>
                <w:webHidden/>
              </w:rPr>
              <w:fldChar w:fldCharType="begin"/>
            </w:r>
            <w:r w:rsidR="005C0647">
              <w:rPr>
                <w:noProof/>
                <w:webHidden/>
              </w:rPr>
              <w:instrText xml:space="preserve"> PAGEREF _Toc69369977 \h </w:instrText>
            </w:r>
            <w:r w:rsidR="005C0647">
              <w:rPr>
                <w:noProof/>
                <w:webHidden/>
              </w:rPr>
            </w:r>
            <w:r w:rsidR="005C0647">
              <w:rPr>
                <w:noProof/>
                <w:webHidden/>
              </w:rPr>
              <w:fldChar w:fldCharType="separate"/>
            </w:r>
            <w:r w:rsidR="005C0647">
              <w:rPr>
                <w:noProof/>
                <w:webHidden/>
              </w:rPr>
              <w:t>12</w:t>
            </w:r>
            <w:r w:rsidR="005C0647">
              <w:rPr>
                <w:noProof/>
                <w:webHidden/>
              </w:rPr>
              <w:fldChar w:fldCharType="end"/>
            </w:r>
          </w:hyperlink>
        </w:p>
        <w:p w14:paraId="3E706499" w14:textId="561D7AA1" w:rsidR="005C0647" w:rsidRDefault="009F5BFB">
          <w:pPr>
            <w:pStyle w:val="TOC1"/>
            <w:tabs>
              <w:tab w:val="right" w:leader="dot" w:pos="9350"/>
            </w:tabs>
            <w:rPr>
              <w:rFonts w:eastAsiaTheme="minorEastAsia"/>
              <w:noProof/>
            </w:rPr>
          </w:pPr>
          <w:hyperlink w:anchor="_Toc69369978" w:history="1">
            <w:r w:rsidR="005C0647" w:rsidRPr="00E06159">
              <w:rPr>
                <w:rStyle w:val="Hyperlink"/>
                <w:noProof/>
              </w:rPr>
              <w:t>Alternatives Considered</w:t>
            </w:r>
            <w:r w:rsidR="005C0647">
              <w:rPr>
                <w:noProof/>
                <w:webHidden/>
              </w:rPr>
              <w:tab/>
            </w:r>
            <w:r w:rsidR="005C0647">
              <w:rPr>
                <w:noProof/>
                <w:webHidden/>
              </w:rPr>
              <w:fldChar w:fldCharType="begin"/>
            </w:r>
            <w:r w:rsidR="005C0647">
              <w:rPr>
                <w:noProof/>
                <w:webHidden/>
              </w:rPr>
              <w:instrText xml:space="preserve"> PAGEREF _Toc69369978 \h </w:instrText>
            </w:r>
            <w:r w:rsidR="005C0647">
              <w:rPr>
                <w:noProof/>
                <w:webHidden/>
              </w:rPr>
            </w:r>
            <w:r w:rsidR="005C0647">
              <w:rPr>
                <w:noProof/>
                <w:webHidden/>
              </w:rPr>
              <w:fldChar w:fldCharType="separate"/>
            </w:r>
            <w:r w:rsidR="005C0647">
              <w:rPr>
                <w:noProof/>
                <w:webHidden/>
              </w:rPr>
              <w:t>13</w:t>
            </w:r>
            <w:r w:rsidR="005C0647">
              <w:rPr>
                <w:noProof/>
                <w:webHidden/>
              </w:rPr>
              <w:fldChar w:fldCharType="end"/>
            </w:r>
          </w:hyperlink>
        </w:p>
        <w:p w14:paraId="78D0053D" w14:textId="0B053E51" w:rsidR="005C0647" w:rsidRDefault="009F5BFB">
          <w:pPr>
            <w:pStyle w:val="TOC2"/>
            <w:tabs>
              <w:tab w:val="right" w:leader="dot" w:pos="9350"/>
            </w:tabs>
            <w:rPr>
              <w:rFonts w:eastAsiaTheme="minorEastAsia"/>
              <w:noProof/>
            </w:rPr>
          </w:pPr>
          <w:hyperlink w:anchor="_Toc69369979" w:history="1">
            <w:r w:rsidR="005C0647" w:rsidRPr="00E06159">
              <w:rPr>
                <w:rStyle w:val="Hyperlink"/>
                <w:noProof/>
              </w:rPr>
              <w:t>Alternative 1</w:t>
            </w:r>
            <w:r w:rsidR="005C0647">
              <w:rPr>
                <w:noProof/>
                <w:webHidden/>
              </w:rPr>
              <w:tab/>
            </w:r>
            <w:r w:rsidR="005C0647">
              <w:rPr>
                <w:noProof/>
                <w:webHidden/>
              </w:rPr>
              <w:fldChar w:fldCharType="begin"/>
            </w:r>
            <w:r w:rsidR="005C0647">
              <w:rPr>
                <w:noProof/>
                <w:webHidden/>
              </w:rPr>
              <w:instrText xml:space="preserve"> PAGEREF _Toc69369979 \h </w:instrText>
            </w:r>
            <w:r w:rsidR="005C0647">
              <w:rPr>
                <w:noProof/>
                <w:webHidden/>
              </w:rPr>
            </w:r>
            <w:r w:rsidR="005C0647">
              <w:rPr>
                <w:noProof/>
                <w:webHidden/>
              </w:rPr>
              <w:fldChar w:fldCharType="separate"/>
            </w:r>
            <w:r w:rsidR="005C0647">
              <w:rPr>
                <w:noProof/>
                <w:webHidden/>
              </w:rPr>
              <w:t>13</w:t>
            </w:r>
            <w:r w:rsidR="005C0647">
              <w:rPr>
                <w:noProof/>
                <w:webHidden/>
              </w:rPr>
              <w:fldChar w:fldCharType="end"/>
            </w:r>
          </w:hyperlink>
        </w:p>
        <w:p w14:paraId="5F65F62F" w14:textId="0D195530" w:rsidR="005C0647" w:rsidRDefault="009F5BFB">
          <w:pPr>
            <w:pStyle w:val="TOC2"/>
            <w:tabs>
              <w:tab w:val="right" w:leader="dot" w:pos="9350"/>
            </w:tabs>
            <w:rPr>
              <w:rFonts w:eastAsiaTheme="minorEastAsia"/>
              <w:noProof/>
            </w:rPr>
          </w:pPr>
          <w:hyperlink w:anchor="_Toc69369980" w:history="1">
            <w:r w:rsidR="005C0647" w:rsidRPr="00E06159">
              <w:rPr>
                <w:rStyle w:val="Hyperlink"/>
                <w:noProof/>
              </w:rPr>
              <w:t>Alternative 2</w:t>
            </w:r>
            <w:r w:rsidR="005C0647">
              <w:rPr>
                <w:noProof/>
                <w:webHidden/>
              </w:rPr>
              <w:tab/>
            </w:r>
            <w:r w:rsidR="005C0647">
              <w:rPr>
                <w:noProof/>
                <w:webHidden/>
              </w:rPr>
              <w:fldChar w:fldCharType="begin"/>
            </w:r>
            <w:r w:rsidR="005C0647">
              <w:rPr>
                <w:noProof/>
                <w:webHidden/>
              </w:rPr>
              <w:instrText xml:space="preserve"> PAGEREF _Toc69369980 \h </w:instrText>
            </w:r>
            <w:r w:rsidR="005C0647">
              <w:rPr>
                <w:noProof/>
                <w:webHidden/>
              </w:rPr>
            </w:r>
            <w:r w:rsidR="005C0647">
              <w:rPr>
                <w:noProof/>
                <w:webHidden/>
              </w:rPr>
              <w:fldChar w:fldCharType="separate"/>
            </w:r>
            <w:r w:rsidR="005C0647">
              <w:rPr>
                <w:noProof/>
                <w:webHidden/>
              </w:rPr>
              <w:t>13</w:t>
            </w:r>
            <w:r w:rsidR="005C0647">
              <w:rPr>
                <w:noProof/>
                <w:webHidden/>
              </w:rPr>
              <w:fldChar w:fldCharType="end"/>
            </w:r>
          </w:hyperlink>
        </w:p>
        <w:p w14:paraId="65A2612F" w14:textId="7916C0C2" w:rsidR="005C0647" w:rsidRDefault="009F5BFB">
          <w:pPr>
            <w:pStyle w:val="TOC2"/>
            <w:tabs>
              <w:tab w:val="right" w:leader="dot" w:pos="9350"/>
            </w:tabs>
            <w:rPr>
              <w:rFonts w:eastAsiaTheme="minorEastAsia"/>
              <w:noProof/>
            </w:rPr>
          </w:pPr>
          <w:hyperlink w:anchor="_Toc69369981" w:history="1">
            <w:r w:rsidR="005C0647" w:rsidRPr="00E06159">
              <w:rPr>
                <w:rStyle w:val="Hyperlink"/>
                <w:noProof/>
              </w:rPr>
              <w:t>Alternative 3</w:t>
            </w:r>
            <w:r w:rsidR="005C0647">
              <w:rPr>
                <w:noProof/>
                <w:webHidden/>
              </w:rPr>
              <w:tab/>
            </w:r>
            <w:r w:rsidR="005C0647">
              <w:rPr>
                <w:noProof/>
                <w:webHidden/>
              </w:rPr>
              <w:fldChar w:fldCharType="begin"/>
            </w:r>
            <w:r w:rsidR="005C0647">
              <w:rPr>
                <w:noProof/>
                <w:webHidden/>
              </w:rPr>
              <w:instrText xml:space="preserve"> PAGEREF _Toc69369981 \h </w:instrText>
            </w:r>
            <w:r w:rsidR="005C0647">
              <w:rPr>
                <w:noProof/>
                <w:webHidden/>
              </w:rPr>
            </w:r>
            <w:r w:rsidR="005C0647">
              <w:rPr>
                <w:noProof/>
                <w:webHidden/>
              </w:rPr>
              <w:fldChar w:fldCharType="separate"/>
            </w:r>
            <w:r w:rsidR="005C0647">
              <w:rPr>
                <w:noProof/>
                <w:webHidden/>
              </w:rPr>
              <w:t>13</w:t>
            </w:r>
            <w:r w:rsidR="005C0647">
              <w:rPr>
                <w:noProof/>
                <w:webHidden/>
              </w:rPr>
              <w:fldChar w:fldCharType="end"/>
            </w:r>
          </w:hyperlink>
        </w:p>
        <w:p w14:paraId="2177286F" w14:textId="0B320DC8" w:rsidR="005C0647" w:rsidRDefault="009F5BFB">
          <w:pPr>
            <w:pStyle w:val="TOC2"/>
            <w:tabs>
              <w:tab w:val="right" w:leader="dot" w:pos="9350"/>
            </w:tabs>
            <w:rPr>
              <w:rFonts w:eastAsiaTheme="minorEastAsia"/>
              <w:noProof/>
            </w:rPr>
          </w:pPr>
          <w:hyperlink w:anchor="_Toc69369982" w:history="1">
            <w:r w:rsidR="005C0647" w:rsidRPr="00E06159">
              <w:rPr>
                <w:rStyle w:val="Hyperlink"/>
                <w:noProof/>
              </w:rPr>
              <w:t>Alternative 4</w:t>
            </w:r>
            <w:r w:rsidR="005C0647">
              <w:rPr>
                <w:noProof/>
                <w:webHidden/>
              </w:rPr>
              <w:tab/>
            </w:r>
            <w:r w:rsidR="005C0647">
              <w:rPr>
                <w:noProof/>
                <w:webHidden/>
              </w:rPr>
              <w:fldChar w:fldCharType="begin"/>
            </w:r>
            <w:r w:rsidR="005C0647">
              <w:rPr>
                <w:noProof/>
                <w:webHidden/>
              </w:rPr>
              <w:instrText xml:space="preserve"> PAGEREF _Toc69369982 \h </w:instrText>
            </w:r>
            <w:r w:rsidR="005C0647">
              <w:rPr>
                <w:noProof/>
                <w:webHidden/>
              </w:rPr>
            </w:r>
            <w:r w:rsidR="005C0647">
              <w:rPr>
                <w:noProof/>
                <w:webHidden/>
              </w:rPr>
              <w:fldChar w:fldCharType="separate"/>
            </w:r>
            <w:r w:rsidR="005C0647">
              <w:rPr>
                <w:noProof/>
                <w:webHidden/>
              </w:rPr>
              <w:t>13</w:t>
            </w:r>
            <w:r w:rsidR="005C0647">
              <w:rPr>
                <w:noProof/>
                <w:webHidden/>
              </w:rPr>
              <w:fldChar w:fldCharType="end"/>
            </w:r>
          </w:hyperlink>
        </w:p>
        <w:p w14:paraId="7356F46D" w14:textId="5E213F71" w:rsidR="005C0647" w:rsidRDefault="009F5BFB">
          <w:pPr>
            <w:pStyle w:val="TOC1"/>
            <w:tabs>
              <w:tab w:val="right" w:leader="dot" w:pos="9350"/>
            </w:tabs>
            <w:rPr>
              <w:rFonts w:eastAsiaTheme="minorEastAsia"/>
              <w:noProof/>
            </w:rPr>
          </w:pPr>
          <w:hyperlink w:anchor="_Toc69369983" w:history="1">
            <w:r w:rsidR="005C0647" w:rsidRPr="00E06159">
              <w:rPr>
                <w:rStyle w:val="Hyperlink"/>
                <w:noProof/>
              </w:rPr>
              <w:t>Differences in Alternatives</w:t>
            </w:r>
            <w:r w:rsidR="005C0647">
              <w:rPr>
                <w:noProof/>
                <w:webHidden/>
              </w:rPr>
              <w:tab/>
            </w:r>
            <w:r w:rsidR="005C0647">
              <w:rPr>
                <w:noProof/>
                <w:webHidden/>
              </w:rPr>
              <w:fldChar w:fldCharType="begin"/>
            </w:r>
            <w:r w:rsidR="005C0647">
              <w:rPr>
                <w:noProof/>
                <w:webHidden/>
              </w:rPr>
              <w:instrText xml:space="preserve"> PAGEREF _Toc69369983 \h </w:instrText>
            </w:r>
            <w:r w:rsidR="005C0647">
              <w:rPr>
                <w:noProof/>
                <w:webHidden/>
              </w:rPr>
            </w:r>
            <w:r w:rsidR="005C0647">
              <w:rPr>
                <w:noProof/>
                <w:webHidden/>
              </w:rPr>
              <w:fldChar w:fldCharType="separate"/>
            </w:r>
            <w:r w:rsidR="005C0647">
              <w:rPr>
                <w:noProof/>
                <w:webHidden/>
              </w:rPr>
              <w:t>14</w:t>
            </w:r>
            <w:r w:rsidR="005C0647">
              <w:rPr>
                <w:noProof/>
                <w:webHidden/>
              </w:rPr>
              <w:fldChar w:fldCharType="end"/>
            </w:r>
          </w:hyperlink>
        </w:p>
        <w:p w14:paraId="69EBEC16" w14:textId="56BF33B6" w:rsidR="005C0647" w:rsidRDefault="009F5BFB">
          <w:pPr>
            <w:pStyle w:val="TOC2"/>
            <w:tabs>
              <w:tab w:val="right" w:leader="dot" w:pos="9350"/>
            </w:tabs>
            <w:rPr>
              <w:rFonts w:eastAsiaTheme="minorEastAsia"/>
              <w:noProof/>
            </w:rPr>
          </w:pPr>
          <w:hyperlink w:anchor="_Toc69369984" w:history="1">
            <w:r w:rsidR="005C0647" w:rsidRPr="00E06159">
              <w:rPr>
                <w:rStyle w:val="Hyperlink"/>
                <w:noProof/>
              </w:rPr>
              <w:t>Alternative 1 and 3</w:t>
            </w:r>
            <w:r w:rsidR="005C0647">
              <w:rPr>
                <w:noProof/>
                <w:webHidden/>
              </w:rPr>
              <w:tab/>
            </w:r>
            <w:r w:rsidR="005C0647">
              <w:rPr>
                <w:noProof/>
                <w:webHidden/>
              </w:rPr>
              <w:fldChar w:fldCharType="begin"/>
            </w:r>
            <w:r w:rsidR="005C0647">
              <w:rPr>
                <w:noProof/>
                <w:webHidden/>
              </w:rPr>
              <w:instrText xml:space="preserve"> PAGEREF _Toc69369984 \h </w:instrText>
            </w:r>
            <w:r w:rsidR="005C0647">
              <w:rPr>
                <w:noProof/>
                <w:webHidden/>
              </w:rPr>
            </w:r>
            <w:r w:rsidR="005C0647">
              <w:rPr>
                <w:noProof/>
                <w:webHidden/>
              </w:rPr>
              <w:fldChar w:fldCharType="separate"/>
            </w:r>
            <w:r w:rsidR="005C0647">
              <w:rPr>
                <w:noProof/>
                <w:webHidden/>
              </w:rPr>
              <w:t>14</w:t>
            </w:r>
            <w:r w:rsidR="005C0647">
              <w:rPr>
                <w:noProof/>
                <w:webHidden/>
              </w:rPr>
              <w:fldChar w:fldCharType="end"/>
            </w:r>
          </w:hyperlink>
        </w:p>
        <w:p w14:paraId="1ACCF6D0" w14:textId="33AF2796" w:rsidR="005C0647" w:rsidRDefault="009F5BFB">
          <w:pPr>
            <w:pStyle w:val="TOC2"/>
            <w:tabs>
              <w:tab w:val="right" w:leader="dot" w:pos="9350"/>
            </w:tabs>
            <w:rPr>
              <w:rFonts w:eastAsiaTheme="minorEastAsia"/>
              <w:noProof/>
            </w:rPr>
          </w:pPr>
          <w:hyperlink w:anchor="_Toc69369985" w:history="1">
            <w:r w:rsidR="005C0647" w:rsidRPr="00E06159">
              <w:rPr>
                <w:rStyle w:val="Hyperlink"/>
                <w:noProof/>
              </w:rPr>
              <w:t>Alternative 2 and 4</w:t>
            </w:r>
            <w:r w:rsidR="005C0647">
              <w:rPr>
                <w:noProof/>
                <w:webHidden/>
              </w:rPr>
              <w:tab/>
            </w:r>
            <w:r w:rsidR="005C0647">
              <w:rPr>
                <w:noProof/>
                <w:webHidden/>
              </w:rPr>
              <w:fldChar w:fldCharType="begin"/>
            </w:r>
            <w:r w:rsidR="005C0647">
              <w:rPr>
                <w:noProof/>
                <w:webHidden/>
              </w:rPr>
              <w:instrText xml:space="preserve"> PAGEREF _Toc69369985 \h </w:instrText>
            </w:r>
            <w:r w:rsidR="005C0647">
              <w:rPr>
                <w:noProof/>
                <w:webHidden/>
              </w:rPr>
            </w:r>
            <w:r w:rsidR="005C0647">
              <w:rPr>
                <w:noProof/>
                <w:webHidden/>
              </w:rPr>
              <w:fldChar w:fldCharType="separate"/>
            </w:r>
            <w:r w:rsidR="005C0647">
              <w:rPr>
                <w:noProof/>
                <w:webHidden/>
              </w:rPr>
              <w:t>14</w:t>
            </w:r>
            <w:r w:rsidR="005C0647">
              <w:rPr>
                <w:noProof/>
                <w:webHidden/>
              </w:rPr>
              <w:fldChar w:fldCharType="end"/>
            </w:r>
          </w:hyperlink>
        </w:p>
        <w:p w14:paraId="442555D7" w14:textId="2560B1AF" w:rsidR="005C0647" w:rsidRDefault="009F5BFB">
          <w:pPr>
            <w:pStyle w:val="TOC2"/>
            <w:tabs>
              <w:tab w:val="right" w:leader="dot" w:pos="9350"/>
            </w:tabs>
            <w:rPr>
              <w:rFonts w:eastAsiaTheme="minorEastAsia"/>
              <w:noProof/>
            </w:rPr>
          </w:pPr>
          <w:hyperlink w:anchor="_Toc69369986" w:history="1">
            <w:r w:rsidR="005C0647" w:rsidRPr="00E06159">
              <w:rPr>
                <w:rStyle w:val="Hyperlink"/>
                <w:noProof/>
              </w:rPr>
              <w:t>Recommendation</w:t>
            </w:r>
            <w:r w:rsidR="005C0647">
              <w:rPr>
                <w:noProof/>
                <w:webHidden/>
              </w:rPr>
              <w:tab/>
            </w:r>
            <w:r w:rsidR="005C0647">
              <w:rPr>
                <w:noProof/>
                <w:webHidden/>
              </w:rPr>
              <w:fldChar w:fldCharType="begin"/>
            </w:r>
            <w:r w:rsidR="005C0647">
              <w:rPr>
                <w:noProof/>
                <w:webHidden/>
              </w:rPr>
              <w:instrText xml:space="preserve"> PAGEREF _Toc69369986 \h </w:instrText>
            </w:r>
            <w:r w:rsidR="005C0647">
              <w:rPr>
                <w:noProof/>
                <w:webHidden/>
              </w:rPr>
            </w:r>
            <w:r w:rsidR="005C0647">
              <w:rPr>
                <w:noProof/>
                <w:webHidden/>
              </w:rPr>
              <w:fldChar w:fldCharType="separate"/>
            </w:r>
            <w:r w:rsidR="005C0647">
              <w:rPr>
                <w:noProof/>
                <w:webHidden/>
              </w:rPr>
              <w:t>14</w:t>
            </w:r>
            <w:r w:rsidR="005C0647">
              <w:rPr>
                <w:noProof/>
                <w:webHidden/>
              </w:rPr>
              <w:fldChar w:fldCharType="end"/>
            </w:r>
          </w:hyperlink>
        </w:p>
        <w:p w14:paraId="675AEF7F" w14:textId="12EA03BD" w:rsidR="005C0647" w:rsidRDefault="009F5BFB">
          <w:pPr>
            <w:pStyle w:val="TOC1"/>
            <w:tabs>
              <w:tab w:val="right" w:leader="dot" w:pos="9350"/>
            </w:tabs>
            <w:rPr>
              <w:rFonts w:eastAsiaTheme="minorEastAsia"/>
              <w:noProof/>
            </w:rPr>
          </w:pPr>
          <w:hyperlink w:anchor="_Toc69369987" w:history="1">
            <w:r w:rsidR="005C0647" w:rsidRPr="00E06159">
              <w:rPr>
                <w:rStyle w:val="Hyperlink"/>
                <w:noProof/>
              </w:rPr>
              <w:t>Development Plan</w:t>
            </w:r>
            <w:r w:rsidR="005C0647">
              <w:rPr>
                <w:noProof/>
                <w:webHidden/>
              </w:rPr>
              <w:tab/>
            </w:r>
            <w:r w:rsidR="005C0647">
              <w:rPr>
                <w:noProof/>
                <w:webHidden/>
              </w:rPr>
              <w:fldChar w:fldCharType="begin"/>
            </w:r>
            <w:r w:rsidR="005C0647">
              <w:rPr>
                <w:noProof/>
                <w:webHidden/>
              </w:rPr>
              <w:instrText xml:space="preserve"> PAGEREF _Toc69369987 \h </w:instrText>
            </w:r>
            <w:r w:rsidR="005C0647">
              <w:rPr>
                <w:noProof/>
                <w:webHidden/>
              </w:rPr>
            </w:r>
            <w:r w:rsidR="005C0647">
              <w:rPr>
                <w:noProof/>
                <w:webHidden/>
              </w:rPr>
              <w:fldChar w:fldCharType="separate"/>
            </w:r>
            <w:r w:rsidR="005C0647">
              <w:rPr>
                <w:noProof/>
                <w:webHidden/>
              </w:rPr>
              <w:t>15</w:t>
            </w:r>
            <w:r w:rsidR="005C0647">
              <w:rPr>
                <w:noProof/>
                <w:webHidden/>
              </w:rPr>
              <w:fldChar w:fldCharType="end"/>
            </w:r>
          </w:hyperlink>
        </w:p>
        <w:p w14:paraId="26A2C589" w14:textId="5119FE2C" w:rsidR="005C0647" w:rsidRDefault="009F5BFB">
          <w:pPr>
            <w:pStyle w:val="TOC1"/>
            <w:tabs>
              <w:tab w:val="right" w:leader="dot" w:pos="9350"/>
            </w:tabs>
            <w:rPr>
              <w:rFonts w:eastAsiaTheme="minorEastAsia"/>
              <w:noProof/>
            </w:rPr>
          </w:pPr>
          <w:hyperlink w:anchor="_Toc69369988" w:history="1">
            <w:r w:rsidR="005C0647" w:rsidRPr="00E06159">
              <w:rPr>
                <w:rStyle w:val="Hyperlink"/>
                <w:noProof/>
              </w:rPr>
              <w:t>Appendix A: Term Definitions</w:t>
            </w:r>
            <w:r w:rsidR="005C0647">
              <w:rPr>
                <w:noProof/>
                <w:webHidden/>
              </w:rPr>
              <w:tab/>
            </w:r>
            <w:r w:rsidR="005C0647">
              <w:rPr>
                <w:noProof/>
                <w:webHidden/>
              </w:rPr>
              <w:fldChar w:fldCharType="begin"/>
            </w:r>
            <w:r w:rsidR="005C0647">
              <w:rPr>
                <w:noProof/>
                <w:webHidden/>
              </w:rPr>
              <w:instrText xml:space="preserve"> PAGEREF _Toc69369988 \h </w:instrText>
            </w:r>
            <w:r w:rsidR="005C0647">
              <w:rPr>
                <w:noProof/>
                <w:webHidden/>
              </w:rPr>
            </w:r>
            <w:r w:rsidR="005C0647">
              <w:rPr>
                <w:noProof/>
                <w:webHidden/>
              </w:rPr>
              <w:fldChar w:fldCharType="separate"/>
            </w:r>
            <w:r w:rsidR="005C0647">
              <w:rPr>
                <w:noProof/>
                <w:webHidden/>
              </w:rPr>
              <w:t>16</w:t>
            </w:r>
            <w:r w:rsidR="005C0647">
              <w:rPr>
                <w:noProof/>
                <w:webHidden/>
              </w:rPr>
              <w:fldChar w:fldCharType="end"/>
            </w:r>
          </w:hyperlink>
        </w:p>
        <w:p w14:paraId="4D80EFE9" w14:textId="699FE6C9" w:rsidR="005C0647" w:rsidRDefault="009F5BFB">
          <w:pPr>
            <w:pStyle w:val="TOC1"/>
            <w:tabs>
              <w:tab w:val="right" w:leader="dot" w:pos="9350"/>
            </w:tabs>
            <w:rPr>
              <w:rFonts w:eastAsiaTheme="minorEastAsia"/>
              <w:noProof/>
            </w:rPr>
          </w:pPr>
          <w:hyperlink w:anchor="_Toc69369989" w:history="1">
            <w:r w:rsidR="005C0647" w:rsidRPr="00E06159">
              <w:rPr>
                <w:rStyle w:val="Hyperlink"/>
                <w:noProof/>
              </w:rPr>
              <w:t>Appendix B: System Requirements</w:t>
            </w:r>
            <w:r w:rsidR="005C0647">
              <w:rPr>
                <w:noProof/>
                <w:webHidden/>
              </w:rPr>
              <w:tab/>
            </w:r>
            <w:r w:rsidR="005C0647">
              <w:rPr>
                <w:noProof/>
                <w:webHidden/>
              </w:rPr>
              <w:fldChar w:fldCharType="begin"/>
            </w:r>
            <w:r w:rsidR="005C0647">
              <w:rPr>
                <w:noProof/>
                <w:webHidden/>
              </w:rPr>
              <w:instrText xml:space="preserve"> PAGEREF _Toc69369989 \h </w:instrText>
            </w:r>
            <w:r w:rsidR="005C0647">
              <w:rPr>
                <w:noProof/>
                <w:webHidden/>
              </w:rPr>
            </w:r>
            <w:r w:rsidR="005C0647">
              <w:rPr>
                <w:noProof/>
                <w:webHidden/>
              </w:rPr>
              <w:fldChar w:fldCharType="separate"/>
            </w:r>
            <w:r w:rsidR="005C0647">
              <w:rPr>
                <w:noProof/>
                <w:webHidden/>
              </w:rPr>
              <w:t>18</w:t>
            </w:r>
            <w:r w:rsidR="005C0647">
              <w:rPr>
                <w:noProof/>
                <w:webHidden/>
              </w:rPr>
              <w:fldChar w:fldCharType="end"/>
            </w:r>
          </w:hyperlink>
        </w:p>
        <w:p w14:paraId="6680A0FF" w14:textId="5C2D35D6" w:rsidR="005C0647" w:rsidRDefault="009F5BFB">
          <w:pPr>
            <w:pStyle w:val="TOC2"/>
            <w:tabs>
              <w:tab w:val="right" w:leader="dot" w:pos="9350"/>
            </w:tabs>
            <w:rPr>
              <w:rFonts w:eastAsiaTheme="minorEastAsia"/>
              <w:noProof/>
            </w:rPr>
          </w:pPr>
          <w:hyperlink w:anchor="_Toc69369990" w:history="1">
            <w:r w:rsidR="005C0647" w:rsidRPr="00E06159">
              <w:rPr>
                <w:rStyle w:val="Hyperlink"/>
                <w:noProof/>
              </w:rPr>
              <w:t>Software Requirements</w:t>
            </w:r>
            <w:r w:rsidR="005C0647">
              <w:rPr>
                <w:noProof/>
                <w:webHidden/>
              </w:rPr>
              <w:tab/>
            </w:r>
            <w:r w:rsidR="005C0647">
              <w:rPr>
                <w:noProof/>
                <w:webHidden/>
              </w:rPr>
              <w:fldChar w:fldCharType="begin"/>
            </w:r>
            <w:r w:rsidR="005C0647">
              <w:rPr>
                <w:noProof/>
                <w:webHidden/>
              </w:rPr>
              <w:instrText xml:space="preserve"> PAGEREF _Toc69369990 \h </w:instrText>
            </w:r>
            <w:r w:rsidR="005C0647">
              <w:rPr>
                <w:noProof/>
                <w:webHidden/>
              </w:rPr>
            </w:r>
            <w:r w:rsidR="005C0647">
              <w:rPr>
                <w:noProof/>
                <w:webHidden/>
              </w:rPr>
              <w:fldChar w:fldCharType="separate"/>
            </w:r>
            <w:r w:rsidR="005C0647">
              <w:rPr>
                <w:noProof/>
                <w:webHidden/>
              </w:rPr>
              <w:t>19</w:t>
            </w:r>
            <w:r w:rsidR="005C0647">
              <w:rPr>
                <w:noProof/>
                <w:webHidden/>
              </w:rPr>
              <w:fldChar w:fldCharType="end"/>
            </w:r>
          </w:hyperlink>
        </w:p>
        <w:p w14:paraId="6FAD514B" w14:textId="5D7C6FC5" w:rsidR="005C0647" w:rsidRDefault="009F5BFB">
          <w:pPr>
            <w:pStyle w:val="TOC2"/>
            <w:tabs>
              <w:tab w:val="right" w:leader="dot" w:pos="9350"/>
            </w:tabs>
            <w:rPr>
              <w:rFonts w:eastAsiaTheme="minorEastAsia"/>
              <w:noProof/>
            </w:rPr>
          </w:pPr>
          <w:hyperlink w:anchor="_Toc69369991" w:history="1">
            <w:r w:rsidR="005C0647" w:rsidRPr="00E06159">
              <w:rPr>
                <w:rStyle w:val="Hyperlink"/>
                <w:noProof/>
              </w:rPr>
              <w:t>Patient Records</w:t>
            </w:r>
            <w:r w:rsidR="005C0647">
              <w:rPr>
                <w:noProof/>
                <w:webHidden/>
              </w:rPr>
              <w:tab/>
            </w:r>
            <w:r w:rsidR="005C0647">
              <w:rPr>
                <w:noProof/>
                <w:webHidden/>
              </w:rPr>
              <w:fldChar w:fldCharType="begin"/>
            </w:r>
            <w:r w:rsidR="005C0647">
              <w:rPr>
                <w:noProof/>
                <w:webHidden/>
              </w:rPr>
              <w:instrText xml:space="preserve"> PAGEREF _Toc69369991 \h </w:instrText>
            </w:r>
            <w:r w:rsidR="005C0647">
              <w:rPr>
                <w:noProof/>
                <w:webHidden/>
              </w:rPr>
            </w:r>
            <w:r w:rsidR="005C0647">
              <w:rPr>
                <w:noProof/>
                <w:webHidden/>
              </w:rPr>
              <w:fldChar w:fldCharType="separate"/>
            </w:r>
            <w:r w:rsidR="005C0647">
              <w:rPr>
                <w:noProof/>
                <w:webHidden/>
              </w:rPr>
              <w:t>19</w:t>
            </w:r>
            <w:r w:rsidR="005C0647">
              <w:rPr>
                <w:noProof/>
                <w:webHidden/>
              </w:rPr>
              <w:fldChar w:fldCharType="end"/>
            </w:r>
          </w:hyperlink>
        </w:p>
        <w:p w14:paraId="67149158" w14:textId="641303AE" w:rsidR="005C0647" w:rsidRDefault="009F5BFB">
          <w:pPr>
            <w:pStyle w:val="TOC2"/>
            <w:tabs>
              <w:tab w:val="right" w:leader="dot" w:pos="9350"/>
            </w:tabs>
            <w:rPr>
              <w:rFonts w:eastAsiaTheme="minorEastAsia"/>
              <w:noProof/>
            </w:rPr>
          </w:pPr>
          <w:hyperlink w:anchor="_Toc69369992" w:history="1">
            <w:r w:rsidR="005C0647" w:rsidRPr="00E06159">
              <w:rPr>
                <w:rStyle w:val="Hyperlink"/>
                <w:noProof/>
              </w:rPr>
              <w:t>Medication Records</w:t>
            </w:r>
            <w:r w:rsidR="005C0647">
              <w:rPr>
                <w:noProof/>
                <w:webHidden/>
              </w:rPr>
              <w:tab/>
            </w:r>
            <w:r w:rsidR="005C0647">
              <w:rPr>
                <w:noProof/>
                <w:webHidden/>
              </w:rPr>
              <w:fldChar w:fldCharType="begin"/>
            </w:r>
            <w:r w:rsidR="005C0647">
              <w:rPr>
                <w:noProof/>
                <w:webHidden/>
              </w:rPr>
              <w:instrText xml:space="preserve"> PAGEREF _Toc69369992 \h </w:instrText>
            </w:r>
            <w:r w:rsidR="005C0647">
              <w:rPr>
                <w:noProof/>
                <w:webHidden/>
              </w:rPr>
            </w:r>
            <w:r w:rsidR="005C0647">
              <w:rPr>
                <w:noProof/>
                <w:webHidden/>
              </w:rPr>
              <w:fldChar w:fldCharType="separate"/>
            </w:r>
            <w:r w:rsidR="005C0647">
              <w:rPr>
                <w:noProof/>
                <w:webHidden/>
              </w:rPr>
              <w:t>22</w:t>
            </w:r>
            <w:r w:rsidR="005C0647">
              <w:rPr>
                <w:noProof/>
                <w:webHidden/>
              </w:rPr>
              <w:fldChar w:fldCharType="end"/>
            </w:r>
          </w:hyperlink>
        </w:p>
        <w:p w14:paraId="1B18DAC7" w14:textId="1A12C997" w:rsidR="005C0647" w:rsidRDefault="009F5BFB">
          <w:pPr>
            <w:pStyle w:val="TOC2"/>
            <w:tabs>
              <w:tab w:val="right" w:leader="dot" w:pos="9350"/>
            </w:tabs>
            <w:rPr>
              <w:rFonts w:eastAsiaTheme="minorEastAsia"/>
              <w:noProof/>
            </w:rPr>
          </w:pPr>
          <w:hyperlink w:anchor="_Toc69369993" w:history="1">
            <w:r w:rsidR="005C0647" w:rsidRPr="00E06159">
              <w:rPr>
                <w:rStyle w:val="Hyperlink"/>
                <w:noProof/>
              </w:rPr>
              <w:t>User</w:t>
            </w:r>
            <w:r w:rsidR="005C0647">
              <w:rPr>
                <w:noProof/>
                <w:webHidden/>
              </w:rPr>
              <w:tab/>
            </w:r>
            <w:r w:rsidR="005C0647">
              <w:rPr>
                <w:noProof/>
                <w:webHidden/>
              </w:rPr>
              <w:fldChar w:fldCharType="begin"/>
            </w:r>
            <w:r w:rsidR="005C0647">
              <w:rPr>
                <w:noProof/>
                <w:webHidden/>
              </w:rPr>
              <w:instrText xml:space="preserve"> PAGEREF _Toc69369993 \h </w:instrText>
            </w:r>
            <w:r w:rsidR="005C0647">
              <w:rPr>
                <w:noProof/>
                <w:webHidden/>
              </w:rPr>
            </w:r>
            <w:r w:rsidR="005C0647">
              <w:rPr>
                <w:noProof/>
                <w:webHidden/>
              </w:rPr>
              <w:fldChar w:fldCharType="separate"/>
            </w:r>
            <w:r w:rsidR="005C0647">
              <w:rPr>
                <w:noProof/>
                <w:webHidden/>
              </w:rPr>
              <w:t>24</w:t>
            </w:r>
            <w:r w:rsidR="005C0647">
              <w:rPr>
                <w:noProof/>
                <w:webHidden/>
              </w:rPr>
              <w:fldChar w:fldCharType="end"/>
            </w:r>
          </w:hyperlink>
        </w:p>
        <w:p w14:paraId="238DB6CC" w14:textId="0F8954EA" w:rsidR="005C0647" w:rsidRDefault="009F5BFB">
          <w:pPr>
            <w:pStyle w:val="TOC2"/>
            <w:tabs>
              <w:tab w:val="right" w:leader="dot" w:pos="9350"/>
            </w:tabs>
            <w:rPr>
              <w:rFonts w:eastAsiaTheme="minorEastAsia"/>
              <w:noProof/>
            </w:rPr>
          </w:pPr>
          <w:hyperlink w:anchor="_Toc69369994" w:history="1">
            <w:r w:rsidR="005C0647" w:rsidRPr="00E06159">
              <w:rPr>
                <w:rStyle w:val="Hyperlink"/>
                <w:noProof/>
              </w:rPr>
              <w:t>Physician</w:t>
            </w:r>
            <w:r w:rsidR="005C0647">
              <w:rPr>
                <w:noProof/>
                <w:webHidden/>
              </w:rPr>
              <w:tab/>
            </w:r>
            <w:r w:rsidR="005C0647">
              <w:rPr>
                <w:noProof/>
                <w:webHidden/>
              </w:rPr>
              <w:fldChar w:fldCharType="begin"/>
            </w:r>
            <w:r w:rsidR="005C0647">
              <w:rPr>
                <w:noProof/>
                <w:webHidden/>
              </w:rPr>
              <w:instrText xml:space="preserve"> PAGEREF _Toc69369994 \h </w:instrText>
            </w:r>
            <w:r w:rsidR="005C0647">
              <w:rPr>
                <w:noProof/>
                <w:webHidden/>
              </w:rPr>
            </w:r>
            <w:r w:rsidR="005C0647">
              <w:rPr>
                <w:noProof/>
                <w:webHidden/>
              </w:rPr>
              <w:fldChar w:fldCharType="separate"/>
            </w:r>
            <w:r w:rsidR="005C0647">
              <w:rPr>
                <w:noProof/>
                <w:webHidden/>
              </w:rPr>
              <w:t>27</w:t>
            </w:r>
            <w:r w:rsidR="005C0647">
              <w:rPr>
                <w:noProof/>
                <w:webHidden/>
              </w:rPr>
              <w:fldChar w:fldCharType="end"/>
            </w:r>
          </w:hyperlink>
        </w:p>
        <w:p w14:paraId="0EAA73EC" w14:textId="2DCE9C43" w:rsidR="005C0647" w:rsidRDefault="009F5BFB">
          <w:pPr>
            <w:pStyle w:val="TOC2"/>
            <w:tabs>
              <w:tab w:val="right" w:leader="dot" w:pos="9350"/>
            </w:tabs>
            <w:rPr>
              <w:rFonts w:eastAsiaTheme="minorEastAsia"/>
              <w:noProof/>
            </w:rPr>
          </w:pPr>
          <w:hyperlink w:anchor="_Toc69369995" w:history="1">
            <w:r w:rsidR="005C0647" w:rsidRPr="00E06159">
              <w:rPr>
                <w:rStyle w:val="Hyperlink"/>
                <w:noProof/>
              </w:rPr>
              <w:t>Allergy</w:t>
            </w:r>
            <w:r w:rsidR="005C0647">
              <w:rPr>
                <w:noProof/>
                <w:webHidden/>
              </w:rPr>
              <w:tab/>
            </w:r>
            <w:r w:rsidR="005C0647">
              <w:rPr>
                <w:noProof/>
                <w:webHidden/>
              </w:rPr>
              <w:fldChar w:fldCharType="begin"/>
            </w:r>
            <w:r w:rsidR="005C0647">
              <w:rPr>
                <w:noProof/>
                <w:webHidden/>
              </w:rPr>
              <w:instrText xml:space="preserve"> PAGEREF _Toc69369995 \h </w:instrText>
            </w:r>
            <w:r w:rsidR="005C0647">
              <w:rPr>
                <w:noProof/>
                <w:webHidden/>
              </w:rPr>
            </w:r>
            <w:r w:rsidR="005C0647">
              <w:rPr>
                <w:noProof/>
                <w:webHidden/>
              </w:rPr>
              <w:fldChar w:fldCharType="separate"/>
            </w:r>
            <w:r w:rsidR="005C0647">
              <w:rPr>
                <w:noProof/>
                <w:webHidden/>
              </w:rPr>
              <w:t>28</w:t>
            </w:r>
            <w:r w:rsidR="005C0647">
              <w:rPr>
                <w:noProof/>
                <w:webHidden/>
              </w:rPr>
              <w:fldChar w:fldCharType="end"/>
            </w:r>
          </w:hyperlink>
        </w:p>
        <w:p w14:paraId="3C2DE6F9" w14:textId="0FFA59A3" w:rsidR="005C0647" w:rsidRDefault="009F5BFB">
          <w:pPr>
            <w:pStyle w:val="TOC2"/>
            <w:tabs>
              <w:tab w:val="right" w:leader="dot" w:pos="9350"/>
            </w:tabs>
            <w:rPr>
              <w:rFonts w:eastAsiaTheme="minorEastAsia"/>
              <w:noProof/>
            </w:rPr>
          </w:pPr>
          <w:hyperlink w:anchor="_Toc69369996" w:history="1">
            <w:r w:rsidR="005C0647" w:rsidRPr="00E06159">
              <w:rPr>
                <w:rStyle w:val="Hyperlink"/>
                <w:noProof/>
              </w:rPr>
              <w:t>System Authorization</w:t>
            </w:r>
            <w:r w:rsidR="005C0647">
              <w:rPr>
                <w:noProof/>
                <w:webHidden/>
              </w:rPr>
              <w:tab/>
            </w:r>
            <w:r w:rsidR="005C0647">
              <w:rPr>
                <w:noProof/>
                <w:webHidden/>
              </w:rPr>
              <w:fldChar w:fldCharType="begin"/>
            </w:r>
            <w:r w:rsidR="005C0647">
              <w:rPr>
                <w:noProof/>
                <w:webHidden/>
              </w:rPr>
              <w:instrText xml:space="preserve"> PAGEREF _Toc69369996 \h </w:instrText>
            </w:r>
            <w:r w:rsidR="005C0647">
              <w:rPr>
                <w:noProof/>
                <w:webHidden/>
              </w:rPr>
            </w:r>
            <w:r w:rsidR="005C0647">
              <w:rPr>
                <w:noProof/>
                <w:webHidden/>
              </w:rPr>
              <w:fldChar w:fldCharType="separate"/>
            </w:r>
            <w:r w:rsidR="005C0647">
              <w:rPr>
                <w:noProof/>
                <w:webHidden/>
              </w:rPr>
              <w:t>29</w:t>
            </w:r>
            <w:r w:rsidR="005C0647">
              <w:rPr>
                <w:noProof/>
                <w:webHidden/>
              </w:rPr>
              <w:fldChar w:fldCharType="end"/>
            </w:r>
          </w:hyperlink>
        </w:p>
        <w:p w14:paraId="4802A7D0" w14:textId="033F04A6" w:rsidR="005C0647" w:rsidRDefault="009F5BFB">
          <w:pPr>
            <w:pStyle w:val="TOC2"/>
            <w:tabs>
              <w:tab w:val="right" w:leader="dot" w:pos="9350"/>
            </w:tabs>
            <w:rPr>
              <w:rFonts w:eastAsiaTheme="minorEastAsia"/>
              <w:noProof/>
            </w:rPr>
          </w:pPr>
          <w:hyperlink w:anchor="_Toc69369997" w:history="1">
            <w:r w:rsidR="005C0647" w:rsidRPr="00E06159">
              <w:rPr>
                <w:rStyle w:val="Hyperlink"/>
                <w:noProof/>
              </w:rPr>
              <w:t>Drawer Operation</w:t>
            </w:r>
            <w:r w:rsidR="005C0647">
              <w:rPr>
                <w:noProof/>
                <w:webHidden/>
              </w:rPr>
              <w:tab/>
            </w:r>
            <w:r w:rsidR="005C0647">
              <w:rPr>
                <w:noProof/>
                <w:webHidden/>
              </w:rPr>
              <w:fldChar w:fldCharType="begin"/>
            </w:r>
            <w:r w:rsidR="005C0647">
              <w:rPr>
                <w:noProof/>
                <w:webHidden/>
              </w:rPr>
              <w:instrText xml:space="preserve"> PAGEREF _Toc69369997 \h </w:instrText>
            </w:r>
            <w:r w:rsidR="005C0647">
              <w:rPr>
                <w:noProof/>
                <w:webHidden/>
              </w:rPr>
            </w:r>
            <w:r w:rsidR="005C0647">
              <w:rPr>
                <w:noProof/>
                <w:webHidden/>
              </w:rPr>
              <w:fldChar w:fldCharType="separate"/>
            </w:r>
            <w:r w:rsidR="005C0647">
              <w:rPr>
                <w:noProof/>
                <w:webHidden/>
              </w:rPr>
              <w:t>29</w:t>
            </w:r>
            <w:r w:rsidR="005C0647">
              <w:rPr>
                <w:noProof/>
                <w:webHidden/>
              </w:rPr>
              <w:fldChar w:fldCharType="end"/>
            </w:r>
          </w:hyperlink>
        </w:p>
        <w:p w14:paraId="28ECA9BC" w14:textId="2A1C8B57" w:rsidR="005C0647" w:rsidRDefault="009F5BFB">
          <w:pPr>
            <w:pStyle w:val="TOC2"/>
            <w:tabs>
              <w:tab w:val="right" w:leader="dot" w:pos="9350"/>
            </w:tabs>
            <w:rPr>
              <w:rFonts w:eastAsiaTheme="minorEastAsia"/>
              <w:noProof/>
            </w:rPr>
          </w:pPr>
          <w:hyperlink w:anchor="_Toc69369998" w:history="1">
            <w:r w:rsidR="005C0647" w:rsidRPr="00E06159">
              <w:rPr>
                <w:rStyle w:val="Hyperlink"/>
                <w:noProof/>
              </w:rPr>
              <w:t>Importing</w:t>
            </w:r>
            <w:r w:rsidR="005C0647">
              <w:rPr>
                <w:noProof/>
                <w:webHidden/>
              </w:rPr>
              <w:tab/>
            </w:r>
            <w:r w:rsidR="005C0647">
              <w:rPr>
                <w:noProof/>
                <w:webHidden/>
              </w:rPr>
              <w:fldChar w:fldCharType="begin"/>
            </w:r>
            <w:r w:rsidR="005C0647">
              <w:rPr>
                <w:noProof/>
                <w:webHidden/>
              </w:rPr>
              <w:instrText xml:space="preserve"> PAGEREF _Toc69369998 \h </w:instrText>
            </w:r>
            <w:r w:rsidR="005C0647">
              <w:rPr>
                <w:noProof/>
                <w:webHidden/>
              </w:rPr>
            </w:r>
            <w:r w:rsidR="005C0647">
              <w:rPr>
                <w:noProof/>
                <w:webHidden/>
              </w:rPr>
              <w:fldChar w:fldCharType="separate"/>
            </w:r>
            <w:r w:rsidR="005C0647">
              <w:rPr>
                <w:noProof/>
                <w:webHidden/>
              </w:rPr>
              <w:t>30</w:t>
            </w:r>
            <w:r w:rsidR="005C0647">
              <w:rPr>
                <w:noProof/>
                <w:webHidden/>
              </w:rPr>
              <w:fldChar w:fldCharType="end"/>
            </w:r>
          </w:hyperlink>
        </w:p>
        <w:p w14:paraId="1A385C9A" w14:textId="109C6266" w:rsidR="005C0647" w:rsidRDefault="009F5BFB">
          <w:pPr>
            <w:pStyle w:val="TOC2"/>
            <w:tabs>
              <w:tab w:val="right" w:leader="dot" w:pos="9350"/>
            </w:tabs>
            <w:rPr>
              <w:rFonts w:eastAsiaTheme="minorEastAsia"/>
              <w:noProof/>
            </w:rPr>
          </w:pPr>
          <w:hyperlink w:anchor="_Toc69369999" w:history="1">
            <w:r w:rsidR="005C0647" w:rsidRPr="00E06159">
              <w:rPr>
                <w:rStyle w:val="Hyperlink"/>
                <w:noProof/>
              </w:rPr>
              <w:t>Reporting &amp; Analysis</w:t>
            </w:r>
            <w:r w:rsidR="005C0647">
              <w:rPr>
                <w:noProof/>
                <w:webHidden/>
              </w:rPr>
              <w:tab/>
            </w:r>
            <w:r w:rsidR="005C0647">
              <w:rPr>
                <w:noProof/>
                <w:webHidden/>
              </w:rPr>
              <w:fldChar w:fldCharType="begin"/>
            </w:r>
            <w:r w:rsidR="005C0647">
              <w:rPr>
                <w:noProof/>
                <w:webHidden/>
              </w:rPr>
              <w:instrText xml:space="preserve"> PAGEREF _Toc69369999 \h </w:instrText>
            </w:r>
            <w:r w:rsidR="005C0647">
              <w:rPr>
                <w:noProof/>
                <w:webHidden/>
              </w:rPr>
            </w:r>
            <w:r w:rsidR="005C0647">
              <w:rPr>
                <w:noProof/>
                <w:webHidden/>
              </w:rPr>
              <w:fldChar w:fldCharType="separate"/>
            </w:r>
            <w:r w:rsidR="005C0647">
              <w:rPr>
                <w:noProof/>
                <w:webHidden/>
              </w:rPr>
              <w:t>30</w:t>
            </w:r>
            <w:r w:rsidR="005C0647">
              <w:rPr>
                <w:noProof/>
                <w:webHidden/>
              </w:rPr>
              <w:fldChar w:fldCharType="end"/>
            </w:r>
          </w:hyperlink>
        </w:p>
        <w:p w14:paraId="7F454879" w14:textId="166FECF7" w:rsidR="005C0647" w:rsidRDefault="009F5BFB">
          <w:pPr>
            <w:pStyle w:val="TOC2"/>
            <w:tabs>
              <w:tab w:val="right" w:leader="dot" w:pos="9350"/>
            </w:tabs>
            <w:rPr>
              <w:rFonts w:eastAsiaTheme="minorEastAsia"/>
              <w:noProof/>
            </w:rPr>
          </w:pPr>
          <w:hyperlink w:anchor="_Toc69370000" w:history="1">
            <w:r w:rsidR="005C0647" w:rsidRPr="00E06159">
              <w:rPr>
                <w:rStyle w:val="Hyperlink"/>
                <w:noProof/>
              </w:rPr>
              <w:t>Hardware Requirements</w:t>
            </w:r>
            <w:r w:rsidR="005C0647">
              <w:rPr>
                <w:noProof/>
                <w:webHidden/>
              </w:rPr>
              <w:tab/>
            </w:r>
            <w:r w:rsidR="005C0647">
              <w:rPr>
                <w:noProof/>
                <w:webHidden/>
              </w:rPr>
              <w:fldChar w:fldCharType="begin"/>
            </w:r>
            <w:r w:rsidR="005C0647">
              <w:rPr>
                <w:noProof/>
                <w:webHidden/>
              </w:rPr>
              <w:instrText xml:space="preserve"> PAGEREF _Toc69370000 \h </w:instrText>
            </w:r>
            <w:r w:rsidR="005C0647">
              <w:rPr>
                <w:noProof/>
                <w:webHidden/>
              </w:rPr>
            </w:r>
            <w:r w:rsidR="005C0647">
              <w:rPr>
                <w:noProof/>
                <w:webHidden/>
              </w:rPr>
              <w:fldChar w:fldCharType="separate"/>
            </w:r>
            <w:r w:rsidR="005C0647">
              <w:rPr>
                <w:noProof/>
                <w:webHidden/>
              </w:rPr>
              <w:t>31</w:t>
            </w:r>
            <w:r w:rsidR="005C0647">
              <w:rPr>
                <w:noProof/>
                <w:webHidden/>
              </w:rPr>
              <w:fldChar w:fldCharType="end"/>
            </w:r>
          </w:hyperlink>
        </w:p>
        <w:p w14:paraId="1FFA4391" w14:textId="21302ED7" w:rsidR="005C0647" w:rsidRDefault="009F5BFB">
          <w:pPr>
            <w:pStyle w:val="TOC1"/>
            <w:tabs>
              <w:tab w:val="right" w:leader="dot" w:pos="9350"/>
            </w:tabs>
            <w:rPr>
              <w:rFonts w:eastAsiaTheme="minorEastAsia"/>
              <w:noProof/>
            </w:rPr>
          </w:pPr>
          <w:hyperlink w:anchor="_Toc69370001" w:history="1">
            <w:r w:rsidR="005C0647" w:rsidRPr="00E06159">
              <w:rPr>
                <w:rStyle w:val="Hyperlink"/>
                <w:noProof/>
              </w:rPr>
              <w:t>Appendix C: Cost-Benefit Analysis</w:t>
            </w:r>
            <w:r w:rsidR="005C0647">
              <w:rPr>
                <w:noProof/>
                <w:webHidden/>
              </w:rPr>
              <w:tab/>
            </w:r>
            <w:r w:rsidR="005C0647">
              <w:rPr>
                <w:noProof/>
                <w:webHidden/>
              </w:rPr>
              <w:fldChar w:fldCharType="begin"/>
            </w:r>
            <w:r w:rsidR="005C0647">
              <w:rPr>
                <w:noProof/>
                <w:webHidden/>
              </w:rPr>
              <w:instrText xml:space="preserve"> PAGEREF _Toc69370001 \h </w:instrText>
            </w:r>
            <w:r w:rsidR="005C0647">
              <w:rPr>
                <w:noProof/>
                <w:webHidden/>
              </w:rPr>
            </w:r>
            <w:r w:rsidR="005C0647">
              <w:rPr>
                <w:noProof/>
                <w:webHidden/>
              </w:rPr>
              <w:fldChar w:fldCharType="separate"/>
            </w:r>
            <w:r w:rsidR="005C0647">
              <w:rPr>
                <w:noProof/>
                <w:webHidden/>
              </w:rPr>
              <w:t>32</w:t>
            </w:r>
            <w:r w:rsidR="005C0647">
              <w:rPr>
                <w:noProof/>
                <w:webHidden/>
              </w:rPr>
              <w:fldChar w:fldCharType="end"/>
            </w:r>
          </w:hyperlink>
        </w:p>
        <w:p w14:paraId="5EFEE405" w14:textId="4B1CF126" w:rsidR="005C0647" w:rsidRDefault="009F5BFB">
          <w:pPr>
            <w:pStyle w:val="TOC2"/>
            <w:tabs>
              <w:tab w:val="right" w:leader="dot" w:pos="9350"/>
            </w:tabs>
            <w:rPr>
              <w:rFonts w:eastAsiaTheme="minorEastAsia"/>
              <w:noProof/>
            </w:rPr>
          </w:pPr>
          <w:hyperlink w:anchor="_Toc69370002" w:history="1">
            <w:r w:rsidR="005C0647" w:rsidRPr="00E06159">
              <w:rPr>
                <w:rStyle w:val="Hyperlink"/>
                <w:noProof/>
              </w:rPr>
              <w:t>Overview</w:t>
            </w:r>
            <w:r w:rsidR="005C0647">
              <w:rPr>
                <w:noProof/>
                <w:webHidden/>
              </w:rPr>
              <w:tab/>
            </w:r>
            <w:r w:rsidR="005C0647">
              <w:rPr>
                <w:noProof/>
                <w:webHidden/>
              </w:rPr>
              <w:fldChar w:fldCharType="begin"/>
            </w:r>
            <w:r w:rsidR="005C0647">
              <w:rPr>
                <w:noProof/>
                <w:webHidden/>
              </w:rPr>
              <w:instrText xml:space="preserve"> PAGEREF _Toc69370002 \h </w:instrText>
            </w:r>
            <w:r w:rsidR="005C0647">
              <w:rPr>
                <w:noProof/>
                <w:webHidden/>
              </w:rPr>
            </w:r>
            <w:r w:rsidR="005C0647">
              <w:rPr>
                <w:noProof/>
                <w:webHidden/>
              </w:rPr>
              <w:fldChar w:fldCharType="separate"/>
            </w:r>
            <w:r w:rsidR="005C0647">
              <w:rPr>
                <w:noProof/>
                <w:webHidden/>
              </w:rPr>
              <w:t>32</w:t>
            </w:r>
            <w:r w:rsidR="005C0647">
              <w:rPr>
                <w:noProof/>
                <w:webHidden/>
              </w:rPr>
              <w:fldChar w:fldCharType="end"/>
            </w:r>
          </w:hyperlink>
        </w:p>
        <w:p w14:paraId="737E858E" w14:textId="676A9B8F" w:rsidR="005C0647" w:rsidRDefault="009F5BFB">
          <w:pPr>
            <w:pStyle w:val="TOC2"/>
            <w:tabs>
              <w:tab w:val="right" w:leader="dot" w:pos="9350"/>
            </w:tabs>
            <w:rPr>
              <w:rFonts w:eastAsiaTheme="minorEastAsia"/>
              <w:noProof/>
            </w:rPr>
          </w:pPr>
          <w:hyperlink w:anchor="_Toc69370003" w:history="1">
            <w:r w:rsidR="005C0647" w:rsidRPr="00E06159">
              <w:rPr>
                <w:rStyle w:val="Hyperlink"/>
                <w:noProof/>
              </w:rPr>
              <w:t>Benefits:</w:t>
            </w:r>
            <w:r w:rsidR="005C0647">
              <w:rPr>
                <w:noProof/>
                <w:webHidden/>
              </w:rPr>
              <w:tab/>
            </w:r>
            <w:r w:rsidR="005C0647">
              <w:rPr>
                <w:noProof/>
                <w:webHidden/>
              </w:rPr>
              <w:fldChar w:fldCharType="begin"/>
            </w:r>
            <w:r w:rsidR="005C0647">
              <w:rPr>
                <w:noProof/>
                <w:webHidden/>
              </w:rPr>
              <w:instrText xml:space="preserve"> PAGEREF _Toc69370003 \h </w:instrText>
            </w:r>
            <w:r w:rsidR="005C0647">
              <w:rPr>
                <w:noProof/>
                <w:webHidden/>
              </w:rPr>
            </w:r>
            <w:r w:rsidR="005C0647">
              <w:rPr>
                <w:noProof/>
                <w:webHidden/>
              </w:rPr>
              <w:fldChar w:fldCharType="separate"/>
            </w:r>
            <w:r w:rsidR="005C0647">
              <w:rPr>
                <w:noProof/>
                <w:webHidden/>
              </w:rPr>
              <w:t>32</w:t>
            </w:r>
            <w:r w:rsidR="005C0647">
              <w:rPr>
                <w:noProof/>
                <w:webHidden/>
              </w:rPr>
              <w:fldChar w:fldCharType="end"/>
            </w:r>
          </w:hyperlink>
        </w:p>
        <w:p w14:paraId="57D68E72" w14:textId="0E4456DE" w:rsidR="005C0647" w:rsidRDefault="009F5BFB">
          <w:pPr>
            <w:pStyle w:val="TOC2"/>
            <w:tabs>
              <w:tab w:val="right" w:leader="dot" w:pos="9350"/>
            </w:tabs>
            <w:rPr>
              <w:rFonts w:eastAsiaTheme="minorEastAsia"/>
              <w:noProof/>
            </w:rPr>
          </w:pPr>
          <w:hyperlink w:anchor="_Toc69370004" w:history="1">
            <w:r w:rsidR="005C0647" w:rsidRPr="00E06159">
              <w:rPr>
                <w:rStyle w:val="Hyperlink"/>
                <w:noProof/>
              </w:rPr>
              <w:t>Cost Breakdown</w:t>
            </w:r>
            <w:r w:rsidR="005C0647">
              <w:rPr>
                <w:noProof/>
                <w:webHidden/>
              </w:rPr>
              <w:tab/>
            </w:r>
            <w:r w:rsidR="005C0647">
              <w:rPr>
                <w:noProof/>
                <w:webHidden/>
              </w:rPr>
              <w:fldChar w:fldCharType="begin"/>
            </w:r>
            <w:r w:rsidR="005C0647">
              <w:rPr>
                <w:noProof/>
                <w:webHidden/>
              </w:rPr>
              <w:instrText xml:space="preserve"> PAGEREF _Toc69370004 \h </w:instrText>
            </w:r>
            <w:r w:rsidR="005C0647">
              <w:rPr>
                <w:noProof/>
                <w:webHidden/>
              </w:rPr>
            </w:r>
            <w:r w:rsidR="005C0647">
              <w:rPr>
                <w:noProof/>
                <w:webHidden/>
              </w:rPr>
              <w:fldChar w:fldCharType="separate"/>
            </w:r>
            <w:r w:rsidR="005C0647">
              <w:rPr>
                <w:noProof/>
                <w:webHidden/>
              </w:rPr>
              <w:t>33</w:t>
            </w:r>
            <w:r w:rsidR="005C0647">
              <w:rPr>
                <w:noProof/>
                <w:webHidden/>
              </w:rPr>
              <w:fldChar w:fldCharType="end"/>
            </w:r>
          </w:hyperlink>
        </w:p>
        <w:p w14:paraId="5D23A0FA" w14:textId="0250E645" w:rsidR="005C0647" w:rsidRDefault="009F5BFB">
          <w:pPr>
            <w:pStyle w:val="TOC1"/>
            <w:tabs>
              <w:tab w:val="right" w:leader="dot" w:pos="9350"/>
            </w:tabs>
            <w:rPr>
              <w:rFonts w:eastAsiaTheme="minorEastAsia"/>
              <w:noProof/>
            </w:rPr>
          </w:pPr>
          <w:hyperlink w:anchor="_Toc69370005" w:history="1">
            <w:r w:rsidR="005C0647" w:rsidRPr="00E06159">
              <w:rPr>
                <w:rStyle w:val="Hyperlink"/>
                <w:noProof/>
              </w:rPr>
              <w:t>Appendix D: Context Diagram</w:t>
            </w:r>
            <w:r w:rsidR="005C0647">
              <w:rPr>
                <w:noProof/>
                <w:webHidden/>
              </w:rPr>
              <w:tab/>
            </w:r>
            <w:r w:rsidR="005C0647">
              <w:rPr>
                <w:noProof/>
                <w:webHidden/>
              </w:rPr>
              <w:fldChar w:fldCharType="begin"/>
            </w:r>
            <w:r w:rsidR="005C0647">
              <w:rPr>
                <w:noProof/>
                <w:webHidden/>
              </w:rPr>
              <w:instrText xml:space="preserve"> PAGEREF _Toc69370005 \h </w:instrText>
            </w:r>
            <w:r w:rsidR="005C0647">
              <w:rPr>
                <w:noProof/>
                <w:webHidden/>
              </w:rPr>
            </w:r>
            <w:r w:rsidR="005C0647">
              <w:rPr>
                <w:noProof/>
                <w:webHidden/>
              </w:rPr>
              <w:fldChar w:fldCharType="separate"/>
            </w:r>
            <w:r w:rsidR="005C0647">
              <w:rPr>
                <w:noProof/>
                <w:webHidden/>
              </w:rPr>
              <w:t>34</w:t>
            </w:r>
            <w:r w:rsidR="005C0647">
              <w:rPr>
                <w:noProof/>
                <w:webHidden/>
              </w:rPr>
              <w:fldChar w:fldCharType="end"/>
            </w:r>
          </w:hyperlink>
        </w:p>
        <w:p w14:paraId="3AE3706F" w14:textId="5394A1F2" w:rsidR="005C0647" w:rsidRDefault="009F5BFB">
          <w:pPr>
            <w:pStyle w:val="TOC1"/>
            <w:tabs>
              <w:tab w:val="right" w:leader="dot" w:pos="9350"/>
            </w:tabs>
            <w:rPr>
              <w:rFonts w:eastAsiaTheme="minorEastAsia"/>
              <w:noProof/>
            </w:rPr>
          </w:pPr>
          <w:hyperlink w:anchor="_Toc69370006" w:history="1">
            <w:r w:rsidR="005C0647" w:rsidRPr="00E06159">
              <w:rPr>
                <w:rStyle w:val="Hyperlink"/>
                <w:noProof/>
              </w:rPr>
              <w:t>Appendix E: Software Subsystem Diagram</w:t>
            </w:r>
            <w:r w:rsidR="005C0647">
              <w:rPr>
                <w:noProof/>
                <w:webHidden/>
              </w:rPr>
              <w:tab/>
            </w:r>
            <w:r w:rsidR="005C0647">
              <w:rPr>
                <w:noProof/>
                <w:webHidden/>
              </w:rPr>
              <w:fldChar w:fldCharType="begin"/>
            </w:r>
            <w:r w:rsidR="005C0647">
              <w:rPr>
                <w:noProof/>
                <w:webHidden/>
              </w:rPr>
              <w:instrText xml:space="preserve"> PAGEREF _Toc69370006 \h </w:instrText>
            </w:r>
            <w:r w:rsidR="005C0647">
              <w:rPr>
                <w:noProof/>
                <w:webHidden/>
              </w:rPr>
            </w:r>
            <w:r w:rsidR="005C0647">
              <w:rPr>
                <w:noProof/>
                <w:webHidden/>
              </w:rPr>
              <w:fldChar w:fldCharType="separate"/>
            </w:r>
            <w:r w:rsidR="005C0647">
              <w:rPr>
                <w:noProof/>
                <w:webHidden/>
              </w:rPr>
              <w:t>35</w:t>
            </w:r>
            <w:r w:rsidR="005C0647">
              <w:rPr>
                <w:noProof/>
                <w:webHidden/>
              </w:rPr>
              <w:fldChar w:fldCharType="end"/>
            </w:r>
          </w:hyperlink>
        </w:p>
        <w:p w14:paraId="425D3574" w14:textId="54BF7227" w:rsidR="005C0647" w:rsidRDefault="009F5BFB">
          <w:pPr>
            <w:pStyle w:val="TOC1"/>
            <w:tabs>
              <w:tab w:val="right" w:leader="dot" w:pos="9350"/>
            </w:tabs>
            <w:rPr>
              <w:rFonts w:eastAsiaTheme="minorEastAsia"/>
              <w:noProof/>
            </w:rPr>
          </w:pPr>
          <w:hyperlink w:anchor="_Toc69370007" w:history="1">
            <w:r w:rsidR="005C0647" w:rsidRPr="00E06159">
              <w:rPr>
                <w:rStyle w:val="Hyperlink"/>
                <w:noProof/>
              </w:rPr>
              <w:t>Appendix F: Dataflow Diagrams</w:t>
            </w:r>
            <w:r w:rsidR="005C0647">
              <w:rPr>
                <w:noProof/>
                <w:webHidden/>
              </w:rPr>
              <w:tab/>
            </w:r>
            <w:r w:rsidR="005C0647">
              <w:rPr>
                <w:noProof/>
                <w:webHidden/>
              </w:rPr>
              <w:fldChar w:fldCharType="begin"/>
            </w:r>
            <w:r w:rsidR="005C0647">
              <w:rPr>
                <w:noProof/>
                <w:webHidden/>
              </w:rPr>
              <w:instrText xml:space="preserve"> PAGEREF _Toc69370007 \h </w:instrText>
            </w:r>
            <w:r w:rsidR="005C0647">
              <w:rPr>
                <w:noProof/>
                <w:webHidden/>
              </w:rPr>
            </w:r>
            <w:r w:rsidR="005C0647">
              <w:rPr>
                <w:noProof/>
                <w:webHidden/>
              </w:rPr>
              <w:fldChar w:fldCharType="separate"/>
            </w:r>
            <w:r w:rsidR="005C0647">
              <w:rPr>
                <w:noProof/>
                <w:webHidden/>
              </w:rPr>
              <w:t>36</w:t>
            </w:r>
            <w:r w:rsidR="005C0647">
              <w:rPr>
                <w:noProof/>
                <w:webHidden/>
              </w:rPr>
              <w:fldChar w:fldCharType="end"/>
            </w:r>
          </w:hyperlink>
        </w:p>
        <w:p w14:paraId="0CD888E6" w14:textId="7D242F6B" w:rsidR="005C0647" w:rsidRDefault="009F5BFB">
          <w:pPr>
            <w:pStyle w:val="TOC2"/>
            <w:tabs>
              <w:tab w:val="right" w:leader="dot" w:pos="9350"/>
            </w:tabs>
            <w:rPr>
              <w:rFonts w:eastAsiaTheme="minorEastAsia"/>
              <w:noProof/>
            </w:rPr>
          </w:pPr>
          <w:hyperlink w:anchor="_Toc69370008" w:history="1">
            <w:r w:rsidR="005C0647" w:rsidRPr="00E06159">
              <w:rPr>
                <w:rStyle w:val="Hyperlink"/>
                <w:noProof/>
              </w:rPr>
              <w:t>DFD Level 0</w:t>
            </w:r>
            <w:r w:rsidR="005C0647">
              <w:rPr>
                <w:noProof/>
                <w:webHidden/>
              </w:rPr>
              <w:tab/>
            </w:r>
            <w:r w:rsidR="005C0647">
              <w:rPr>
                <w:noProof/>
                <w:webHidden/>
              </w:rPr>
              <w:fldChar w:fldCharType="begin"/>
            </w:r>
            <w:r w:rsidR="005C0647">
              <w:rPr>
                <w:noProof/>
                <w:webHidden/>
              </w:rPr>
              <w:instrText xml:space="preserve"> PAGEREF _Toc69370008 \h </w:instrText>
            </w:r>
            <w:r w:rsidR="005C0647">
              <w:rPr>
                <w:noProof/>
                <w:webHidden/>
              </w:rPr>
            </w:r>
            <w:r w:rsidR="005C0647">
              <w:rPr>
                <w:noProof/>
                <w:webHidden/>
              </w:rPr>
              <w:fldChar w:fldCharType="separate"/>
            </w:r>
            <w:r w:rsidR="005C0647">
              <w:rPr>
                <w:noProof/>
                <w:webHidden/>
              </w:rPr>
              <w:t>36</w:t>
            </w:r>
            <w:r w:rsidR="005C0647">
              <w:rPr>
                <w:noProof/>
                <w:webHidden/>
              </w:rPr>
              <w:fldChar w:fldCharType="end"/>
            </w:r>
          </w:hyperlink>
        </w:p>
        <w:p w14:paraId="6A08864A" w14:textId="40838C47" w:rsidR="005C0647" w:rsidRDefault="009F5BFB">
          <w:pPr>
            <w:pStyle w:val="TOC2"/>
            <w:tabs>
              <w:tab w:val="right" w:leader="dot" w:pos="9350"/>
            </w:tabs>
            <w:rPr>
              <w:rFonts w:eastAsiaTheme="minorEastAsia"/>
              <w:noProof/>
            </w:rPr>
          </w:pPr>
          <w:hyperlink w:anchor="_Toc69370009" w:history="1">
            <w:r w:rsidR="005C0647" w:rsidRPr="00E06159">
              <w:rPr>
                <w:rStyle w:val="Hyperlink"/>
                <w:noProof/>
              </w:rPr>
              <w:t>DFD Level 1</w:t>
            </w:r>
            <w:r w:rsidR="005C0647">
              <w:rPr>
                <w:noProof/>
                <w:webHidden/>
              </w:rPr>
              <w:tab/>
            </w:r>
            <w:r w:rsidR="005C0647">
              <w:rPr>
                <w:noProof/>
                <w:webHidden/>
              </w:rPr>
              <w:fldChar w:fldCharType="begin"/>
            </w:r>
            <w:r w:rsidR="005C0647">
              <w:rPr>
                <w:noProof/>
                <w:webHidden/>
              </w:rPr>
              <w:instrText xml:space="preserve"> PAGEREF _Toc69370009 \h </w:instrText>
            </w:r>
            <w:r w:rsidR="005C0647">
              <w:rPr>
                <w:noProof/>
                <w:webHidden/>
              </w:rPr>
            </w:r>
            <w:r w:rsidR="005C0647">
              <w:rPr>
                <w:noProof/>
                <w:webHidden/>
              </w:rPr>
              <w:fldChar w:fldCharType="separate"/>
            </w:r>
            <w:r w:rsidR="005C0647">
              <w:rPr>
                <w:noProof/>
                <w:webHidden/>
              </w:rPr>
              <w:t>37</w:t>
            </w:r>
            <w:r w:rsidR="005C0647">
              <w:rPr>
                <w:noProof/>
                <w:webHidden/>
              </w:rPr>
              <w:fldChar w:fldCharType="end"/>
            </w:r>
          </w:hyperlink>
        </w:p>
        <w:p w14:paraId="6414C190" w14:textId="69A5EA85" w:rsidR="005C0647" w:rsidRDefault="009F5BFB">
          <w:pPr>
            <w:pStyle w:val="TOC2"/>
            <w:tabs>
              <w:tab w:val="right" w:leader="dot" w:pos="9350"/>
            </w:tabs>
            <w:rPr>
              <w:rFonts w:eastAsiaTheme="minorEastAsia"/>
              <w:noProof/>
            </w:rPr>
          </w:pPr>
          <w:hyperlink w:anchor="_Toc69370010" w:history="1">
            <w:r w:rsidR="005C0647" w:rsidRPr="00E06159">
              <w:rPr>
                <w:rStyle w:val="Hyperlink"/>
                <w:noProof/>
              </w:rPr>
              <w:t>DFD Level 1.1</w:t>
            </w:r>
            <w:r w:rsidR="005C0647">
              <w:rPr>
                <w:noProof/>
                <w:webHidden/>
              </w:rPr>
              <w:tab/>
            </w:r>
            <w:r w:rsidR="005C0647">
              <w:rPr>
                <w:noProof/>
                <w:webHidden/>
              </w:rPr>
              <w:fldChar w:fldCharType="begin"/>
            </w:r>
            <w:r w:rsidR="005C0647">
              <w:rPr>
                <w:noProof/>
                <w:webHidden/>
              </w:rPr>
              <w:instrText xml:space="preserve"> PAGEREF _Toc69370010 \h </w:instrText>
            </w:r>
            <w:r w:rsidR="005C0647">
              <w:rPr>
                <w:noProof/>
                <w:webHidden/>
              </w:rPr>
            </w:r>
            <w:r w:rsidR="005C0647">
              <w:rPr>
                <w:noProof/>
                <w:webHidden/>
              </w:rPr>
              <w:fldChar w:fldCharType="separate"/>
            </w:r>
            <w:r w:rsidR="005C0647">
              <w:rPr>
                <w:noProof/>
                <w:webHidden/>
              </w:rPr>
              <w:t>38</w:t>
            </w:r>
            <w:r w:rsidR="005C0647">
              <w:rPr>
                <w:noProof/>
                <w:webHidden/>
              </w:rPr>
              <w:fldChar w:fldCharType="end"/>
            </w:r>
          </w:hyperlink>
        </w:p>
        <w:p w14:paraId="0B5294BF" w14:textId="64C06E1A" w:rsidR="005C0647" w:rsidRDefault="009F5BFB">
          <w:pPr>
            <w:pStyle w:val="TOC2"/>
            <w:tabs>
              <w:tab w:val="right" w:leader="dot" w:pos="9350"/>
            </w:tabs>
            <w:rPr>
              <w:rFonts w:eastAsiaTheme="minorEastAsia"/>
              <w:noProof/>
            </w:rPr>
          </w:pPr>
          <w:hyperlink w:anchor="_Toc69370011" w:history="1">
            <w:r w:rsidR="005C0647" w:rsidRPr="00E06159">
              <w:rPr>
                <w:rStyle w:val="Hyperlink"/>
                <w:noProof/>
              </w:rPr>
              <w:t>DFD Level 2.1</w:t>
            </w:r>
            <w:r w:rsidR="005C0647">
              <w:rPr>
                <w:noProof/>
                <w:webHidden/>
              </w:rPr>
              <w:tab/>
            </w:r>
            <w:r w:rsidR="005C0647">
              <w:rPr>
                <w:noProof/>
                <w:webHidden/>
              </w:rPr>
              <w:fldChar w:fldCharType="begin"/>
            </w:r>
            <w:r w:rsidR="005C0647">
              <w:rPr>
                <w:noProof/>
                <w:webHidden/>
              </w:rPr>
              <w:instrText xml:space="preserve"> PAGEREF _Toc69370011 \h </w:instrText>
            </w:r>
            <w:r w:rsidR="005C0647">
              <w:rPr>
                <w:noProof/>
                <w:webHidden/>
              </w:rPr>
            </w:r>
            <w:r w:rsidR="005C0647">
              <w:rPr>
                <w:noProof/>
                <w:webHidden/>
              </w:rPr>
              <w:fldChar w:fldCharType="separate"/>
            </w:r>
            <w:r w:rsidR="005C0647">
              <w:rPr>
                <w:noProof/>
                <w:webHidden/>
              </w:rPr>
              <w:t>39</w:t>
            </w:r>
            <w:r w:rsidR="005C0647">
              <w:rPr>
                <w:noProof/>
                <w:webHidden/>
              </w:rPr>
              <w:fldChar w:fldCharType="end"/>
            </w:r>
          </w:hyperlink>
        </w:p>
        <w:p w14:paraId="7A211848" w14:textId="6870ED2A" w:rsidR="005C0647" w:rsidRDefault="009F5BFB">
          <w:pPr>
            <w:pStyle w:val="TOC2"/>
            <w:tabs>
              <w:tab w:val="right" w:leader="dot" w:pos="9350"/>
            </w:tabs>
            <w:rPr>
              <w:rFonts w:eastAsiaTheme="minorEastAsia"/>
              <w:noProof/>
            </w:rPr>
          </w:pPr>
          <w:hyperlink w:anchor="_Toc69370012" w:history="1">
            <w:r w:rsidR="005C0647" w:rsidRPr="00E06159">
              <w:rPr>
                <w:rStyle w:val="Hyperlink"/>
                <w:noProof/>
              </w:rPr>
              <w:t>DFD Level 3.1</w:t>
            </w:r>
            <w:r w:rsidR="005C0647">
              <w:rPr>
                <w:noProof/>
                <w:webHidden/>
              </w:rPr>
              <w:tab/>
            </w:r>
            <w:r w:rsidR="005C0647">
              <w:rPr>
                <w:noProof/>
                <w:webHidden/>
              </w:rPr>
              <w:fldChar w:fldCharType="begin"/>
            </w:r>
            <w:r w:rsidR="005C0647">
              <w:rPr>
                <w:noProof/>
                <w:webHidden/>
              </w:rPr>
              <w:instrText xml:space="preserve"> PAGEREF _Toc69370012 \h </w:instrText>
            </w:r>
            <w:r w:rsidR="005C0647">
              <w:rPr>
                <w:noProof/>
                <w:webHidden/>
              </w:rPr>
            </w:r>
            <w:r w:rsidR="005C0647">
              <w:rPr>
                <w:noProof/>
                <w:webHidden/>
              </w:rPr>
              <w:fldChar w:fldCharType="separate"/>
            </w:r>
            <w:r w:rsidR="005C0647">
              <w:rPr>
                <w:noProof/>
                <w:webHidden/>
              </w:rPr>
              <w:t>40</w:t>
            </w:r>
            <w:r w:rsidR="005C0647">
              <w:rPr>
                <w:noProof/>
                <w:webHidden/>
              </w:rPr>
              <w:fldChar w:fldCharType="end"/>
            </w:r>
          </w:hyperlink>
        </w:p>
        <w:p w14:paraId="62AD8B7F" w14:textId="53E4A825" w:rsidR="005C0647" w:rsidRDefault="009F5BFB">
          <w:pPr>
            <w:pStyle w:val="TOC2"/>
            <w:tabs>
              <w:tab w:val="right" w:leader="dot" w:pos="9350"/>
            </w:tabs>
            <w:rPr>
              <w:rFonts w:eastAsiaTheme="minorEastAsia"/>
              <w:noProof/>
            </w:rPr>
          </w:pPr>
          <w:hyperlink w:anchor="_Toc69370013" w:history="1">
            <w:r w:rsidR="005C0647" w:rsidRPr="00E06159">
              <w:rPr>
                <w:rStyle w:val="Hyperlink"/>
                <w:noProof/>
              </w:rPr>
              <w:t>DFD Level 4.1</w:t>
            </w:r>
            <w:r w:rsidR="005C0647">
              <w:rPr>
                <w:noProof/>
                <w:webHidden/>
              </w:rPr>
              <w:tab/>
            </w:r>
            <w:r w:rsidR="005C0647">
              <w:rPr>
                <w:noProof/>
                <w:webHidden/>
              </w:rPr>
              <w:fldChar w:fldCharType="begin"/>
            </w:r>
            <w:r w:rsidR="005C0647">
              <w:rPr>
                <w:noProof/>
                <w:webHidden/>
              </w:rPr>
              <w:instrText xml:space="preserve"> PAGEREF _Toc69370013 \h </w:instrText>
            </w:r>
            <w:r w:rsidR="005C0647">
              <w:rPr>
                <w:noProof/>
                <w:webHidden/>
              </w:rPr>
            </w:r>
            <w:r w:rsidR="005C0647">
              <w:rPr>
                <w:noProof/>
                <w:webHidden/>
              </w:rPr>
              <w:fldChar w:fldCharType="separate"/>
            </w:r>
            <w:r w:rsidR="005C0647">
              <w:rPr>
                <w:noProof/>
                <w:webHidden/>
              </w:rPr>
              <w:t>41</w:t>
            </w:r>
            <w:r w:rsidR="005C0647">
              <w:rPr>
                <w:noProof/>
                <w:webHidden/>
              </w:rPr>
              <w:fldChar w:fldCharType="end"/>
            </w:r>
          </w:hyperlink>
        </w:p>
        <w:p w14:paraId="36CD8564" w14:textId="6BE86E85" w:rsidR="005C0647" w:rsidRDefault="009F5BFB">
          <w:pPr>
            <w:pStyle w:val="TOC2"/>
            <w:tabs>
              <w:tab w:val="right" w:leader="dot" w:pos="9350"/>
            </w:tabs>
            <w:rPr>
              <w:rFonts w:eastAsiaTheme="minorEastAsia"/>
              <w:noProof/>
            </w:rPr>
          </w:pPr>
          <w:hyperlink w:anchor="_Toc69370014" w:history="1">
            <w:r w:rsidR="005C0647" w:rsidRPr="00E06159">
              <w:rPr>
                <w:rStyle w:val="Hyperlink"/>
                <w:noProof/>
              </w:rPr>
              <w:t>DFD Level 5.1</w:t>
            </w:r>
            <w:r w:rsidR="005C0647">
              <w:rPr>
                <w:noProof/>
                <w:webHidden/>
              </w:rPr>
              <w:tab/>
            </w:r>
            <w:r w:rsidR="005C0647">
              <w:rPr>
                <w:noProof/>
                <w:webHidden/>
              </w:rPr>
              <w:fldChar w:fldCharType="begin"/>
            </w:r>
            <w:r w:rsidR="005C0647">
              <w:rPr>
                <w:noProof/>
                <w:webHidden/>
              </w:rPr>
              <w:instrText xml:space="preserve"> PAGEREF _Toc69370014 \h </w:instrText>
            </w:r>
            <w:r w:rsidR="005C0647">
              <w:rPr>
                <w:noProof/>
                <w:webHidden/>
              </w:rPr>
            </w:r>
            <w:r w:rsidR="005C0647">
              <w:rPr>
                <w:noProof/>
                <w:webHidden/>
              </w:rPr>
              <w:fldChar w:fldCharType="separate"/>
            </w:r>
            <w:r w:rsidR="005C0647">
              <w:rPr>
                <w:noProof/>
                <w:webHidden/>
              </w:rPr>
              <w:t>42</w:t>
            </w:r>
            <w:r w:rsidR="005C0647">
              <w:rPr>
                <w:noProof/>
                <w:webHidden/>
              </w:rPr>
              <w:fldChar w:fldCharType="end"/>
            </w:r>
          </w:hyperlink>
        </w:p>
        <w:p w14:paraId="058329A5" w14:textId="0A6EC55F" w:rsidR="005C0647" w:rsidRDefault="009F5BFB">
          <w:pPr>
            <w:pStyle w:val="TOC1"/>
            <w:tabs>
              <w:tab w:val="right" w:leader="dot" w:pos="9350"/>
            </w:tabs>
            <w:rPr>
              <w:rFonts w:eastAsiaTheme="minorEastAsia"/>
              <w:noProof/>
            </w:rPr>
          </w:pPr>
          <w:hyperlink w:anchor="_Toc69370015" w:history="1">
            <w:r w:rsidR="005C0647" w:rsidRPr="00E06159">
              <w:rPr>
                <w:rStyle w:val="Hyperlink"/>
                <w:noProof/>
              </w:rPr>
              <w:t>Appendix G: HIPO Diagrams</w:t>
            </w:r>
            <w:r w:rsidR="005C0647">
              <w:rPr>
                <w:noProof/>
                <w:webHidden/>
              </w:rPr>
              <w:tab/>
            </w:r>
            <w:r w:rsidR="005C0647">
              <w:rPr>
                <w:noProof/>
                <w:webHidden/>
              </w:rPr>
              <w:fldChar w:fldCharType="begin"/>
            </w:r>
            <w:r w:rsidR="005C0647">
              <w:rPr>
                <w:noProof/>
                <w:webHidden/>
              </w:rPr>
              <w:instrText xml:space="preserve"> PAGEREF _Toc69370015 \h </w:instrText>
            </w:r>
            <w:r w:rsidR="005C0647">
              <w:rPr>
                <w:noProof/>
                <w:webHidden/>
              </w:rPr>
            </w:r>
            <w:r w:rsidR="005C0647">
              <w:rPr>
                <w:noProof/>
                <w:webHidden/>
              </w:rPr>
              <w:fldChar w:fldCharType="separate"/>
            </w:r>
            <w:r w:rsidR="005C0647">
              <w:rPr>
                <w:noProof/>
                <w:webHidden/>
              </w:rPr>
              <w:t>43</w:t>
            </w:r>
            <w:r w:rsidR="005C0647">
              <w:rPr>
                <w:noProof/>
                <w:webHidden/>
              </w:rPr>
              <w:fldChar w:fldCharType="end"/>
            </w:r>
          </w:hyperlink>
        </w:p>
        <w:p w14:paraId="13E14A07" w14:textId="17E86501" w:rsidR="005C0647" w:rsidRDefault="009F5BFB">
          <w:pPr>
            <w:pStyle w:val="TOC1"/>
            <w:tabs>
              <w:tab w:val="right" w:leader="dot" w:pos="9350"/>
            </w:tabs>
            <w:rPr>
              <w:rFonts w:eastAsiaTheme="minorEastAsia"/>
              <w:noProof/>
            </w:rPr>
          </w:pPr>
          <w:hyperlink w:anchor="_Toc69370016" w:history="1">
            <w:r w:rsidR="005C0647" w:rsidRPr="00E06159">
              <w:rPr>
                <w:rStyle w:val="Hyperlink"/>
                <w:noProof/>
              </w:rPr>
              <w:t>Appendix H: Use Case Scenarios:</w:t>
            </w:r>
            <w:r w:rsidR="005C0647">
              <w:rPr>
                <w:noProof/>
                <w:webHidden/>
              </w:rPr>
              <w:tab/>
            </w:r>
            <w:r w:rsidR="005C0647">
              <w:rPr>
                <w:noProof/>
                <w:webHidden/>
              </w:rPr>
              <w:fldChar w:fldCharType="begin"/>
            </w:r>
            <w:r w:rsidR="005C0647">
              <w:rPr>
                <w:noProof/>
                <w:webHidden/>
              </w:rPr>
              <w:instrText xml:space="preserve"> PAGEREF _Toc69370016 \h </w:instrText>
            </w:r>
            <w:r w:rsidR="005C0647">
              <w:rPr>
                <w:noProof/>
                <w:webHidden/>
              </w:rPr>
            </w:r>
            <w:r w:rsidR="005C0647">
              <w:rPr>
                <w:noProof/>
                <w:webHidden/>
              </w:rPr>
              <w:fldChar w:fldCharType="separate"/>
            </w:r>
            <w:r w:rsidR="005C0647">
              <w:rPr>
                <w:noProof/>
                <w:webHidden/>
              </w:rPr>
              <w:t>56</w:t>
            </w:r>
            <w:r w:rsidR="005C0647">
              <w:rPr>
                <w:noProof/>
                <w:webHidden/>
              </w:rPr>
              <w:fldChar w:fldCharType="end"/>
            </w:r>
          </w:hyperlink>
        </w:p>
        <w:p w14:paraId="44E1B307" w14:textId="19078278" w:rsidR="005C0647" w:rsidRDefault="009F5BFB">
          <w:pPr>
            <w:pStyle w:val="TOC2"/>
            <w:tabs>
              <w:tab w:val="right" w:leader="dot" w:pos="9350"/>
            </w:tabs>
            <w:rPr>
              <w:rFonts w:eastAsiaTheme="minorEastAsia"/>
              <w:noProof/>
            </w:rPr>
          </w:pPr>
          <w:hyperlink w:anchor="_Toc69370017" w:history="1">
            <w:r w:rsidR="005C0647" w:rsidRPr="00E06159">
              <w:rPr>
                <w:rStyle w:val="Hyperlink"/>
                <w:noProof/>
              </w:rPr>
              <w:t>Add New Medication</w:t>
            </w:r>
            <w:r w:rsidR="005C0647">
              <w:rPr>
                <w:noProof/>
                <w:webHidden/>
              </w:rPr>
              <w:tab/>
            </w:r>
            <w:r w:rsidR="005C0647">
              <w:rPr>
                <w:noProof/>
                <w:webHidden/>
              </w:rPr>
              <w:fldChar w:fldCharType="begin"/>
            </w:r>
            <w:r w:rsidR="005C0647">
              <w:rPr>
                <w:noProof/>
                <w:webHidden/>
              </w:rPr>
              <w:instrText xml:space="preserve"> PAGEREF _Toc69370017 \h </w:instrText>
            </w:r>
            <w:r w:rsidR="005C0647">
              <w:rPr>
                <w:noProof/>
                <w:webHidden/>
              </w:rPr>
            </w:r>
            <w:r w:rsidR="005C0647">
              <w:rPr>
                <w:noProof/>
                <w:webHidden/>
              </w:rPr>
              <w:fldChar w:fldCharType="separate"/>
            </w:r>
            <w:r w:rsidR="005C0647">
              <w:rPr>
                <w:noProof/>
                <w:webHidden/>
              </w:rPr>
              <w:t>56</w:t>
            </w:r>
            <w:r w:rsidR="005C0647">
              <w:rPr>
                <w:noProof/>
                <w:webHidden/>
              </w:rPr>
              <w:fldChar w:fldCharType="end"/>
            </w:r>
          </w:hyperlink>
        </w:p>
        <w:p w14:paraId="219DEE22" w14:textId="6511D4A3" w:rsidR="005C0647" w:rsidRDefault="009F5BFB">
          <w:pPr>
            <w:pStyle w:val="TOC2"/>
            <w:tabs>
              <w:tab w:val="right" w:leader="dot" w:pos="9350"/>
            </w:tabs>
            <w:rPr>
              <w:rFonts w:eastAsiaTheme="minorEastAsia"/>
              <w:noProof/>
            </w:rPr>
          </w:pPr>
          <w:hyperlink w:anchor="_Toc69370018" w:history="1">
            <w:r w:rsidR="005C0647" w:rsidRPr="00E06159">
              <w:rPr>
                <w:rStyle w:val="Hyperlink"/>
                <w:noProof/>
              </w:rPr>
              <w:t>Add New Patient</w:t>
            </w:r>
            <w:r w:rsidR="005C0647">
              <w:rPr>
                <w:noProof/>
                <w:webHidden/>
              </w:rPr>
              <w:tab/>
            </w:r>
            <w:r w:rsidR="005C0647">
              <w:rPr>
                <w:noProof/>
                <w:webHidden/>
              </w:rPr>
              <w:fldChar w:fldCharType="begin"/>
            </w:r>
            <w:r w:rsidR="005C0647">
              <w:rPr>
                <w:noProof/>
                <w:webHidden/>
              </w:rPr>
              <w:instrText xml:space="preserve"> PAGEREF _Toc69370018 \h </w:instrText>
            </w:r>
            <w:r w:rsidR="005C0647">
              <w:rPr>
                <w:noProof/>
                <w:webHidden/>
              </w:rPr>
            </w:r>
            <w:r w:rsidR="005C0647">
              <w:rPr>
                <w:noProof/>
                <w:webHidden/>
              </w:rPr>
              <w:fldChar w:fldCharType="separate"/>
            </w:r>
            <w:r w:rsidR="005C0647">
              <w:rPr>
                <w:noProof/>
                <w:webHidden/>
              </w:rPr>
              <w:t>57</w:t>
            </w:r>
            <w:r w:rsidR="005C0647">
              <w:rPr>
                <w:noProof/>
                <w:webHidden/>
              </w:rPr>
              <w:fldChar w:fldCharType="end"/>
            </w:r>
          </w:hyperlink>
        </w:p>
        <w:p w14:paraId="42C558FB" w14:textId="4AB2A6EF" w:rsidR="005C0647" w:rsidRDefault="009F5BFB">
          <w:pPr>
            <w:pStyle w:val="TOC2"/>
            <w:tabs>
              <w:tab w:val="right" w:leader="dot" w:pos="9350"/>
            </w:tabs>
            <w:rPr>
              <w:rFonts w:eastAsiaTheme="minorEastAsia"/>
              <w:noProof/>
            </w:rPr>
          </w:pPr>
          <w:hyperlink w:anchor="_Toc69370019" w:history="1">
            <w:r w:rsidR="005C0647" w:rsidRPr="00E06159">
              <w:rPr>
                <w:rStyle w:val="Hyperlink"/>
                <w:noProof/>
              </w:rPr>
              <w:t>Dispense Medication</w:t>
            </w:r>
            <w:r w:rsidR="005C0647">
              <w:rPr>
                <w:noProof/>
                <w:webHidden/>
              </w:rPr>
              <w:tab/>
            </w:r>
            <w:r w:rsidR="005C0647">
              <w:rPr>
                <w:noProof/>
                <w:webHidden/>
              </w:rPr>
              <w:fldChar w:fldCharType="begin"/>
            </w:r>
            <w:r w:rsidR="005C0647">
              <w:rPr>
                <w:noProof/>
                <w:webHidden/>
              </w:rPr>
              <w:instrText xml:space="preserve"> PAGEREF _Toc69370019 \h </w:instrText>
            </w:r>
            <w:r w:rsidR="005C0647">
              <w:rPr>
                <w:noProof/>
                <w:webHidden/>
              </w:rPr>
            </w:r>
            <w:r w:rsidR="005C0647">
              <w:rPr>
                <w:noProof/>
                <w:webHidden/>
              </w:rPr>
              <w:fldChar w:fldCharType="separate"/>
            </w:r>
            <w:r w:rsidR="005C0647">
              <w:rPr>
                <w:noProof/>
                <w:webHidden/>
              </w:rPr>
              <w:t>58</w:t>
            </w:r>
            <w:r w:rsidR="005C0647">
              <w:rPr>
                <w:noProof/>
                <w:webHidden/>
              </w:rPr>
              <w:fldChar w:fldCharType="end"/>
            </w:r>
          </w:hyperlink>
        </w:p>
        <w:p w14:paraId="27F36BBA" w14:textId="1404B83B" w:rsidR="005C0647" w:rsidRDefault="009F5BFB">
          <w:pPr>
            <w:pStyle w:val="TOC2"/>
            <w:tabs>
              <w:tab w:val="right" w:leader="dot" w:pos="9350"/>
            </w:tabs>
            <w:rPr>
              <w:rFonts w:eastAsiaTheme="minorEastAsia"/>
              <w:noProof/>
            </w:rPr>
          </w:pPr>
          <w:hyperlink w:anchor="_Toc69370020" w:history="1">
            <w:r w:rsidR="005C0647" w:rsidRPr="00E06159">
              <w:rPr>
                <w:rStyle w:val="Hyperlink"/>
                <w:noProof/>
              </w:rPr>
              <w:t>Restock Cart</w:t>
            </w:r>
            <w:r w:rsidR="005C0647">
              <w:rPr>
                <w:noProof/>
                <w:webHidden/>
              </w:rPr>
              <w:tab/>
            </w:r>
            <w:r w:rsidR="005C0647">
              <w:rPr>
                <w:noProof/>
                <w:webHidden/>
              </w:rPr>
              <w:fldChar w:fldCharType="begin"/>
            </w:r>
            <w:r w:rsidR="005C0647">
              <w:rPr>
                <w:noProof/>
                <w:webHidden/>
              </w:rPr>
              <w:instrText xml:space="preserve"> PAGEREF _Toc69370020 \h </w:instrText>
            </w:r>
            <w:r w:rsidR="005C0647">
              <w:rPr>
                <w:noProof/>
                <w:webHidden/>
              </w:rPr>
            </w:r>
            <w:r w:rsidR="005C0647">
              <w:rPr>
                <w:noProof/>
                <w:webHidden/>
              </w:rPr>
              <w:fldChar w:fldCharType="separate"/>
            </w:r>
            <w:r w:rsidR="005C0647">
              <w:rPr>
                <w:noProof/>
                <w:webHidden/>
              </w:rPr>
              <w:t>59</w:t>
            </w:r>
            <w:r w:rsidR="005C0647">
              <w:rPr>
                <w:noProof/>
                <w:webHidden/>
              </w:rPr>
              <w:fldChar w:fldCharType="end"/>
            </w:r>
          </w:hyperlink>
        </w:p>
        <w:p w14:paraId="4078908B" w14:textId="4922A589" w:rsidR="005C0647" w:rsidRDefault="009F5BFB">
          <w:pPr>
            <w:pStyle w:val="TOC2"/>
            <w:tabs>
              <w:tab w:val="right" w:leader="dot" w:pos="9350"/>
            </w:tabs>
            <w:rPr>
              <w:rFonts w:eastAsiaTheme="minorEastAsia"/>
              <w:noProof/>
            </w:rPr>
          </w:pPr>
          <w:hyperlink w:anchor="_Toc69370021" w:history="1">
            <w:r w:rsidR="005C0647" w:rsidRPr="00E06159">
              <w:rPr>
                <w:rStyle w:val="Hyperlink"/>
                <w:noProof/>
              </w:rPr>
              <w:t>Add User</w:t>
            </w:r>
            <w:r w:rsidR="005C0647">
              <w:rPr>
                <w:noProof/>
                <w:webHidden/>
              </w:rPr>
              <w:tab/>
            </w:r>
            <w:r w:rsidR="005C0647">
              <w:rPr>
                <w:noProof/>
                <w:webHidden/>
              </w:rPr>
              <w:fldChar w:fldCharType="begin"/>
            </w:r>
            <w:r w:rsidR="005C0647">
              <w:rPr>
                <w:noProof/>
                <w:webHidden/>
              </w:rPr>
              <w:instrText xml:space="preserve"> PAGEREF _Toc69370021 \h </w:instrText>
            </w:r>
            <w:r w:rsidR="005C0647">
              <w:rPr>
                <w:noProof/>
                <w:webHidden/>
              </w:rPr>
            </w:r>
            <w:r w:rsidR="005C0647">
              <w:rPr>
                <w:noProof/>
                <w:webHidden/>
              </w:rPr>
              <w:fldChar w:fldCharType="separate"/>
            </w:r>
            <w:r w:rsidR="005C0647">
              <w:rPr>
                <w:noProof/>
                <w:webHidden/>
              </w:rPr>
              <w:t>60</w:t>
            </w:r>
            <w:r w:rsidR="005C0647">
              <w:rPr>
                <w:noProof/>
                <w:webHidden/>
              </w:rPr>
              <w:fldChar w:fldCharType="end"/>
            </w:r>
          </w:hyperlink>
        </w:p>
        <w:p w14:paraId="6C4DF365" w14:textId="216B16E0" w:rsidR="005C0647" w:rsidRDefault="009F5BFB">
          <w:pPr>
            <w:pStyle w:val="TOC2"/>
            <w:tabs>
              <w:tab w:val="right" w:leader="dot" w:pos="9350"/>
            </w:tabs>
            <w:rPr>
              <w:rFonts w:eastAsiaTheme="minorEastAsia"/>
              <w:noProof/>
            </w:rPr>
          </w:pPr>
          <w:hyperlink w:anchor="_Toc69370023" w:history="1">
            <w:r w:rsidR="005C0647" w:rsidRPr="00E06159">
              <w:rPr>
                <w:rStyle w:val="Hyperlink"/>
                <w:noProof/>
              </w:rPr>
              <w:t>Waste/Return Medication</w:t>
            </w:r>
            <w:r w:rsidR="005C0647">
              <w:rPr>
                <w:noProof/>
                <w:webHidden/>
              </w:rPr>
              <w:tab/>
            </w:r>
            <w:r w:rsidR="005C0647">
              <w:rPr>
                <w:noProof/>
                <w:webHidden/>
              </w:rPr>
              <w:fldChar w:fldCharType="begin"/>
            </w:r>
            <w:r w:rsidR="005C0647">
              <w:rPr>
                <w:noProof/>
                <w:webHidden/>
              </w:rPr>
              <w:instrText xml:space="preserve"> PAGEREF _Toc69370023 \h </w:instrText>
            </w:r>
            <w:r w:rsidR="005C0647">
              <w:rPr>
                <w:noProof/>
                <w:webHidden/>
              </w:rPr>
            </w:r>
            <w:r w:rsidR="005C0647">
              <w:rPr>
                <w:noProof/>
                <w:webHidden/>
              </w:rPr>
              <w:fldChar w:fldCharType="separate"/>
            </w:r>
            <w:r w:rsidR="005C0647">
              <w:rPr>
                <w:noProof/>
                <w:webHidden/>
              </w:rPr>
              <w:t>61</w:t>
            </w:r>
            <w:r w:rsidR="005C0647">
              <w:rPr>
                <w:noProof/>
                <w:webHidden/>
              </w:rPr>
              <w:fldChar w:fldCharType="end"/>
            </w:r>
          </w:hyperlink>
        </w:p>
        <w:p w14:paraId="057F4DCD" w14:textId="24D11F08" w:rsidR="005C0647" w:rsidRDefault="009F5BFB">
          <w:pPr>
            <w:pStyle w:val="TOC1"/>
            <w:tabs>
              <w:tab w:val="right" w:leader="dot" w:pos="9350"/>
            </w:tabs>
            <w:rPr>
              <w:rFonts w:eastAsiaTheme="minorEastAsia"/>
              <w:noProof/>
            </w:rPr>
          </w:pPr>
          <w:hyperlink w:anchor="_Toc69370024" w:history="1">
            <w:r w:rsidR="005C0647" w:rsidRPr="00E06159">
              <w:rPr>
                <w:rStyle w:val="Hyperlink"/>
                <w:noProof/>
              </w:rPr>
              <w:t>Appendix I: State Machine Diagrams</w:t>
            </w:r>
            <w:r w:rsidR="005C0647">
              <w:rPr>
                <w:noProof/>
                <w:webHidden/>
              </w:rPr>
              <w:tab/>
            </w:r>
            <w:r w:rsidR="005C0647">
              <w:rPr>
                <w:noProof/>
                <w:webHidden/>
              </w:rPr>
              <w:fldChar w:fldCharType="begin"/>
            </w:r>
            <w:r w:rsidR="005C0647">
              <w:rPr>
                <w:noProof/>
                <w:webHidden/>
              </w:rPr>
              <w:instrText xml:space="preserve"> PAGEREF _Toc69370024 \h </w:instrText>
            </w:r>
            <w:r w:rsidR="005C0647">
              <w:rPr>
                <w:noProof/>
                <w:webHidden/>
              </w:rPr>
            </w:r>
            <w:r w:rsidR="005C0647">
              <w:rPr>
                <w:noProof/>
                <w:webHidden/>
              </w:rPr>
              <w:fldChar w:fldCharType="separate"/>
            </w:r>
            <w:r w:rsidR="005C0647">
              <w:rPr>
                <w:noProof/>
                <w:webHidden/>
              </w:rPr>
              <w:t>62</w:t>
            </w:r>
            <w:r w:rsidR="005C0647">
              <w:rPr>
                <w:noProof/>
                <w:webHidden/>
              </w:rPr>
              <w:fldChar w:fldCharType="end"/>
            </w:r>
          </w:hyperlink>
        </w:p>
        <w:p w14:paraId="7FD8585B" w14:textId="3F91D7BD" w:rsidR="005C0647" w:rsidRDefault="009F5BFB">
          <w:pPr>
            <w:pStyle w:val="TOC1"/>
            <w:tabs>
              <w:tab w:val="right" w:leader="dot" w:pos="9350"/>
            </w:tabs>
            <w:rPr>
              <w:rFonts w:eastAsiaTheme="minorEastAsia"/>
              <w:noProof/>
            </w:rPr>
          </w:pPr>
          <w:hyperlink w:anchor="_Toc69370025" w:history="1">
            <w:r w:rsidR="005C0647" w:rsidRPr="00E06159">
              <w:rPr>
                <w:rStyle w:val="Hyperlink"/>
                <w:noProof/>
              </w:rPr>
              <w:t>Appendix J: IDEF0 Diagrams</w:t>
            </w:r>
            <w:r w:rsidR="005C0647">
              <w:rPr>
                <w:noProof/>
                <w:webHidden/>
              </w:rPr>
              <w:tab/>
            </w:r>
            <w:r w:rsidR="005C0647">
              <w:rPr>
                <w:noProof/>
                <w:webHidden/>
              </w:rPr>
              <w:fldChar w:fldCharType="begin"/>
            </w:r>
            <w:r w:rsidR="005C0647">
              <w:rPr>
                <w:noProof/>
                <w:webHidden/>
              </w:rPr>
              <w:instrText xml:space="preserve"> PAGEREF _Toc69370025 \h </w:instrText>
            </w:r>
            <w:r w:rsidR="005C0647">
              <w:rPr>
                <w:noProof/>
                <w:webHidden/>
              </w:rPr>
            </w:r>
            <w:r w:rsidR="005C0647">
              <w:rPr>
                <w:noProof/>
                <w:webHidden/>
              </w:rPr>
              <w:fldChar w:fldCharType="separate"/>
            </w:r>
            <w:r w:rsidR="005C0647">
              <w:rPr>
                <w:noProof/>
                <w:webHidden/>
              </w:rPr>
              <w:t>63</w:t>
            </w:r>
            <w:r w:rsidR="005C0647">
              <w:rPr>
                <w:noProof/>
                <w:webHidden/>
              </w:rPr>
              <w:fldChar w:fldCharType="end"/>
            </w:r>
          </w:hyperlink>
        </w:p>
        <w:p w14:paraId="29C2A5AD" w14:textId="04648E20" w:rsidR="005C0647" w:rsidRDefault="009F5BFB">
          <w:pPr>
            <w:pStyle w:val="TOC1"/>
            <w:tabs>
              <w:tab w:val="right" w:leader="dot" w:pos="9350"/>
            </w:tabs>
            <w:rPr>
              <w:rFonts w:eastAsiaTheme="minorEastAsia"/>
              <w:noProof/>
            </w:rPr>
          </w:pPr>
          <w:hyperlink w:anchor="_Toc69370026" w:history="1">
            <w:r w:rsidR="005C0647" w:rsidRPr="00E06159">
              <w:rPr>
                <w:rStyle w:val="Hyperlink"/>
                <w:noProof/>
              </w:rPr>
              <w:t>Appendix K: Implementation Schedule</w:t>
            </w:r>
            <w:r w:rsidR="005C0647">
              <w:rPr>
                <w:noProof/>
                <w:webHidden/>
              </w:rPr>
              <w:tab/>
            </w:r>
            <w:r w:rsidR="005C0647">
              <w:rPr>
                <w:noProof/>
                <w:webHidden/>
              </w:rPr>
              <w:fldChar w:fldCharType="begin"/>
            </w:r>
            <w:r w:rsidR="005C0647">
              <w:rPr>
                <w:noProof/>
                <w:webHidden/>
              </w:rPr>
              <w:instrText xml:space="preserve"> PAGEREF _Toc69370026 \h </w:instrText>
            </w:r>
            <w:r w:rsidR="005C0647">
              <w:rPr>
                <w:noProof/>
                <w:webHidden/>
              </w:rPr>
            </w:r>
            <w:r w:rsidR="005C0647">
              <w:rPr>
                <w:noProof/>
                <w:webHidden/>
              </w:rPr>
              <w:fldChar w:fldCharType="separate"/>
            </w:r>
            <w:r w:rsidR="005C0647">
              <w:rPr>
                <w:noProof/>
                <w:webHidden/>
              </w:rPr>
              <w:t>71</w:t>
            </w:r>
            <w:r w:rsidR="005C0647">
              <w:rPr>
                <w:noProof/>
                <w:webHidden/>
              </w:rPr>
              <w:fldChar w:fldCharType="end"/>
            </w:r>
          </w:hyperlink>
        </w:p>
        <w:p w14:paraId="2B5AB930" w14:textId="5489FF6B" w:rsidR="005C0647" w:rsidRDefault="009F5BFB">
          <w:pPr>
            <w:pStyle w:val="TOC2"/>
            <w:tabs>
              <w:tab w:val="right" w:leader="dot" w:pos="9350"/>
            </w:tabs>
            <w:rPr>
              <w:rFonts w:eastAsiaTheme="minorEastAsia"/>
              <w:noProof/>
            </w:rPr>
          </w:pPr>
          <w:hyperlink w:anchor="_Toc69370027" w:history="1">
            <w:r w:rsidR="005C0647" w:rsidRPr="00E06159">
              <w:rPr>
                <w:rStyle w:val="Hyperlink"/>
                <w:noProof/>
              </w:rPr>
              <w:t>Project Phase Schedule</w:t>
            </w:r>
            <w:r w:rsidR="005C0647">
              <w:rPr>
                <w:noProof/>
                <w:webHidden/>
              </w:rPr>
              <w:tab/>
            </w:r>
            <w:r w:rsidR="005C0647">
              <w:rPr>
                <w:noProof/>
                <w:webHidden/>
              </w:rPr>
              <w:fldChar w:fldCharType="begin"/>
            </w:r>
            <w:r w:rsidR="005C0647">
              <w:rPr>
                <w:noProof/>
                <w:webHidden/>
              </w:rPr>
              <w:instrText xml:space="preserve"> PAGEREF _Toc69370027 \h </w:instrText>
            </w:r>
            <w:r w:rsidR="005C0647">
              <w:rPr>
                <w:noProof/>
                <w:webHidden/>
              </w:rPr>
            </w:r>
            <w:r w:rsidR="005C0647">
              <w:rPr>
                <w:noProof/>
                <w:webHidden/>
              </w:rPr>
              <w:fldChar w:fldCharType="separate"/>
            </w:r>
            <w:r w:rsidR="005C0647">
              <w:rPr>
                <w:noProof/>
                <w:webHidden/>
              </w:rPr>
              <w:t>72</w:t>
            </w:r>
            <w:r w:rsidR="005C0647">
              <w:rPr>
                <w:noProof/>
                <w:webHidden/>
              </w:rPr>
              <w:fldChar w:fldCharType="end"/>
            </w:r>
          </w:hyperlink>
        </w:p>
        <w:p w14:paraId="527F2A06" w14:textId="19968DA5" w:rsidR="005C0647" w:rsidRDefault="009F5BFB">
          <w:pPr>
            <w:pStyle w:val="TOC1"/>
            <w:tabs>
              <w:tab w:val="right" w:leader="dot" w:pos="9350"/>
            </w:tabs>
            <w:rPr>
              <w:rFonts w:eastAsiaTheme="minorEastAsia"/>
              <w:noProof/>
            </w:rPr>
          </w:pPr>
          <w:hyperlink w:anchor="_Toc69370028" w:history="1">
            <w:r w:rsidR="005C0647" w:rsidRPr="00E06159">
              <w:rPr>
                <w:rStyle w:val="Hyperlink"/>
                <w:noProof/>
              </w:rPr>
              <w:t>Appendix L: System Storyboards</w:t>
            </w:r>
            <w:r w:rsidR="005C0647">
              <w:rPr>
                <w:noProof/>
                <w:webHidden/>
              </w:rPr>
              <w:tab/>
            </w:r>
            <w:r w:rsidR="005C0647">
              <w:rPr>
                <w:noProof/>
                <w:webHidden/>
              </w:rPr>
              <w:fldChar w:fldCharType="begin"/>
            </w:r>
            <w:r w:rsidR="005C0647">
              <w:rPr>
                <w:noProof/>
                <w:webHidden/>
              </w:rPr>
              <w:instrText xml:space="preserve"> PAGEREF _Toc69370028 \h </w:instrText>
            </w:r>
            <w:r w:rsidR="005C0647">
              <w:rPr>
                <w:noProof/>
                <w:webHidden/>
              </w:rPr>
            </w:r>
            <w:r w:rsidR="005C0647">
              <w:rPr>
                <w:noProof/>
                <w:webHidden/>
              </w:rPr>
              <w:fldChar w:fldCharType="separate"/>
            </w:r>
            <w:r w:rsidR="005C0647">
              <w:rPr>
                <w:noProof/>
                <w:webHidden/>
              </w:rPr>
              <w:t>73</w:t>
            </w:r>
            <w:r w:rsidR="005C0647">
              <w:rPr>
                <w:noProof/>
                <w:webHidden/>
              </w:rPr>
              <w:fldChar w:fldCharType="end"/>
            </w:r>
          </w:hyperlink>
        </w:p>
        <w:p w14:paraId="737BFBDF" w14:textId="5EE05C2E" w:rsidR="005C0647" w:rsidRDefault="009F5BFB">
          <w:pPr>
            <w:pStyle w:val="TOC1"/>
            <w:tabs>
              <w:tab w:val="right" w:leader="dot" w:pos="9350"/>
            </w:tabs>
            <w:rPr>
              <w:rFonts w:eastAsiaTheme="minorEastAsia"/>
              <w:noProof/>
            </w:rPr>
          </w:pPr>
          <w:hyperlink w:anchor="_Toc69370029" w:history="1">
            <w:r w:rsidR="005C0647" w:rsidRPr="00E06159">
              <w:rPr>
                <w:rStyle w:val="Hyperlink"/>
                <w:noProof/>
              </w:rPr>
              <w:t>Appendix M: Capstone Storyboards</w:t>
            </w:r>
            <w:r w:rsidR="005C0647">
              <w:rPr>
                <w:noProof/>
                <w:webHidden/>
              </w:rPr>
              <w:tab/>
            </w:r>
            <w:r w:rsidR="005C0647">
              <w:rPr>
                <w:noProof/>
                <w:webHidden/>
              </w:rPr>
              <w:fldChar w:fldCharType="begin"/>
            </w:r>
            <w:r w:rsidR="005C0647">
              <w:rPr>
                <w:noProof/>
                <w:webHidden/>
              </w:rPr>
              <w:instrText xml:space="preserve"> PAGEREF _Toc69370029 \h </w:instrText>
            </w:r>
            <w:r w:rsidR="005C0647">
              <w:rPr>
                <w:noProof/>
                <w:webHidden/>
              </w:rPr>
            </w:r>
            <w:r w:rsidR="005C0647">
              <w:rPr>
                <w:noProof/>
                <w:webHidden/>
              </w:rPr>
              <w:fldChar w:fldCharType="separate"/>
            </w:r>
            <w:r w:rsidR="005C0647">
              <w:rPr>
                <w:noProof/>
                <w:webHidden/>
              </w:rPr>
              <w:t>118</w:t>
            </w:r>
            <w:r w:rsidR="005C0647">
              <w:rPr>
                <w:noProof/>
                <w:webHidden/>
              </w:rPr>
              <w:fldChar w:fldCharType="end"/>
            </w:r>
          </w:hyperlink>
        </w:p>
        <w:p w14:paraId="767A9617" w14:textId="567B1C8E" w:rsidR="005C0647" w:rsidRDefault="009F5BFB">
          <w:pPr>
            <w:pStyle w:val="TOC1"/>
            <w:tabs>
              <w:tab w:val="right" w:leader="dot" w:pos="9350"/>
            </w:tabs>
            <w:rPr>
              <w:rFonts w:eastAsiaTheme="minorEastAsia"/>
              <w:noProof/>
            </w:rPr>
          </w:pPr>
          <w:hyperlink w:anchor="_Toc69370030" w:history="1">
            <w:r w:rsidR="005C0647" w:rsidRPr="00E06159">
              <w:rPr>
                <w:rStyle w:val="Hyperlink"/>
                <w:noProof/>
              </w:rPr>
              <w:t>Appendix N: Rainy Day Scenarios</w:t>
            </w:r>
            <w:r w:rsidR="005C0647">
              <w:rPr>
                <w:noProof/>
                <w:webHidden/>
              </w:rPr>
              <w:tab/>
            </w:r>
            <w:r w:rsidR="005C0647">
              <w:rPr>
                <w:noProof/>
                <w:webHidden/>
              </w:rPr>
              <w:fldChar w:fldCharType="begin"/>
            </w:r>
            <w:r w:rsidR="005C0647">
              <w:rPr>
                <w:noProof/>
                <w:webHidden/>
              </w:rPr>
              <w:instrText xml:space="preserve"> PAGEREF _Toc69370030 \h </w:instrText>
            </w:r>
            <w:r w:rsidR="005C0647">
              <w:rPr>
                <w:noProof/>
                <w:webHidden/>
              </w:rPr>
            </w:r>
            <w:r w:rsidR="005C0647">
              <w:rPr>
                <w:noProof/>
                <w:webHidden/>
              </w:rPr>
              <w:fldChar w:fldCharType="separate"/>
            </w:r>
            <w:r w:rsidR="005C0647">
              <w:rPr>
                <w:noProof/>
                <w:webHidden/>
              </w:rPr>
              <w:t>127</w:t>
            </w:r>
            <w:r w:rsidR="005C0647">
              <w:rPr>
                <w:noProof/>
                <w:webHidden/>
              </w:rPr>
              <w:fldChar w:fldCharType="end"/>
            </w:r>
          </w:hyperlink>
        </w:p>
        <w:p w14:paraId="57DCE8C4" w14:textId="5535B171" w:rsidR="005C0647" w:rsidRDefault="009F5BFB">
          <w:pPr>
            <w:pStyle w:val="TOC2"/>
            <w:tabs>
              <w:tab w:val="right" w:leader="dot" w:pos="9350"/>
            </w:tabs>
            <w:rPr>
              <w:rFonts w:eastAsiaTheme="minorEastAsia"/>
              <w:noProof/>
            </w:rPr>
          </w:pPr>
          <w:hyperlink w:anchor="_Toc69370031" w:history="1">
            <w:r w:rsidR="005C0647" w:rsidRPr="00E06159">
              <w:rPr>
                <w:rStyle w:val="Hyperlink"/>
                <w:noProof/>
              </w:rPr>
              <w:t>Serial Cable Becomes Disconnected</w:t>
            </w:r>
            <w:r w:rsidR="005C0647">
              <w:rPr>
                <w:noProof/>
                <w:webHidden/>
              </w:rPr>
              <w:tab/>
            </w:r>
            <w:r w:rsidR="005C0647">
              <w:rPr>
                <w:noProof/>
                <w:webHidden/>
              </w:rPr>
              <w:fldChar w:fldCharType="begin"/>
            </w:r>
            <w:r w:rsidR="005C0647">
              <w:rPr>
                <w:noProof/>
                <w:webHidden/>
              </w:rPr>
              <w:instrText xml:space="preserve"> PAGEREF _Toc69370031 \h </w:instrText>
            </w:r>
            <w:r w:rsidR="005C0647">
              <w:rPr>
                <w:noProof/>
                <w:webHidden/>
              </w:rPr>
            </w:r>
            <w:r w:rsidR="005C0647">
              <w:rPr>
                <w:noProof/>
                <w:webHidden/>
              </w:rPr>
              <w:fldChar w:fldCharType="separate"/>
            </w:r>
            <w:r w:rsidR="005C0647">
              <w:rPr>
                <w:noProof/>
                <w:webHidden/>
              </w:rPr>
              <w:t>127</w:t>
            </w:r>
            <w:r w:rsidR="005C0647">
              <w:rPr>
                <w:noProof/>
                <w:webHidden/>
              </w:rPr>
              <w:fldChar w:fldCharType="end"/>
            </w:r>
          </w:hyperlink>
        </w:p>
        <w:p w14:paraId="50DA7D25" w14:textId="513D9D17" w:rsidR="005C0647" w:rsidRDefault="009F5BFB">
          <w:pPr>
            <w:pStyle w:val="TOC2"/>
            <w:tabs>
              <w:tab w:val="right" w:leader="dot" w:pos="9350"/>
            </w:tabs>
            <w:rPr>
              <w:rFonts w:eastAsiaTheme="minorEastAsia"/>
              <w:noProof/>
            </w:rPr>
          </w:pPr>
          <w:hyperlink w:anchor="_Toc69370032" w:history="1">
            <w:r w:rsidR="005C0647" w:rsidRPr="00E06159">
              <w:rPr>
                <w:rStyle w:val="Hyperlink"/>
                <w:noProof/>
              </w:rPr>
              <w:t>The Software doesn’t start/Software become unresponsive/crashes</w:t>
            </w:r>
            <w:r w:rsidR="005C0647">
              <w:rPr>
                <w:noProof/>
                <w:webHidden/>
              </w:rPr>
              <w:tab/>
            </w:r>
            <w:r w:rsidR="005C0647">
              <w:rPr>
                <w:noProof/>
                <w:webHidden/>
              </w:rPr>
              <w:fldChar w:fldCharType="begin"/>
            </w:r>
            <w:r w:rsidR="005C0647">
              <w:rPr>
                <w:noProof/>
                <w:webHidden/>
              </w:rPr>
              <w:instrText xml:space="preserve"> PAGEREF _Toc69370032 \h </w:instrText>
            </w:r>
            <w:r w:rsidR="005C0647">
              <w:rPr>
                <w:noProof/>
                <w:webHidden/>
              </w:rPr>
            </w:r>
            <w:r w:rsidR="005C0647">
              <w:rPr>
                <w:noProof/>
                <w:webHidden/>
              </w:rPr>
              <w:fldChar w:fldCharType="separate"/>
            </w:r>
            <w:r w:rsidR="005C0647">
              <w:rPr>
                <w:noProof/>
                <w:webHidden/>
              </w:rPr>
              <w:t>127</w:t>
            </w:r>
            <w:r w:rsidR="005C0647">
              <w:rPr>
                <w:noProof/>
                <w:webHidden/>
              </w:rPr>
              <w:fldChar w:fldCharType="end"/>
            </w:r>
          </w:hyperlink>
        </w:p>
        <w:p w14:paraId="68FFDB64" w14:textId="76061EAA" w:rsidR="005C0647" w:rsidRDefault="009F5BFB">
          <w:pPr>
            <w:pStyle w:val="TOC2"/>
            <w:tabs>
              <w:tab w:val="right" w:leader="dot" w:pos="9350"/>
            </w:tabs>
            <w:rPr>
              <w:rFonts w:eastAsiaTheme="minorEastAsia"/>
              <w:noProof/>
            </w:rPr>
          </w:pPr>
          <w:hyperlink w:anchor="_Toc69370033" w:history="1">
            <w:r w:rsidR="005C0647" w:rsidRPr="00E06159">
              <w:rPr>
                <w:rStyle w:val="Hyperlink"/>
                <w:noProof/>
              </w:rPr>
              <w:t>The database is missing or corrupted</w:t>
            </w:r>
            <w:r w:rsidR="005C0647">
              <w:rPr>
                <w:noProof/>
                <w:webHidden/>
              </w:rPr>
              <w:tab/>
            </w:r>
            <w:r w:rsidR="005C0647">
              <w:rPr>
                <w:noProof/>
                <w:webHidden/>
              </w:rPr>
              <w:fldChar w:fldCharType="begin"/>
            </w:r>
            <w:r w:rsidR="005C0647">
              <w:rPr>
                <w:noProof/>
                <w:webHidden/>
              </w:rPr>
              <w:instrText xml:space="preserve"> PAGEREF _Toc69370033 \h </w:instrText>
            </w:r>
            <w:r w:rsidR="005C0647">
              <w:rPr>
                <w:noProof/>
                <w:webHidden/>
              </w:rPr>
            </w:r>
            <w:r w:rsidR="005C0647">
              <w:rPr>
                <w:noProof/>
                <w:webHidden/>
              </w:rPr>
              <w:fldChar w:fldCharType="separate"/>
            </w:r>
            <w:r w:rsidR="005C0647">
              <w:rPr>
                <w:noProof/>
                <w:webHidden/>
              </w:rPr>
              <w:t>128</w:t>
            </w:r>
            <w:r w:rsidR="005C0647">
              <w:rPr>
                <w:noProof/>
                <w:webHidden/>
              </w:rPr>
              <w:fldChar w:fldCharType="end"/>
            </w:r>
          </w:hyperlink>
        </w:p>
        <w:p w14:paraId="3A907B32" w14:textId="0C21FB28" w:rsidR="005C0647" w:rsidRDefault="009F5BFB">
          <w:pPr>
            <w:pStyle w:val="TOC2"/>
            <w:tabs>
              <w:tab w:val="right" w:leader="dot" w:pos="9350"/>
            </w:tabs>
            <w:rPr>
              <w:rFonts w:eastAsiaTheme="minorEastAsia"/>
              <w:noProof/>
            </w:rPr>
          </w:pPr>
          <w:hyperlink w:anchor="_Toc69370034" w:history="1">
            <w:r w:rsidR="005C0647" w:rsidRPr="00E06159">
              <w:rPr>
                <w:rStyle w:val="Hyperlink"/>
                <w:noProof/>
              </w:rPr>
              <w:t>Can’t save/modify patient or medication data</w:t>
            </w:r>
            <w:r w:rsidR="005C0647">
              <w:rPr>
                <w:noProof/>
                <w:webHidden/>
              </w:rPr>
              <w:tab/>
            </w:r>
            <w:r w:rsidR="005C0647">
              <w:rPr>
                <w:noProof/>
                <w:webHidden/>
              </w:rPr>
              <w:fldChar w:fldCharType="begin"/>
            </w:r>
            <w:r w:rsidR="005C0647">
              <w:rPr>
                <w:noProof/>
                <w:webHidden/>
              </w:rPr>
              <w:instrText xml:space="preserve"> PAGEREF _Toc69370034 \h </w:instrText>
            </w:r>
            <w:r w:rsidR="005C0647">
              <w:rPr>
                <w:noProof/>
                <w:webHidden/>
              </w:rPr>
            </w:r>
            <w:r w:rsidR="005C0647">
              <w:rPr>
                <w:noProof/>
                <w:webHidden/>
              </w:rPr>
              <w:fldChar w:fldCharType="separate"/>
            </w:r>
            <w:r w:rsidR="005C0647">
              <w:rPr>
                <w:noProof/>
                <w:webHidden/>
              </w:rPr>
              <w:t>129</w:t>
            </w:r>
            <w:r w:rsidR="005C0647">
              <w:rPr>
                <w:noProof/>
                <w:webHidden/>
              </w:rPr>
              <w:fldChar w:fldCharType="end"/>
            </w:r>
          </w:hyperlink>
        </w:p>
        <w:p w14:paraId="53D30E45" w14:textId="21B27957" w:rsidR="005C0647" w:rsidRDefault="009F5BFB">
          <w:pPr>
            <w:pStyle w:val="TOC2"/>
            <w:tabs>
              <w:tab w:val="right" w:leader="dot" w:pos="9350"/>
            </w:tabs>
            <w:rPr>
              <w:rFonts w:eastAsiaTheme="minorEastAsia"/>
              <w:noProof/>
            </w:rPr>
          </w:pPr>
          <w:hyperlink w:anchor="_Toc69370035" w:history="1">
            <w:r w:rsidR="005C0647" w:rsidRPr="00E06159">
              <w:rPr>
                <w:rStyle w:val="Hyperlink"/>
                <w:noProof/>
              </w:rPr>
              <w:t>Can’t import patient data files to the system</w:t>
            </w:r>
            <w:r w:rsidR="005C0647">
              <w:rPr>
                <w:noProof/>
                <w:webHidden/>
              </w:rPr>
              <w:tab/>
            </w:r>
            <w:r w:rsidR="005C0647">
              <w:rPr>
                <w:noProof/>
                <w:webHidden/>
              </w:rPr>
              <w:fldChar w:fldCharType="begin"/>
            </w:r>
            <w:r w:rsidR="005C0647">
              <w:rPr>
                <w:noProof/>
                <w:webHidden/>
              </w:rPr>
              <w:instrText xml:space="preserve"> PAGEREF _Toc69370035 \h </w:instrText>
            </w:r>
            <w:r w:rsidR="005C0647">
              <w:rPr>
                <w:noProof/>
                <w:webHidden/>
              </w:rPr>
            </w:r>
            <w:r w:rsidR="005C0647">
              <w:rPr>
                <w:noProof/>
                <w:webHidden/>
              </w:rPr>
              <w:fldChar w:fldCharType="separate"/>
            </w:r>
            <w:r w:rsidR="005C0647">
              <w:rPr>
                <w:noProof/>
                <w:webHidden/>
              </w:rPr>
              <w:t>129</w:t>
            </w:r>
            <w:r w:rsidR="005C0647">
              <w:rPr>
                <w:noProof/>
                <w:webHidden/>
              </w:rPr>
              <w:fldChar w:fldCharType="end"/>
            </w:r>
          </w:hyperlink>
        </w:p>
        <w:p w14:paraId="62D7567D" w14:textId="547932DB" w:rsidR="005C0647" w:rsidRDefault="009F5BFB">
          <w:pPr>
            <w:pStyle w:val="TOC2"/>
            <w:tabs>
              <w:tab w:val="right" w:leader="dot" w:pos="9350"/>
            </w:tabs>
            <w:rPr>
              <w:rFonts w:eastAsiaTheme="minorEastAsia"/>
              <w:noProof/>
            </w:rPr>
          </w:pPr>
          <w:hyperlink w:anchor="_Toc69370036" w:history="1">
            <w:r w:rsidR="005C0647" w:rsidRPr="00E06159">
              <w:rPr>
                <w:rStyle w:val="Hyperlink"/>
                <w:noProof/>
              </w:rPr>
              <w:t>Can’t print medication/patient report</w:t>
            </w:r>
            <w:r w:rsidR="005C0647">
              <w:rPr>
                <w:noProof/>
                <w:webHidden/>
              </w:rPr>
              <w:tab/>
            </w:r>
            <w:r w:rsidR="005C0647">
              <w:rPr>
                <w:noProof/>
                <w:webHidden/>
              </w:rPr>
              <w:fldChar w:fldCharType="begin"/>
            </w:r>
            <w:r w:rsidR="005C0647">
              <w:rPr>
                <w:noProof/>
                <w:webHidden/>
              </w:rPr>
              <w:instrText xml:space="preserve"> PAGEREF _Toc69370036 \h </w:instrText>
            </w:r>
            <w:r w:rsidR="005C0647">
              <w:rPr>
                <w:noProof/>
                <w:webHidden/>
              </w:rPr>
            </w:r>
            <w:r w:rsidR="005C0647">
              <w:rPr>
                <w:noProof/>
                <w:webHidden/>
              </w:rPr>
              <w:fldChar w:fldCharType="separate"/>
            </w:r>
            <w:r w:rsidR="005C0647">
              <w:rPr>
                <w:noProof/>
                <w:webHidden/>
              </w:rPr>
              <w:t>129</w:t>
            </w:r>
            <w:r w:rsidR="005C0647">
              <w:rPr>
                <w:noProof/>
                <w:webHidden/>
              </w:rPr>
              <w:fldChar w:fldCharType="end"/>
            </w:r>
          </w:hyperlink>
        </w:p>
        <w:p w14:paraId="7A1DE90D" w14:textId="3F75FB5E" w:rsidR="005C0647" w:rsidRDefault="009F5BFB">
          <w:pPr>
            <w:pStyle w:val="TOC2"/>
            <w:tabs>
              <w:tab w:val="right" w:leader="dot" w:pos="9350"/>
            </w:tabs>
            <w:rPr>
              <w:rFonts w:eastAsiaTheme="minorEastAsia"/>
              <w:noProof/>
            </w:rPr>
          </w:pPr>
          <w:hyperlink w:anchor="_Toc69370037" w:history="1">
            <w:r w:rsidR="005C0647" w:rsidRPr="00E06159">
              <w:rPr>
                <w:rStyle w:val="Hyperlink"/>
                <w:noProof/>
              </w:rPr>
              <w:t>Unable to connect to OneDrive</w:t>
            </w:r>
            <w:r w:rsidR="005C0647">
              <w:rPr>
                <w:noProof/>
                <w:webHidden/>
              </w:rPr>
              <w:tab/>
            </w:r>
            <w:r w:rsidR="005C0647">
              <w:rPr>
                <w:noProof/>
                <w:webHidden/>
              </w:rPr>
              <w:fldChar w:fldCharType="begin"/>
            </w:r>
            <w:r w:rsidR="005C0647">
              <w:rPr>
                <w:noProof/>
                <w:webHidden/>
              </w:rPr>
              <w:instrText xml:space="preserve"> PAGEREF _Toc69370037 \h </w:instrText>
            </w:r>
            <w:r w:rsidR="005C0647">
              <w:rPr>
                <w:noProof/>
                <w:webHidden/>
              </w:rPr>
            </w:r>
            <w:r w:rsidR="005C0647">
              <w:rPr>
                <w:noProof/>
                <w:webHidden/>
              </w:rPr>
              <w:fldChar w:fldCharType="separate"/>
            </w:r>
            <w:r w:rsidR="005C0647">
              <w:rPr>
                <w:noProof/>
                <w:webHidden/>
              </w:rPr>
              <w:t>129</w:t>
            </w:r>
            <w:r w:rsidR="005C0647">
              <w:rPr>
                <w:noProof/>
                <w:webHidden/>
              </w:rPr>
              <w:fldChar w:fldCharType="end"/>
            </w:r>
          </w:hyperlink>
        </w:p>
        <w:p w14:paraId="68828A49" w14:textId="27BAF4E7" w:rsidR="005C0647" w:rsidRDefault="009F5BFB">
          <w:pPr>
            <w:pStyle w:val="TOC2"/>
            <w:tabs>
              <w:tab w:val="right" w:leader="dot" w:pos="9350"/>
            </w:tabs>
            <w:rPr>
              <w:rFonts w:eastAsiaTheme="minorEastAsia"/>
              <w:noProof/>
            </w:rPr>
          </w:pPr>
          <w:hyperlink w:anchor="_Toc69370038" w:history="1">
            <w:r w:rsidR="005C0647" w:rsidRPr="00E06159">
              <w:rPr>
                <w:rStyle w:val="Hyperlink"/>
                <w:rFonts w:cstheme="minorHAnsi"/>
                <w:noProof/>
              </w:rPr>
              <w:t>User cannot log in</w:t>
            </w:r>
            <w:r w:rsidR="005C0647">
              <w:rPr>
                <w:noProof/>
                <w:webHidden/>
              </w:rPr>
              <w:tab/>
            </w:r>
            <w:r w:rsidR="005C0647">
              <w:rPr>
                <w:noProof/>
                <w:webHidden/>
              </w:rPr>
              <w:fldChar w:fldCharType="begin"/>
            </w:r>
            <w:r w:rsidR="005C0647">
              <w:rPr>
                <w:noProof/>
                <w:webHidden/>
              </w:rPr>
              <w:instrText xml:space="preserve"> PAGEREF _Toc69370038 \h </w:instrText>
            </w:r>
            <w:r w:rsidR="005C0647">
              <w:rPr>
                <w:noProof/>
                <w:webHidden/>
              </w:rPr>
            </w:r>
            <w:r w:rsidR="005C0647">
              <w:rPr>
                <w:noProof/>
                <w:webHidden/>
              </w:rPr>
              <w:fldChar w:fldCharType="separate"/>
            </w:r>
            <w:r w:rsidR="005C0647">
              <w:rPr>
                <w:noProof/>
                <w:webHidden/>
              </w:rPr>
              <w:t>130</w:t>
            </w:r>
            <w:r w:rsidR="005C0647">
              <w:rPr>
                <w:noProof/>
                <w:webHidden/>
              </w:rPr>
              <w:fldChar w:fldCharType="end"/>
            </w:r>
          </w:hyperlink>
        </w:p>
        <w:p w14:paraId="73000861" w14:textId="1F8FA062" w:rsidR="005C0647" w:rsidRDefault="009F5BFB">
          <w:pPr>
            <w:pStyle w:val="TOC1"/>
            <w:tabs>
              <w:tab w:val="right" w:leader="dot" w:pos="9350"/>
            </w:tabs>
            <w:rPr>
              <w:rFonts w:eastAsiaTheme="minorEastAsia"/>
              <w:noProof/>
            </w:rPr>
          </w:pPr>
          <w:hyperlink w:anchor="_Toc69370039" w:history="1">
            <w:r w:rsidR="005C0647" w:rsidRPr="00E06159">
              <w:rPr>
                <w:rStyle w:val="Hyperlink"/>
                <w:noProof/>
              </w:rPr>
              <w:t>Appendix O: Database Schema</w:t>
            </w:r>
            <w:r w:rsidR="005C0647">
              <w:rPr>
                <w:noProof/>
                <w:webHidden/>
              </w:rPr>
              <w:tab/>
            </w:r>
            <w:r w:rsidR="005C0647">
              <w:rPr>
                <w:noProof/>
                <w:webHidden/>
              </w:rPr>
              <w:fldChar w:fldCharType="begin"/>
            </w:r>
            <w:r w:rsidR="005C0647">
              <w:rPr>
                <w:noProof/>
                <w:webHidden/>
              </w:rPr>
              <w:instrText xml:space="preserve"> PAGEREF _Toc69370039 \h </w:instrText>
            </w:r>
            <w:r w:rsidR="005C0647">
              <w:rPr>
                <w:noProof/>
                <w:webHidden/>
              </w:rPr>
            </w:r>
            <w:r w:rsidR="005C0647">
              <w:rPr>
                <w:noProof/>
                <w:webHidden/>
              </w:rPr>
              <w:fldChar w:fldCharType="separate"/>
            </w:r>
            <w:r w:rsidR="005C0647">
              <w:rPr>
                <w:noProof/>
                <w:webHidden/>
              </w:rPr>
              <w:t>131</w:t>
            </w:r>
            <w:r w:rsidR="005C0647">
              <w:rPr>
                <w:noProof/>
                <w:webHidden/>
              </w:rPr>
              <w:fldChar w:fldCharType="end"/>
            </w:r>
          </w:hyperlink>
        </w:p>
        <w:p w14:paraId="634E66B9" w14:textId="5DA0E89D" w:rsidR="005C0647" w:rsidRDefault="009F5BFB">
          <w:pPr>
            <w:pStyle w:val="TOC1"/>
            <w:tabs>
              <w:tab w:val="right" w:leader="dot" w:pos="9350"/>
            </w:tabs>
            <w:rPr>
              <w:rFonts w:eastAsiaTheme="minorEastAsia"/>
              <w:noProof/>
            </w:rPr>
          </w:pPr>
          <w:hyperlink w:anchor="_Toc69370040" w:history="1">
            <w:r w:rsidR="005C0647" w:rsidRPr="00E06159">
              <w:rPr>
                <w:rStyle w:val="Hyperlink"/>
                <w:noProof/>
              </w:rPr>
              <w:t>Appendix P: Data Dictionary</w:t>
            </w:r>
            <w:r w:rsidR="005C0647">
              <w:rPr>
                <w:noProof/>
                <w:webHidden/>
              </w:rPr>
              <w:tab/>
            </w:r>
            <w:r w:rsidR="005C0647">
              <w:rPr>
                <w:noProof/>
                <w:webHidden/>
              </w:rPr>
              <w:fldChar w:fldCharType="begin"/>
            </w:r>
            <w:r w:rsidR="005C0647">
              <w:rPr>
                <w:noProof/>
                <w:webHidden/>
              </w:rPr>
              <w:instrText xml:space="preserve"> PAGEREF _Toc69370040 \h </w:instrText>
            </w:r>
            <w:r w:rsidR="005C0647">
              <w:rPr>
                <w:noProof/>
                <w:webHidden/>
              </w:rPr>
            </w:r>
            <w:r w:rsidR="005C0647">
              <w:rPr>
                <w:noProof/>
                <w:webHidden/>
              </w:rPr>
              <w:fldChar w:fldCharType="separate"/>
            </w:r>
            <w:r w:rsidR="005C0647">
              <w:rPr>
                <w:noProof/>
                <w:webHidden/>
              </w:rPr>
              <w:t>132</w:t>
            </w:r>
            <w:r w:rsidR="005C0647">
              <w:rPr>
                <w:noProof/>
                <w:webHidden/>
              </w:rPr>
              <w:fldChar w:fldCharType="end"/>
            </w:r>
          </w:hyperlink>
        </w:p>
        <w:p w14:paraId="51C7C037" w14:textId="631FDDF3" w:rsidR="005C0647" w:rsidRDefault="009F5BFB">
          <w:pPr>
            <w:pStyle w:val="TOC2"/>
            <w:tabs>
              <w:tab w:val="right" w:leader="dot" w:pos="9350"/>
            </w:tabs>
            <w:rPr>
              <w:rFonts w:eastAsiaTheme="minorEastAsia"/>
              <w:noProof/>
            </w:rPr>
          </w:pPr>
          <w:hyperlink w:anchor="_Toc69370041" w:history="1">
            <w:r w:rsidR="005C0647" w:rsidRPr="00E06159">
              <w:rPr>
                <w:rStyle w:val="Hyperlink"/>
                <w:noProof/>
              </w:rPr>
              <w:t>Patient Table</w:t>
            </w:r>
            <w:r w:rsidR="005C0647">
              <w:rPr>
                <w:noProof/>
                <w:webHidden/>
              </w:rPr>
              <w:tab/>
            </w:r>
            <w:r w:rsidR="005C0647">
              <w:rPr>
                <w:noProof/>
                <w:webHidden/>
              </w:rPr>
              <w:fldChar w:fldCharType="begin"/>
            </w:r>
            <w:r w:rsidR="005C0647">
              <w:rPr>
                <w:noProof/>
                <w:webHidden/>
              </w:rPr>
              <w:instrText xml:space="preserve"> PAGEREF _Toc69370041 \h </w:instrText>
            </w:r>
            <w:r w:rsidR="005C0647">
              <w:rPr>
                <w:noProof/>
                <w:webHidden/>
              </w:rPr>
            </w:r>
            <w:r w:rsidR="005C0647">
              <w:rPr>
                <w:noProof/>
                <w:webHidden/>
              </w:rPr>
              <w:fldChar w:fldCharType="separate"/>
            </w:r>
            <w:r w:rsidR="005C0647">
              <w:rPr>
                <w:noProof/>
                <w:webHidden/>
              </w:rPr>
              <w:t>132</w:t>
            </w:r>
            <w:r w:rsidR="005C0647">
              <w:rPr>
                <w:noProof/>
                <w:webHidden/>
              </w:rPr>
              <w:fldChar w:fldCharType="end"/>
            </w:r>
          </w:hyperlink>
        </w:p>
        <w:p w14:paraId="7725E53B" w14:textId="1EF81C8C" w:rsidR="005C0647" w:rsidRDefault="009F5BFB">
          <w:pPr>
            <w:pStyle w:val="TOC2"/>
            <w:tabs>
              <w:tab w:val="right" w:leader="dot" w:pos="9350"/>
            </w:tabs>
            <w:rPr>
              <w:rFonts w:eastAsiaTheme="minorEastAsia"/>
              <w:noProof/>
            </w:rPr>
          </w:pPr>
          <w:hyperlink w:anchor="_Toc69370042" w:history="1">
            <w:r w:rsidR="005C0647" w:rsidRPr="00E06159">
              <w:rPr>
                <w:rStyle w:val="Hyperlink"/>
                <w:noProof/>
              </w:rPr>
              <w:t>Nurse Table</w:t>
            </w:r>
            <w:r w:rsidR="005C0647">
              <w:rPr>
                <w:noProof/>
                <w:webHidden/>
              </w:rPr>
              <w:tab/>
            </w:r>
            <w:r w:rsidR="005C0647">
              <w:rPr>
                <w:noProof/>
                <w:webHidden/>
              </w:rPr>
              <w:fldChar w:fldCharType="begin"/>
            </w:r>
            <w:r w:rsidR="005C0647">
              <w:rPr>
                <w:noProof/>
                <w:webHidden/>
              </w:rPr>
              <w:instrText xml:space="preserve"> PAGEREF _Toc69370042 \h </w:instrText>
            </w:r>
            <w:r w:rsidR="005C0647">
              <w:rPr>
                <w:noProof/>
                <w:webHidden/>
              </w:rPr>
            </w:r>
            <w:r w:rsidR="005C0647">
              <w:rPr>
                <w:noProof/>
                <w:webHidden/>
              </w:rPr>
              <w:fldChar w:fldCharType="separate"/>
            </w:r>
            <w:r w:rsidR="005C0647">
              <w:rPr>
                <w:noProof/>
                <w:webHidden/>
              </w:rPr>
              <w:t>134</w:t>
            </w:r>
            <w:r w:rsidR="005C0647">
              <w:rPr>
                <w:noProof/>
                <w:webHidden/>
              </w:rPr>
              <w:fldChar w:fldCharType="end"/>
            </w:r>
          </w:hyperlink>
        </w:p>
        <w:p w14:paraId="03D7EDD1" w14:textId="44EBC3B4" w:rsidR="005C0647" w:rsidRDefault="009F5BFB">
          <w:pPr>
            <w:pStyle w:val="TOC2"/>
            <w:tabs>
              <w:tab w:val="right" w:leader="dot" w:pos="9350"/>
            </w:tabs>
            <w:rPr>
              <w:rFonts w:eastAsiaTheme="minorEastAsia"/>
              <w:noProof/>
            </w:rPr>
          </w:pPr>
          <w:hyperlink w:anchor="_Toc69370043" w:history="1">
            <w:r w:rsidR="005C0647" w:rsidRPr="00E06159">
              <w:rPr>
                <w:rStyle w:val="Hyperlink"/>
                <w:noProof/>
              </w:rPr>
              <w:t>Administrator Table</w:t>
            </w:r>
            <w:r w:rsidR="005C0647">
              <w:rPr>
                <w:noProof/>
                <w:webHidden/>
              </w:rPr>
              <w:tab/>
            </w:r>
            <w:r w:rsidR="005C0647">
              <w:rPr>
                <w:noProof/>
                <w:webHidden/>
              </w:rPr>
              <w:fldChar w:fldCharType="begin"/>
            </w:r>
            <w:r w:rsidR="005C0647">
              <w:rPr>
                <w:noProof/>
                <w:webHidden/>
              </w:rPr>
              <w:instrText xml:space="preserve"> PAGEREF _Toc69370043 \h </w:instrText>
            </w:r>
            <w:r w:rsidR="005C0647">
              <w:rPr>
                <w:noProof/>
                <w:webHidden/>
              </w:rPr>
            </w:r>
            <w:r w:rsidR="005C0647">
              <w:rPr>
                <w:noProof/>
                <w:webHidden/>
              </w:rPr>
              <w:fldChar w:fldCharType="separate"/>
            </w:r>
            <w:r w:rsidR="005C0647">
              <w:rPr>
                <w:noProof/>
                <w:webHidden/>
              </w:rPr>
              <w:t>135</w:t>
            </w:r>
            <w:r w:rsidR="005C0647">
              <w:rPr>
                <w:noProof/>
                <w:webHidden/>
              </w:rPr>
              <w:fldChar w:fldCharType="end"/>
            </w:r>
          </w:hyperlink>
        </w:p>
        <w:p w14:paraId="0DCB1543" w14:textId="3DE57AC9" w:rsidR="005C0647" w:rsidRDefault="009F5BFB">
          <w:pPr>
            <w:pStyle w:val="TOC2"/>
            <w:tabs>
              <w:tab w:val="right" w:leader="dot" w:pos="9350"/>
            </w:tabs>
            <w:rPr>
              <w:rFonts w:eastAsiaTheme="minorEastAsia"/>
              <w:noProof/>
            </w:rPr>
          </w:pPr>
          <w:hyperlink w:anchor="_Toc69370044" w:history="1">
            <w:r w:rsidR="005C0647" w:rsidRPr="00E06159">
              <w:rPr>
                <w:rStyle w:val="Hyperlink"/>
                <w:noProof/>
              </w:rPr>
              <w:t>Charge Nurse</w:t>
            </w:r>
            <w:r w:rsidR="005C0647">
              <w:rPr>
                <w:noProof/>
                <w:webHidden/>
              </w:rPr>
              <w:tab/>
            </w:r>
            <w:r w:rsidR="005C0647">
              <w:rPr>
                <w:noProof/>
                <w:webHidden/>
              </w:rPr>
              <w:fldChar w:fldCharType="begin"/>
            </w:r>
            <w:r w:rsidR="005C0647">
              <w:rPr>
                <w:noProof/>
                <w:webHidden/>
              </w:rPr>
              <w:instrText xml:space="preserve"> PAGEREF _Toc69370044 \h </w:instrText>
            </w:r>
            <w:r w:rsidR="005C0647">
              <w:rPr>
                <w:noProof/>
                <w:webHidden/>
              </w:rPr>
            </w:r>
            <w:r w:rsidR="005C0647">
              <w:rPr>
                <w:noProof/>
                <w:webHidden/>
              </w:rPr>
              <w:fldChar w:fldCharType="separate"/>
            </w:r>
            <w:r w:rsidR="005C0647">
              <w:rPr>
                <w:noProof/>
                <w:webHidden/>
              </w:rPr>
              <w:t>136</w:t>
            </w:r>
            <w:r w:rsidR="005C0647">
              <w:rPr>
                <w:noProof/>
                <w:webHidden/>
              </w:rPr>
              <w:fldChar w:fldCharType="end"/>
            </w:r>
          </w:hyperlink>
        </w:p>
        <w:p w14:paraId="42FB76DE" w14:textId="00EFFB4B" w:rsidR="005C0647" w:rsidRDefault="009F5BFB">
          <w:pPr>
            <w:pStyle w:val="TOC2"/>
            <w:tabs>
              <w:tab w:val="right" w:leader="dot" w:pos="9350"/>
            </w:tabs>
            <w:rPr>
              <w:rFonts w:eastAsiaTheme="minorEastAsia"/>
              <w:noProof/>
            </w:rPr>
          </w:pPr>
          <w:hyperlink w:anchor="_Toc69370045" w:history="1">
            <w:r w:rsidR="005C0647" w:rsidRPr="00E06159">
              <w:rPr>
                <w:rStyle w:val="Hyperlink"/>
                <w:noProof/>
              </w:rPr>
              <w:t>User Table</w:t>
            </w:r>
            <w:r w:rsidR="005C0647">
              <w:rPr>
                <w:noProof/>
                <w:webHidden/>
              </w:rPr>
              <w:tab/>
            </w:r>
            <w:r w:rsidR="005C0647">
              <w:rPr>
                <w:noProof/>
                <w:webHidden/>
              </w:rPr>
              <w:fldChar w:fldCharType="begin"/>
            </w:r>
            <w:r w:rsidR="005C0647">
              <w:rPr>
                <w:noProof/>
                <w:webHidden/>
              </w:rPr>
              <w:instrText xml:space="preserve"> PAGEREF _Toc69370045 \h </w:instrText>
            </w:r>
            <w:r w:rsidR="005C0647">
              <w:rPr>
                <w:noProof/>
                <w:webHidden/>
              </w:rPr>
            </w:r>
            <w:r w:rsidR="005C0647">
              <w:rPr>
                <w:noProof/>
                <w:webHidden/>
              </w:rPr>
              <w:fldChar w:fldCharType="separate"/>
            </w:r>
            <w:r w:rsidR="005C0647">
              <w:rPr>
                <w:noProof/>
                <w:webHidden/>
              </w:rPr>
              <w:t>137</w:t>
            </w:r>
            <w:r w:rsidR="005C0647">
              <w:rPr>
                <w:noProof/>
                <w:webHidden/>
              </w:rPr>
              <w:fldChar w:fldCharType="end"/>
            </w:r>
          </w:hyperlink>
        </w:p>
        <w:p w14:paraId="440C0016" w14:textId="5269E01D" w:rsidR="005C0647" w:rsidRDefault="009F5BFB">
          <w:pPr>
            <w:pStyle w:val="TOC2"/>
            <w:tabs>
              <w:tab w:val="right" w:leader="dot" w:pos="9350"/>
            </w:tabs>
            <w:rPr>
              <w:rFonts w:eastAsiaTheme="minorEastAsia"/>
              <w:noProof/>
            </w:rPr>
          </w:pPr>
          <w:hyperlink w:anchor="_Toc69370046" w:history="1">
            <w:r w:rsidR="005C0647" w:rsidRPr="00E06159">
              <w:rPr>
                <w:rStyle w:val="Hyperlink"/>
                <w:noProof/>
              </w:rPr>
              <w:t>Drawer Table</w:t>
            </w:r>
            <w:r w:rsidR="005C0647">
              <w:rPr>
                <w:noProof/>
                <w:webHidden/>
              </w:rPr>
              <w:tab/>
            </w:r>
            <w:r w:rsidR="005C0647">
              <w:rPr>
                <w:noProof/>
                <w:webHidden/>
              </w:rPr>
              <w:fldChar w:fldCharType="begin"/>
            </w:r>
            <w:r w:rsidR="005C0647">
              <w:rPr>
                <w:noProof/>
                <w:webHidden/>
              </w:rPr>
              <w:instrText xml:space="preserve"> PAGEREF _Toc69370046 \h </w:instrText>
            </w:r>
            <w:r w:rsidR="005C0647">
              <w:rPr>
                <w:noProof/>
                <w:webHidden/>
              </w:rPr>
            </w:r>
            <w:r w:rsidR="005C0647">
              <w:rPr>
                <w:noProof/>
                <w:webHidden/>
              </w:rPr>
              <w:fldChar w:fldCharType="separate"/>
            </w:r>
            <w:r w:rsidR="005C0647">
              <w:rPr>
                <w:noProof/>
                <w:webHidden/>
              </w:rPr>
              <w:t>138</w:t>
            </w:r>
            <w:r w:rsidR="005C0647">
              <w:rPr>
                <w:noProof/>
                <w:webHidden/>
              </w:rPr>
              <w:fldChar w:fldCharType="end"/>
            </w:r>
          </w:hyperlink>
        </w:p>
        <w:p w14:paraId="1B6C12E0" w14:textId="031CD90B" w:rsidR="005C0647" w:rsidRDefault="009F5BFB">
          <w:pPr>
            <w:pStyle w:val="TOC2"/>
            <w:tabs>
              <w:tab w:val="right" w:leader="dot" w:pos="9350"/>
            </w:tabs>
            <w:rPr>
              <w:rFonts w:eastAsiaTheme="minorEastAsia"/>
              <w:noProof/>
            </w:rPr>
          </w:pPr>
          <w:hyperlink w:anchor="_Toc69370047" w:history="1">
            <w:r w:rsidR="005C0647" w:rsidRPr="00E06159">
              <w:rPr>
                <w:rStyle w:val="Hyperlink"/>
                <w:noProof/>
              </w:rPr>
              <w:t>Drawer Inventory Table</w:t>
            </w:r>
            <w:r w:rsidR="005C0647">
              <w:rPr>
                <w:noProof/>
                <w:webHidden/>
              </w:rPr>
              <w:tab/>
            </w:r>
            <w:r w:rsidR="005C0647">
              <w:rPr>
                <w:noProof/>
                <w:webHidden/>
              </w:rPr>
              <w:fldChar w:fldCharType="begin"/>
            </w:r>
            <w:r w:rsidR="005C0647">
              <w:rPr>
                <w:noProof/>
                <w:webHidden/>
              </w:rPr>
              <w:instrText xml:space="preserve"> PAGEREF _Toc69370047 \h </w:instrText>
            </w:r>
            <w:r w:rsidR="005C0647">
              <w:rPr>
                <w:noProof/>
                <w:webHidden/>
              </w:rPr>
            </w:r>
            <w:r w:rsidR="005C0647">
              <w:rPr>
                <w:noProof/>
                <w:webHidden/>
              </w:rPr>
              <w:fldChar w:fldCharType="separate"/>
            </w:r>
            <w:r w:rsidR="005C0647">
              <w:rPr>
                <w:noProof/>
                <w:webHidden/>
              </w:rPr>
              <w:t>139</w:t>
            </w:r>
            <w:r w:rsidR="005C0647">
              <w:rPr>
                <w:noProof/>
                <w:webHidden/>
              </w:rPr>
              <w:fldChar w:fldCharType="end"/>
            </w:r>
          </w:hyperlink>
        </w:p>
        <w:p w14:paraId="1C1CEEC6" w14:textId="2898E159" w:rsidR="005C0647" w:rsidRDefault="009F5BFB">
          <w:pPr>
            <w:pStyle w:val="TOC2"/>
            <w:tabs>
              <w:tab w:val="right" w:leader="dot" w:pos="9350"/>
            </w:tabs>
            <w:rPr>
              <w:rFonts w:eastAsiaTheme="minorEastAsia"/>
              <w:noProof/>
            </w:rPr>
          </w:pPr>
          <w:hyperlink w:anchor="_Toc69370048" w:history="1">
            <w:r w:rsidR="005C0647" w:rsidRPr="00E06159">
              <w:rPr>
                <w:rStyle w:val="Hyperlink"/>
                <w:noProof/>
              </w:rPr>
              <w:t>Room Table</w:t>
            </w:r>
            <w:r w:rsidR="005C0647">
              <w:rPr>
                <w:noProof/>
                <w:webHidden/>
              </w:rPr>
              <w:tab/>
            </w:r>
            <w:r w:rsidR="005C0647">
              <w:rPr>
                <w:noProof/>
                <w:webHidden/>
              </w:rPr>
              <w:fldChar w:fldCharType="begin"/>
            </w:r>
            <w:r w:rsidR="005C0647">
              <w:rPr>
                <w:noProof/>
                <w:webHidden/>
              </w:rPr>
              <w:instrText xml:space="preserve"> PAGEREF _Toc69370048 \h </w:instrText>
            </w:r>
            <w:r w:rsidR="005C0647">
              <w:rPr>
                <w:noProof/>
                <w:webHidden/>
              </w:rPr>
            </w:r>
            <w:r w:rsidR="005C0647">
              <w:rPr>
                <w:noProof/>
                <w:webHidden/>
              </w:rPr>
              <w:fldChar w:fldCharType="separate"/>
            </w:r>
            <w:r w:rsidR="005C0647">
              <w:rPr>
                <w:noProof/>
                <w:webHidden/>
              </w:rPr>
              <w:t>140</w:t>
            </w:r>
            <w:r w:rsidR="005C0647">
              <w:rPr>
                <w:noProof/>
                <w:webHidden/>
              </w:rPr>
              <w:fldChar w:fldCharType="end"/>
            </w:r>
          </w:hyperlink>
        </w:p>
        <w:p w14:paraId="1D00DBC7" w14:textId="613B7DC6" w:rsidR="005C0647" w:rsidRDefault="009F5BFB">
          <w:pPr>
            <w:pStyle w:val="TOC2"/>
            <w:tabs>
              <w:tab w:val="right" w:leader="dot" w:pos="9350"/>
            </w:tabs>
            <w:rPr>
              <w:rFonts w:eastAsiaTheme="minorEastAsia"/>
              <w:noProof/>
            </w:rPr>
          </w:pPr>
          <w:hyperlink w:anchor="_Toc69370049" w:history="1">
            <w:r w:rsidR="005C0647" w:rsidRPr="00E06159">
              <w:rPr>
                <w:rStyle w:val="Hyperlink"/>
                <w:noProof/>
              </w:rPr>
              <w:t>Bed Table</w:t>
            </w:r>
            <w:r w:rsidR="005C0647">
              <w:rPr>
                <w:noProof/>
                <w:webHidden/>
              </w:rPr>
              <w:tab/>
            </w:r>
            <w:r w:rsidR="005C0647">
              <w:rPr>
                <w:noProof/>
                <w:webHidden/>
              </w:rPr>
              <w:fldChar w:fldCharType="begin"/>
            </w:r>
            <w:r w:rsidR="005C0647">
              <w:rPr>
                <w:noProof/>
                <w:webHidden/>
              </w:rPr>
              <w:instrText xml:space="preserve"> PAGEREF _Toc69370049 \h </w:instrText>
            </w:r>
            <w:r w:rsidR="005C0647">
              <w:rPr>
                <w:noProof/>
                <w:webHidden/>
              </w:rPr>
            </w:r>
            <w:r w:rsidR="005C0647">
              <w:rPr>
                <w:noProof/>
                <w:webHidden/>
              </w:rPr>
              <w:fldChar w:fldCharType="separate"/>
            </w:r>
            <w:r w:rsidR="005C0647">
              <w:rPr>
                <w:noProof/>
                <w:webHidden/>
              </w:rPr>
              <w:t>140</w:t>
            </w:r>
            <w:r w:rsidR="005C0647">
              <w:rPr>
                <w:noProof/>
                <w:webHidden/>
              </w:rPr>
              <w:fldChar w:fldCharType="end"/>
            </w:r>
          </w:hyperlink>
        </w:p>
        <w:p w14:paraId="44FC1D76" w14:textId="3DB0A16E" w:rsidR="005C0647" w:rsidRDefault="009F5BFB">
          <w:pPr>
            <w:pStyle w:val="TOC2"/>
            <w:tabs>
              <w:tab w:val="right" w:leader="dot" w:pos="9350"/>
            </w:tabs>
            <w:rPr>
              <w:rFonts w:eastAsiaTheme="minorEastAsia"/>
              <w:noProof/>
            </w:rPr>
          </w:pPr>
          <w:hyperlink w:anchor="_Toc69370050" w:history="1">
            <w:r w:rsidR="005C0647" w:rsidRPr="00E06159">
              <w:rPr>
                <w:rStyle w:val="Hyperlink"/>
                <w:noProof/>
              </w:rPr>
              <w:t>Medication Table</w:t>
            </w:r>
            <w:r w:rsidR="005C0647">
              <w:rPr>
                <w:noProof/>
                <w:webHidden/>
              </w:rPr>
              <w:tab/>
            </w:r>
            <w:r w:rsidR="005C0647">
              <w:rPr>
                <w:noProof/>
                <w:webHidden/>
              </w:rPr>
              <w:fldChar w:fldCharType="begin"/>
            </w:r>
            <w:r w:rsidR="005C0647">
              <w:rPr>
                <w:noProof/>
                <w:webHidden/>
              </w:rPr>
              <w:instrText xml:space="preserve"> PAGEREF _Toc69370050 \h </w:instrText>
            </w:r>
            <w:r w:rsidR="005C0647">
              <w:rPr>
                <w:noProof/>
                <w:webHidden/>
              </w:rPr>
            </w:r>
            <w:r w:rsidR="005C0647">
              <w:rPr>
                <w:noProof/>
                <w:webHidden/>
              </w:rPr>
              <w:fldChar w:fldCharType="separate"/>
            </w:r>
            <w:r w:rsidR="005C0647">
              <w:rPr>
                <w:noProof/>
                <w:webHidden/>
              </w:rPr>
              <w:t>141</w:t>
            </w:r>
            <w:r w:rsidR="005C0647">
              <w:rPr>
                <w:noProof/>
                <w:webHidden/>
              </w:rPr>
              <w:fldChar w:fldCharType="end"/>
            </w:r>
          </w:hyperlink>
        </w:p>
        <w:p w14:paraId="17030C3D" w14:textId="346EC269" w:rsidR="005C0647" w:rsidRDefault="009F5BFB">
          <w:pPr>
            <w:pStyle w:val="TOC2"/>
            <w:tabs>
              <w:tab w:val="right" w:leader="dot" w:pos="9350"/>
            </w:tabs>
            <w:rPr>
              <w:rFonts w:eastAsiaTheme="minorEastAsia"/>
              <w:noProof/>
            </w:rPr>
          </w:pPr>
          <w:hyperlink w:anchor="_Toc69370051" w:history="1">
            <w:r w:rsidR="005C0647" w:rsidRPr="00E06159">
              <w:rPr>
                <w:rStyle w:val="Hyperlink"/>
                <w:noProof/>
              </w:rPr>
              <w:t>Patient Medication Table</w:t>
            </w:r>
            <w:r w:rsidR="005C0647">
              <w:rPr>
                <w:noProof/>
                <w:webHidden/>
              </w:rPr>
              <w:tab/>
            </w:r>
            <w:r w:rsidR="005C0647">
              <w:rPr>
                <w:noProof/>
                <w:webHidden/>
              </w:rPr>
              <w:fldChar w:fldCharType="begin"/>
            </w:r>
            <w:r w:rsidR="005C0647">
              <w:rPr>
                <w:noProof/>
                <w:webHidden/>
              </w:rPr>
              <w:instrText xml:space="preserve"> PAGEREF _Toc69370051 \h </w:instrText>
            </w:r>
            <w:r w:rsidR="005C0647">
              <w:rPr>
                <w:noProof/>
                <w:webHidden/>
              </w:rPr>
            </w:r>
            <w:r w:rsidR="005C0647">
              <w:rPr>
                <w:noProof/>
                <w:webHidden/>
              </w:rPr>
              <w:fldChar w:fldCharType="separate"/>
            </w:r>
            <w:r w:rsidR="005C0647">
              <w:rPr>
                <w:noProof/>
                <w:webHidden/>
              </w:rPr>
              <w:t>142</w:t>
            </w:r>
            <w:r w:rsidR="005C0647">
              <w:rPr>
                <w:noProof/>
                <w:webHidden/>
              </w:rPr>
              <w:fldChar w:fldCharType="end"/>
            </w:r>
          </w:hyperlink>
        </w:p>
        <w:p w14:paraId="6AF947DD" w14:textId="64726D2E" w:rsidR="005C0647" w:rsidRDefault="009F5BFB">
          <w:pPr>
            <w:pStyle w:val="TOC2"/>
            <w:tabs>
              <w:tab w:val="right" w:leader="dot" w:pos="9350"/>
            </w:tabs>
            <w:rPr>
              <w:rFonts w:eastAsiaTheme="minorEastAsia"/>
              <w:noProof/>
            </w:rPr>
          </w:pPr>
          <w:hyperlink w:anchor="_Toc69370052" w:history="1">
            <w:r w:rsidR="005C0647" w:rsidRPr="00E06159">
              <w:rPr>
                <w:rStyle w:val="Hyperlink"/>
                <w:noProof/>
              </w:rPr>
              <w:t>Administered Medication Table</w:t>
            </w:r>
            <w:r w:rsidR="005C0647">
              <w:rPr>
                <w:noProof/>
                <w:webHidden/>
              </w:rPr>
              <w:tab/>
            </w:r>
            <w:r w:rsidR="005C0647">
              <w:rPr>
                <w:noProof/>
                <w:webHidden/>
              </w:rPr>
              <w:fldChar w:fldCharType="begin"/>
            </w:r>
            <w:r w:rsidR="005C0647">
              <w:rPr>
                <w:noProof/>
                <w:webHidden/>
              </w:rPr>
              <w:instrText xml:space="preserve"> PAGEREF _Toc69370052 \h </w:instrText>
            </w:r>
            <w:r w:rsidR="005C0647">
              <w:rPr>
                <w:noProof/>
                <w:webHidden/>
              </w:rPr>
            </w:r>
            <w:r w:rsidR="005C0647">
              <w:rPr>
                <w:noProof/>
                <w:webHidden/>
              </w:rPr>
              <w:fldChar w:fldCharType="separate"/>
            </w:r>
            <w:r w:rsidR="005C0647">
              <w:rPr>
                <w:noProof/>
                <w:webHidden/>
              </w:rPr>
              <w:t>143</w:t>
            </w:r>
            <w:r w:rsidR="005C0647">
              <w:rPr>
                <w:noProof/>
                <w:webHidden/>
              </w:rPr>
              <w:fldChar w:fldCharType="end"/>
            </w:r>
          </w:hyperlink>
        </w:p>
        <w:p w14:paraId="7846E2F7" w14:textId="3DE313DF" w:rsidR="005C0647" w:rsidRDefault="009F5BFB">
          <w:pPr>
            <w:pStyle w:val="TOC2"/>
            <w:tabs>
              <w:tab w:val="right" w:leader="dot" w:pos="9350"/>
            </w:tabs>
            <w:rPr>
              <w:rFonts w:eastAsiaTheme="minorEastAsia"/>
              <w:noProof/>
            </w:rPr>
          </w:pPr>
          <w:hyperlink w:anchor="_Toc69370053" w:history="1">
            <w:r w:rsidR="005C0647" w:rsidRPr="00E06159">
              <w:rPr>
                <w:rStyle w:val="Hyperlink"/>
                <w:noProof/>
              </w:rPr>
              <w:t>Assigned Medication Table</w:t>
            </w:r>
            <w:r w:rsidR="005C0647">
              <w:rPr>
                <w:noProof/>
                <w:webHidden/>
              </w:rPr>
              <w:tab/>
            </w:r>
            <w:r w:rsidR="005C0647">
              <w:rPr>
                <w:noProof/>
                <w:webHidden/>
              </w:rPr>
              <w:fldChar w:fldCharType="begin"/>
            </w:r>
            <w:r w:rsidR="005C0647">
              <w:rPr>
                <w:noProof/>
                <w:webHidden/>
              </w:rPr>
              <w:instrText xml:space="preserve"> PAGEREF _Toc69370053 \h </w:instrText>
            </w:r>
            <w:r w:rsidR="005C0647">
              <w:rPr>
                <w:noProof/>
                <w:webHidden/>
              </w:rPr>
            </w:r>
            <w:r w:rsidR="005C0647">
              <w:rPr>
                <w:noProof/>
                <w:webHidden/>
              </w:rPr>
              <w:fldChar w:fldCharType="separate"/>
            </w:r>
            <w:r w:rsidR="005C0647">
              <w:rPr>
                <w:noProof/>
                <w:webHidden/>
              </w:rPr>
              <w:t>145</w:t>
            </w:r>
            <w:r w:rsidR="005C0647">
              <w:rPr>
                <w:noProof/>
                <w:webHidden/>
              </w:rPr>
              <w:fldChar w:fldCharType="end"/>
            </w:r>
          </w:hyperlink>
        </w:p>
        <w:p w14:paraId="527E1D55" w14:textId="58C8677D" w:rsidR="005C0647" w:rsidRDefault="009F5BFB">
          <w:pPr>
            <w:pStyle w:val="TOC2"/>
            <w:tabs>
              <w:tab w:val="right" w:leader="dot" w:pos="9350"/>
            </w:tabs>
            <w:rPr>
              <w:rFonts w:eastAsiaTheme="minorEastAsia"/>
              <w:noProof/>
            </w:rPr>
          </w:pPr>
          <w:hyperlink w:anchor="_Toc69370054" w:history="1">
            <w:r w:rsidR="005C0647" w:rsidRPr="00E06159">
              <w:rPr>
                <w:rStyle w:val="Hyperlink"/>
                <w:noProof/>
              </w:rPr>
              <w:t>Wasted Medication Table</w:t>
            </w:r>
            <w:r w:rsidR="005C0647">
              <w:rPr>
                <w:noProof/>
                <w:webHidden/>
              </w:rPr>
              <w:tab/>
            </w:r>
            <w:r w:rsidR="005C0647">
              <w:rPr>
                <w:noProof/>
                <w:webHidden/>
              </w:rPr>
              <w:fldChar w:fldCharType="begin"/>
            </w:r>
            <w:r w:rsidR="005C0647">
              <w:rPr>
                <w:noProof/>
                <w:webHidden/>
              </w:rPr>
              <w:instrText xml:space="preserve"> PAGEREF _Toc69370054 \h </w:instrText>
            </w:r>
            <w:r w:rsidR="005C0647">
              <w:rPr>
                <w:noProof/>
                <w:webHidden/>
              </w:rPr>
            </w:r>
            <w:r w:rsidR="005C0647">
              <w:rPr>
                <w:noProof/>
                <w:webHidden/>
              </w:rPr>
              <w:fldChar w:fldCharType="separate"/>
            </w:r>
            <w:r w:rsidR="005C0647">
              <w:rPr>
                <w:noProof/>
                <w:webHidden/>
              </w:rPr>
              <w:t>147</w:t>
            </w:r>
            <w:r w:rsidR="005C0647">
              <w:rPr>
                <w:noProof/>
                <w:webHidden/>
              </w:rPr>
              <w:fldChar w:fldCharType="end"/>
            </w:r>
          </w:hyperlink>
        </w:p>
        <w:p w14:paraId="4B382C9B" w14:textId="3E7D64D6" w:rsidR="005C0647" w:rsidRDefault="009F5BFB">
          <w:pPr>
            <w:pStyle w:val="TOC2"/>
            <w:tabs>
              <w:tab w:val="right" w:leader="dot" w:pos="9350"/>
            </w:tabs>
            <w:rPr>
              <w:rFonts w:eastAsiaTheme="minorEastAsia"/>
              <w:noProof/>
            </w:rPr>
          </w:pPr>
          <w:hyperlink w:anchor="_Toc69370055" w:history="1">
            <w:r w:rsidR="005C0647" w:rsidRPr="00E06159">
              <w:rPr>
                <w:rStyle w:val="Hyperlink"/>
                <w:noProof/>
              </w:rPr>
              <w:t>Returned Medication Table</w:t>
            </w:r>
            <w:r w:rsidR="005C0647">
              <w:rPr>
                <w:noProof/>
                <w:webHidden/>
              </w:rPr>
              <w:tab/>
            </w:r>
            <w:r w:rsidR="005C0647">
              <w:rPr>
                <w:noProof/>
                <w:webHidden/>
              </w:rPr>
              <w:fldChar w:fldCharType="begin"/>
            </w:r>
            <w:r w:rsidR="005C0647">
              <w:rPr>
                <w:noProof/>
                <w:webHidden/>
              </w:rPr>
              <w:instrText xml:space="preserve"> PAGEREF _Toc69370055 \h </w:instrText>
            </w:r>
            <w:r w:rsidR="005C0647">
              <w:rPr>
                <w:noProof/>
                <w:webHidden/>
              </w:rPr>
            </w:r>
            <w:r w:rsidR="005C0647">
              <w:rPr>
                <w:noProof/>
                <w:webHidden/>
              </w:rPr>
              <w:fldChar w:fldCharType="separate"/>
            </w:r>
            <w:r w:rsidR="005C0647">
              <w:rPr>
                <w:noProof/>
                <w:webHidden/>
              </w:rPr>
              <w:t>147</w:t>
            </w:r>
            <w:r w:rsidR="005C0647">
              <w:rPr>
                <w:noProof/>
                <w:webHidden/>
              </w:rPr>
              <w:fldChar w:fldCharType="end"/>
            </w:r>
          </w:hyperlink>
        </w:p>
        <w:p w14:paraId="45141146" w14:textId="4F5F0529" w:rsidR="005C0647" w:rsidRDefault="009F5BFB">
          <w:pPr>
            <w:pStyle w:val="TOC2"/>
            <w:tabs>
              <w:tab w:val="right" w:leader="dot" w:pos="9350"/>
            </w:tabs>
            <w:rPr>
              <w:rFonts w:eastAsiaTheme="minorEastAsia"/>
              <w:noProof/>
            </w:rPr>
          </w:pPr>
          <w:hyperlink w:anchor="_Toc69370056" w:history="1">
            <w:r w:rsidR="005C0647" w:rsidRPr="00E06159">
              <w:rPr>
                <w:rStyle w:val="Hyperlink"/>
                <w:noProof/>
              </w:rPr>
              <w:t>Drug Interaction Table</w:t>
            </w:r>
            <w:r w:rsidR="005C0647">
              <w:rPr>
                <w:noProof/>
                <w:webHidden/>
              </w:rPr>
              <w:tab/>
            </w:r>
            <w:r w:rsidR="005C0647">
              <w:rPr>
                <w:noProof/>
                <w:webHidden/>
              </w:rPr>
              <w:fldChar w:fldCharType="begin"/>
            </w:r>
            <w:r w:rsidR="005C0647">
              <w:rPr>
                <w:noProof/>
                <w:webHidden/>
              </w:rPr>
              <w:instrText xml:space="preserve"> PAGEREF _Toc69370056 \h </w:instrText>
            </w:r>
            <w:r w:rsidR="005C0647">
              <w:rPr>
                <w:noProof/>
                <w:webHidden/>
              </w:rPr>
            </w:r>
            <w:r w:rsidR="005C0647">
              <w:rPr>
                <w:noProof/>
                <w:webHidden/>
              </w:rPr>
              <w:fldChar w:fldCharType="separate"/>
            </w:r>
            <w:r w:rsidR="005C0647">
              <w:rPr>
                <w:noProof/>
                <w:webHidden/>
              </w:rPr>
              <w:t>148</w:t>
            </w:r>
            <w:r w:rsidR="005C0647">
              <w:rPr>
                <w:noProof/>
                <w:webHidden/>
              </w:rPr>
              <w:fldChar w:fldCharType="end"/>
            </w:r>
          </w:hyperlink>
        </w:p>
        <w:p w14:paraId="2DE7718A" w14:textId="082E3231" w:rsidR="005C0647" w:rsidRDefault="009F5BFB">
          <w:pPr>
            <w:pStyle w:val="TOC2"/>
            <w:tabs>
              <w:tab w:val="right" w:leader="dot" w:pos="9350"/>
            </w:tabs>
            <w:rPr>
              <w:rFonts w:eastAsiaTheme="minorEastAsia"/>
              <w:noProof/>
            </w:rPr>
          </w:pPr>
          <w:hyperlink w:anchor="_Toc69370057" w:history="1">
            <w:r w:rsidR="005C0647" w:rsidRPr="00E06159">
              <w:rPr>
                <w:rStyle w:val="Hyperlink"/>
                <w:noProof/>
              </w:rPr>
              <w:t>Allergen Table</w:t>
            </w:r>
            <w:r w:rsidR="005C0647">
              <w:rPr>
                <w:noProof/>
                <w:webHidden/>
              </w:rPr>
              <w:tab/>
            </w:r>
            <w:r w:rsidR="005C0647">
              <w:rPr>
                <w:noProof/>
                <w:webHidden/>
              </w:rPr>
              <w:fldChar w:fldCharType="begin"/>
            </w:r>
            <w:r w:rsidR="005C0647">
              <w:rPr>
                <w:noProof/>
                <w:webHidden/>
              </w:rPr>
              <w:instrText xml:space="preserve"> PAGEREF _Toc69370057 \h </w:instrText>
            </w:r>
            <w:r w:rsidR="005C0647">
              <w:rPr>
                <w:noProof/>
                <w:webHidden/>
              </w:rPr>
            </w:r>
            <w:r w:rsidR="005C0647">
              <w:rPr>
                <w:noProof/>
                <w:webHidden/>
              </w:rPr>
              <w:fldChar w:fldCharType="separate"/>
            </w:r>
            <w:r w:rsidR="005C0647">
              <w:rPr>
                <w:noProof/>
                <w:webHidden/>
              </w:rPr>
              <w:t>149</w:t>
            </w:r>
            <w:r w:rsidR="005C0647">
              <w:rPr>
                <w:noProof/>
                <w:webHidden/>
              </w:rPr>
              <w:fldChar w:fldCharType="end"/>
            </w:r>
          </w:hyperlink>
        </w:p>
        <w:p w14:paraId="22FB7D12" w14:textId="17AE2AF6" w:rsidR="005C0647" w:rsidRDefault="009F5BFB">
          <w:pPr>
            <w:pStyle w:val="TOC2"/>
            <w:tabs>
              <w:tab w:val="right" w:leader="dot" w:pos="9350"/>
            </w:tabs>
            <w:rPr>
              <w:rFonts w:eastAsiaTheme="minorEastAsia"/>
              <w:noProof/>
            </w:rPr>
          </w:pPr>
          <w:hyperlink w:anchor="_Toc69370058" w:history="1">
            <w:r w:rsidR="005C0647" w:rsidRPr="00E06159">
              <w:rPr>
                <w:rStyle w:val="Hyperlink"/>
                <w:noProof/>
              </w:rPr>
              <w:t>Discrepancies Table</w:t>
            </w:r>
            <w:r w:rsidR="005C0647">
              <w:rPr>
                <w:noProof/>
                <w:webHidden/>
              </w:rPr>
              <w:tab/>
            </w:r>
            <w:r w:rsidR="005C0647">
              <w:rPr>
                <w:noProof/>
                <w:webHidden/>
              </w:rPr>
              <w:fldChar w:fldCharType="begin"/>
            </w:r>
            <w:r w:rsidR="005C0647">
              <w:rPr>
                <w:noProof/>
                <w:webHidden/>
              </w:rPr>
              <w:instrText xml:space="preserve"> PAGEREF _Toc69370058 \h </w:instrText>
            </w:r>
            <w:r w:rsidR="005C0647">
              <w:rPr>
                <w:noProof/>
                <w:webHidden/>
              </w:rPr>
            </w:r>
            <w:r w:rsidR="005C0647">
              <w:rPr>
                <w:noProof/>
                <w:webHidden/>
              </w:rPr>
              <w:fldChar w:fldCharType="separate"/>
            </w:r>
            <w:r w:rsidR="005C0647">
              <w:rPr>
                <w:noProof/>
                <w:webHidden/>
              </w:rPr>
              <w:t>150</w:t>
            </w:r>
            <w:r w:rsidR="005C0647">
              <w:rPr>
                <w:noProof/>
                <w:webHidden/>
              </w:rPr>
              <w:fldChar w:fldCharType="end"/>
            </w:r>
          </w:hyperlink>
        </w:p>
        <w:p w14:paraId="24F9EF63" w14:textId="013DD83D" w:rsidR="005C0647" w:rsidRDefault="009F5BFB">
          <w:pPr>
            <w:pStyle w:val="TOC1"/>
            <w:tabs>
              <w:tab w:val="right" w:leader="dot" w:pos="9350"/>
            </w:tabs>
            <w:rPr>
              <w:rFonts w:eastAsiaTheme="minorEastAsia"/>
              <w:noProof/>
            </w:rPr>
          </w:pPr>
          <w:hyperlink w:anchor="_Toc69370059" w:history="1">
            <w:r w:rsidR="005C0647" w:rsidRPr="00E06159">
              <w:rPr>
                <w:rStyle w:val="Hyperlink"/>
                <w:noProof/>
              </w:rPr>
              <w:t>Appendix Q: Hardware Recommendation</w:t>
            </w:r>
            <w:r w:rsidR="005C0647">
              <w:rPr>
                <w:noProof/>
                <w:webHidden/>
              </w:rPr>
              <w:tab/>
            </w:r>
            <w:r w:rsidR="005C0647">
              <w:rPr>
                <w:noProof/>
                <w:webHidden/>
              </w:rPr>
              <w:fldChar w:fldCharType="begin"/>
            </w:r>
            <w:r w:rsidR="005C0647">
              <w:rPr>
                <w:noProof/>
                <w:webHidden/>
              </w:rPr>
              <w:instrText xml:space="preserve"> PAGEREF _Toc69370059 \h </w:instrText>
            </w:r>
            <w:r w:rsidR="005C0647">
              <w:rPr>
                <w:noProof/>
                <w:webHidden/>
              </w:rPr>
            </w:r>
            <w:r w:rsidR="005C0647">
              <w:rPr>
                <w:noProof/>
                <w:webHidden/>
              </w:rPr>
              <w:fldChar w:fldCharType="separate"/>
            </w:r>
            <w:r w:rsidR="005C0647">
              <w:rPr>
                <w:noProof/>
                <w:webHidden/>
              </w:rPr>
              <w:t>151</w:t>
            </w:r>
            <w:r w:rsidR="005C0647">
              <w:rPr>
                <w:noProof/>
                <w:webHidden/>
              </w:rPr>
              <w:fldChar w:fldCharType="end"/>
            </w:r>
          </w:hyperlink>
        </w:p>
        <w:p w14:paraId="23616642" w14:textId="09F6FB7E" w:rsidR="005C0647" w:rsidRDefault="009F5BFB">
          <w:pPr>
            <w:pStyle w:val="TOC1"/>
            <w:tabs>
              <w:tab w:val="right" w:leader="dot" w:pos="9350"/>
            </w:tabs>
            <w:rPr>
              <w:rFonts w:eastAsiaTheme="minorEastAsia"/>
              <w:noProof/>
            </w:rPr>
          </w:pPr>
          <w:hyperlink w:anchor="_Toc69370060" w:history="1">
            <w:r w:rsidR="005C0647" w:rsidRPr="00E06159">
              <w:rPr>
                <w:rStyle w:val="Hyperlink"/>
                <w:noProof/>
              </w:rPr>
              <w:t>Appendix R: Final Database Diagram</w:t>
            </w:r>
            <w:r w:rsidR="005C0647">
              <w:rPr>
                <w:noProof/>
                <w:webHidden/>
              </w:rPr>
              <w:tab/>
            </w:r>
            <w:r w:rsidR="005C0647">
              <w:rPr>
                <w:noProof/>
                <w:webHidden/>
              </w:rPr>
              <w:fldChar w:fldCharType="begin"/>
            </w:r>
            <w:r w:rsidR="005C0647">
              <w:rPr>
                <w:noProof/>
                <w:webHidden/>
              </w:rPr>
              <w:instrText xml:space="preserve"> PAGEREF _Toc69370060 \h </w:instrText>
            </w:r>
            <w:r w:rsidR="005C0647">
              <w:rPr>
                <w:noProof/>
                <w:webHidden/>
              </w:rPr>
            </w:r>
            <w:r w:rsidR="005C0647">
              <w:rPr>
                <w:noProof/>
                <w:webHidden/>
              </w:rPr>
              <w:fldChar w:fldCharType="separate"/>
            </w:r>
            <w:r w:rsidR="005C0647">
              <w:rPr>
                <w:noProof/>
                <w:webHidden/>
              </w:rPr>
              <w:t>154</w:t>
            </w:r>
            <w:r w:rsidR="005C0647">
              <w:rPr>
                <w:noProof/>
                <w:webHidden/>
              </w:rPr>
              <w:fldChar w:fldCharType="end"/>
            </w:r>
          </w:hyperlink>
        </w:p>
        <w:p w14:paraId="6A9CBBC7" w14:textId="52F00E1D" w:rsidR="005C0647" w:rsidRDefault="009F5BFB">
          <w:pPr>
            <w:pStyle w:val="TOC1"/>
            <w:tabs>
              <w:tab w:val="right" w:leader="dot" w:pos="9350"/>
            </w:tabs>
            <w:rPr>
              <w:rFonts w:eastAsiaTheme="minorEastAsia"/>
              <w:noProof/>
            </w:rPr>
          </w:pPr>
          <w:hyperlink w:anchor="_Toc69370061" w:history="1">
            <w:r w:rsidR="005C0647" w:rsidRPr="00E06159">
              <w:rPr>
                <w:rStyle w:val="Hyperlink"/>
                <w:noProof/>
              </w:rPr>
              <w:t>Appendix S: Barcode ID Badge Template</w:t>
            </w:r>
            <w:r w:rsidR="005C0647">
              <w:rPr>
                <w:noProof/>
                <w:webHidden/>
              </w:rPr>
              <w:tab/>
            </w:r>
            <w:r w:rsidR="005C0647">
              <w:rPr>
                <w:noProof/>
                <w:webHidden/>
              </w:rPr>
              <w:fldChar w:fldCharType="begin"/>
            </w:r>
            <w:r w:rsidR="005C0647">
              <w:rPr>
                <w:noProof/>
                <w:webHidden/>
              </w:rPr>
              <w:instrText xml:space="preserve"> PAGEREF _Toc69370061 \h </w:instrText>
            </w:r>
            <w:r w:rsidR="005C0647">
              <w:rPr>
                <w:noProof/>
                <w:webHidden/>
              </w:rPr>
            </w:r>
            <w:r w:rsidR="005C0647">
              <w:rPr>
                <w:noProof/>
                <w:webHidden/>
              </w:rPr>
              <w:fldChar w:fldCharType="separate"/>
            </w:r>
            <w:r w:rsidR="005C0647">
              <w:rPr>
                <w:noProof/>
                <w:webHidden/>
              </w:rPr>
              <w:t>155</w:t>
            </w:r>
            <w:r w:rsidR="005C0647">
              <w:rPr>
                <w:noProof/>
                <w:webHidden/>
              </w:rPr>
              <w:fldChar w:fldCharType="end"/>
            </w:r>
          </w:hyperlink>
        </w:p>
        <w:p w14:paraId="19DCBE47" w14:textId="4B7B5695" w:rsidR="005C0647" w:rsidRDefault="009F5BFB">
          <w:pPr>
            <w:pStyle w:val="TOC1"/>
            <w:tabs>
              <w:tab w:val="right" w:leader="dot" w:pos="9350"/>
            </w:tabs>
            <w:rPr>
              <w:rFonts w:eastAsiaTheme="minorEastAsia"/>
              <w:noProof/>
            </w:rPr>
          </w:pPr>
          <w:hyperlink w:anchor="_Toc69370062" w:history="1">
            <w:r w:rsidR="005C0647" w:rsidRPr="00E06159">
              <w:rPr>
                <w:rStyle w:val="Hyperlink"/>
                <w:noProof/>
              </w:rPr>
              <w:t>Appendix T: Preliminary Database Documentation</w:t>
            </w:r>
            <w:r w:rsidR="005C0647">
              <w:rPr>
                <w:noProof/>
                <w:webHidden/>
              </w:rPr>
              <w:tab/>
            </w:r>
            <w:r w:rsidR="005C0647">
              <w:rPr>
                <w:noProof/>
                <w:webHidden/>
              </w:rPr>
              <w:fldChar w:fldCharType="begin"/>
            </w:r>
            <w:r w:rsidR="005C0647">
              <w:rPr>
                <w:noProof/>
                <w:webHidden/>
              </w:rPr>
              <w:instrText xml:space="preserve"> PAGEREF _Toc69370062 \h </w:instrText>
            </w:r>
            <w:r w:rsidR="005C0647">
              <w:rPr>
                <w:noProof/>
                <w:webHidden/>
              </w:rPr>
            </w:r>
            <w:r w:rsidR="005C0647">
              <w:rPr>
                <w:noProof/>
                <w:webHidden/>
              </w:rPr>
              <w:fldChar w:fldCharType="separate"/>
            </w:r>
            <w:r w:rsidR="005C0647">
              <w:rPr>
                <w:noProof/>
                <w:webHidden/>
              </w:rPr>
              <w:t>156</w:t>
            </w:r>
            <w:r w:rsidR="005C0647">
              <w:rPr>
                <w:noProof/>
                <w:webHidden/>
              </w:rPr>
              <w:fldChar w:fldCharType="end"/>
            </w:r>
          </w:hyperlink>
        </w:p>
        <w:p w14:paraId="2586E1C0" w14:textId="447C5C5F" w:rsidR="00A7718D" w:rsidRPr="002505C4" w:rsidRDefault="005E4A39">
          <w:pPr>
            <w:rPr>
              <w:noProof/>
            </w:rPr>
          </w:pPr>
          <w:r w:rsidRPr="00866D37">
            <w:rPr>
              <w:b/>
              <w:sz w:val="36"/>
            </w:rPr>
            <w:fldChar w:fldCharType="end"/>
          </w:r>
        </w:p>
      </w:sdtContent>
    </w:sdt>
    <w:p w14:paraId="7C3115A7" w14:textId="017E65EC" w:rsidR="06887286" w:rsidRDefault="06887286" w:rsidP="00D309BD"/>
    <w:p w14:paraId="3386623C" w14:textId="77777777" w:rsidR="00D309BD" w:rsidRPr="00D309BD" w:rsidRDefault="00D309BD" w:rsidP="00D309BD"/>
    <w:p w14:paraId="1B21F135" w14:textId="77777777" w:rsidR="007C2186" w:rsidRDefault="007C2186" w:rsidP="00D309BD">
      <w:pPr>
        <w:pStyle w:val="Heading1"/>
        <w:sectPr w:rsidR="007C2186" w:rsidSect="002B3CAD">
          <w:headerReference w:type="default" r:id="rId24"/>
          <w:pgSz w:w="12240" w:h="15840"/>
          <w:pgMar w:top="1440" w:right="1440" w:bottom="1440" w:left="1440" w:header="720" w:footer="720" w:gutter="0"/>
          <w:cols w:space="720"/>
          <w:docGrid w:linePitch="360"/>
        </w:sectPr>
      </w:pPr>
    </w:p>
    <w:p w14:paraId="12D7F2B5" w14:textId="09B90C85" w:rsidR="06887286" w:rsidRDefault="04E637A6" w:rsidP="00D309BD">
      <w:pPr>
        <w:pStyle w:val="Heading1"/>
      </w:pPr>
      <w:bookmarkStart w:id="0" w:name="_Toc69369972"/>
      <w:r>
        <w:lastRenderedPageBreak/>
        <w:t>Problem Definition</w:t>
      </w:r>
      <w:bookmarkEnd w:id="0"/>
    </w:p>
    <w:p w14:paraId="4D575B0B" w14:textId="221A1F81" w:rsidR="00BE1422" w:rsidRDefault="04E637A6" w:rsidP="00BE1422">
      <w:pPr>
        <w:spacing w:before="240" w:line="480" w:lineRule="auto"/>
        <w:ind w:firstLine="720"/>
      </w:pPr>
      <w:r>
        <w:t xml:space="preserve">The purpose of this </w:t>
      </w:r>
      <w:r w:rsidR="057744AF">
        <w:t>feasibility</w:t>
      </w:r>
      <w:r>
        <w:t xml:space="preserve"> study is to determine the best approach for the development of a medicine dispensing cart</w:t>
      </w:r>
      <w:r w:rsidR="006C7837">
        <w:t xml:space="preserve"> that will be </w:t>
      </w:r>
      <w:r w:rsidR="00E23013">
        <w:t>utilized</w:t>
      </w:r>
      <w:r w:rsidR="006C7837">
        <w:t xml:space="preserve"> by</w:t>
      </w:r>
      <w:r>
        <w:t xml:space="preserve"> S</w:t>
      </w:r>
      <w:r w:rsidR="00E23013">
        <w:t xml:space="preserve">aginaw </w:t>
      </w:r>
      <w:r w:rsidR="31482274">
        <w:t>V</w:t>
      </w:r>
      <w:r w:rsidR="00E23013">
        <w:t xml:space="preserve">alley </w:t>
      </w:r>
      <w:r w:rsidR="31482274">
        <w:t>S</w:t>
      </w:r>
      <w:r w:rsidR="00E23013">
        <w:t xml:space="preserve">tate </w:t>
      </w:r>
      <w:r w:rsidR="31482274">
        <w:t>U</w:t>
      </w:r>
      <w:r w:rsidR="00E23013">
        <w:t>niversity</w:t>
      </w:r>
      <w:r w:rsidR="31482274">
        <w:t xml:space="preserve"> </w:t>
      </w:r>
      <w:r w:rsidR="00BF6635">
        <w:t xml:space="preserve">College of </w:t>
      </w:r>
      <w:r w:rsidR="181229FA">
        <w:t xml:space="preserve">Nursing. </w:t>
      </w:r>
      <w:r w:rsidR="009C36C5" w:rsidRPr="009C36C5">
        <w:t xml:space="preserve">The </w:t>
      </w:r>
      <w:r w:rsidR="00EE286F">
        <w:t>medici</w:t>
      </w:r>
      <w:r w:rsidR="00473491">
        <w:t xml:space="preserve">ne dispensing </w:t>
      </w:r>
      <w:r w:rsidR="009C36C5" w:rsidRPr="009C36C5">
        <w:t xml:space="preserve">cart </w:t>
      </w:r>
      <w:r w:rsidR="00ED0CDC">
        <w:t xml:space="preserve">will </w:t>
      </w:r>
      <w:r w:rsidR="009C36C5" w:rsidRPr="009C36C5">
        <w:t>simplif</w:t>
      </w:r>
      <w:r w:rsidR="00ED0CDC">
        <w:t>y</w:t>
      </w:r>
      <w:r w:rsidR="009C36C5" w:rsidRPr="009C36C5">
        <w:t xml:space="preserve"> the medication administration process and provide safe, fast</w:t>
      </w:r>
      <w:r w:rsidR="00A00A8B">
        <w:t>,</w:t>
      </w:r>
      <w:r w:rsidR="009C36C5" w:rsidRPr="009C36C5">
        <w:t xml:space="preserve"> and secure transportation of medications to </w:t>
      </w:r>
      <w:r w:rsidR="00ED0CDC">
        <w:t xml:space="preserve">the </w:t>
      </w:r>
      <w:r w:rsidR="009C36C5" w:rsidRPr="009C36C5">
        <w:t>patient</w:t>
      </w:r>
      <w:r w:rsidR="009C36C5">
        <w:t>s</w:t>
      </w:r>
      <w:r w:rsidR="009C36C5" w:rsidRPr="009C36C5">
        <w:t>.</w:t>
      </w:r>
      <w:r w:rsidR="5E186ADE">
        <w:t xml:space="preserve"> </w:t>
      </w:r>
    </w:p>
    <w:p w14:paraId="4E8B0137" w14:textId="243F9A3F" w:rsidR="006C3770" w:rsidRDefault="00220B4C" w:rsidP="00AD3DC3">
      <w:pPr>
        <w:spacing w:before="240" w:after="0" w:line="480" w:lineRule="auto"/>
      </w:pPr>
      <w:r>
        <w:t>T</w:t>
      </w:r>
      <w:r w:rsidR="0025146A">
        <w:t xml:space="preserve">he medicine dispensing cart they have now </w:t>
      </w:r>
      <w:r w:rsidR="008E1F5F">
        <w:t>uses an Al</w:t>
      </w:r>
      <w:r w:rsidR="00F27F2F">
        <w:t>l-</w:t>
      </w:r>
      <w:r w:rsidR="008E1F5F">
        <w:t>in</w:t>
      </w:r>
      <w:r w:rsidR="00F27F2F">
        <w:t>-</w:t>
      </w:r>
      <w:r w:rsidR="008E1F5F">
        <w:t xml:space="preserve">One computer attached to a </w:t>
      </w:r>
      <w:r w:rsidR="00F86120">
        <w:t xml:space="preserve">cart with a series of drawers that will open </w:t>
      </w:r>
      <w:r w:rsidR="00A00A8B">
        <w:t>through</w:t>
      </w:r>
      <w:r w:rsidR="00F86120">
        <w:t xml:space="preserve"> </w:t>
      </w:r>
      <w:r w:rsidR="005F61BD">
        <w:t>S</w:t>
      </w:r>
      <w:r w:rsidR="00F86120">
        <w:t>oftware installed on the All</w:t>
      </w:r>
      <w:r w:rsidR="00F27F2F">
        <w:t>-</w:t>
      </w:r>
      <w:r w:rsidR="00F86120">
        <w:t>in</w:t>
      </w:r>
      <w:r w:rsidR="00F27F2F">
        <w:t>-</w:t>
      </w:r>
      <w:r w:rsidR="00F86120">
        <w:t xml:space="preserve">One computer. </w:t>
      </w:r>
    </w:p>
    <w:p w14:paraId="43CBFA1E" w14:textId="38FC256F" w:rsidR="00AE52A1" w:rsidRDefault="00612E54" w:rsidP="00AD3DC3">
      <w:pPr>
        <w:spacing w:line="480" w:lineRule="auto"/>
      </w:pPr>
      <w:r>
        <w:t xml:space="preserve">There are </w:t>
      </w:r>
      <w:r w:rsidR="002A0019">
        <w:t>four</w:t>
      </w:r>
      <w:r w:rsidR="00714451">
        <w:t xml:space="preserve"> main</w:t>
      </w:r>
      <w:r>
        <w:t xml:space="preserve"> issues with the current setup</w:t>
      </w:r>
      <w:r w:rsidR="00113BB1">
        <w:t>, some hardware</w:t>
      </w:r>
      <w:r w:rsidR="002A0019">
        <w:t>,</w:t>
      </w:r>
      <w:r w:rsidR="00113BB1">
        <w:t xml:space="preserve"> and some software</w:t>
      </w:r>
      <w:r w:rsidR="00C560F3">
        <w:t xml:space="preserve">. </w:t>
      </w:r>
    </w:p>
    <w:p w14:paraId="09899CFC" w14:textId="77777777" w:rsidR="00AE52A1" w:rsidRPr="00AD3DC3" w:rsidRDefault="00087878" w:rsidP="00714451">
      <w:pPr>
        <w:pStyle w:val="ListParagraph"/>
        <w:numPr>
          <w:ilvl w:val="0"/>
          <w:numId w:val="35"/>
        </w:numPr>
        <w:spacing w:line="480" w:lineRule="auto"/>
      </w:pPr>
      <w:r w:rsidRPr="00AD3DC3">
        <w:t>T</w:t>
      </w:r>
      <w:r w:rsidR="00C560F3" w:rsidRPr="00AD3DC3">
        <w:t xml:space="preserve">he </w:t>
      </w:r>
      <w:r w:rsidR="00B002E8" w:rsidRPr="00AD3DC3">
        <w:t xml:space="preserve">All-in-One computer </w:t>
      </w:r>
      <w:r w:rsidR="00EC1564" w:rsidRPr="00AD3DC3">
        <w:t>has a hard drive that is continually crashing</w:t>
      </w:r>
      <w:r w:rsidR="005923A2" w:rsidRPr="00AD3DC3">
        <w:t xml:space="preserve">. </w:t>
      </w:r>
    </w:p>
    <w:p w14:paraId="742A6481" w14:textId="5B2E6572" w:rsidR="00AE52A1" w:rsidRDefault="002A0019" w:rsidP="00714451">
      <w:pPr>
        <w:pStyle w:val="ListParagraph"/>
        <w:numPr>
          <w:ilvl w:val="0"/>
          <w:numId w:val="35"/>
        </w:numPr>
        <w:spacing w:before="240" w:line="480" w:lineRule="auto"/>
      </w:pPr>
      <w:r>
        <w:t>A backlight issue on the built-in monitor</w:t>
      </w:r>
      <w:r w:rsidR="00F34677">
        <w:t xml:space="preserve"> has caused the College of Nursing to use </w:t>
      </w:r>
      <w:r w:rsidR="0030419E">
        <w:t>an</w:t>
      </w:r>
      <w:r w:rsidR="00F34677">
        <w:t xml:space="preserve"> external monitor </w:t>
      </w:r>
      <w:r w:rsidR="00DF085B">
        <w:t xml:space="preserve">to view </w:t>
      </w:r>
      <w:r w:rsidR="00DB38C5">
        <w:t xml:space="preserve">anything </w:t>
      </w:r>
      <w:r w:rsidR="00BE1422">
        <w:t>display</w:t>
      </w:r>
      <w:r w:rsidR="00B6220F">
        <w:t>ed on the screen</w:t>
      </w:r>
      <w:r w:rsidR="00BE1422">
        <w:t>.</w:t>
      </w:r>
      <w:r w:rsidR="00087878">
        <w:t xml:space="preserve"> </w:t>
      </w:r>
    </w:p>
    <w:p w14:paraId="60F5F899" w14:textId="3F1C7DE1" w:rsidR="006C3770" w:rsidRDefault="007A5567" w:rsidP="00714451">
      <w:pPr>
        <w:pStyle w:val="ListParagraph"/>
        <w:numPr>
          <w:ilvl w:val="0"/>
          <w:numId w:val="35"/>
        </w:numPr>
        <w:spacing w:before="240" w:line="480" w:lineRule="auto"/>
      </w:pPr>
      <w:r>
        <w:t>S</w:t>
      </w:r>
      <w:r w:rsidR="0030419E">
        <w:t xml:space="preserve">oftware installed on the All-in-One computer </w:t>
      </w:r>
      <w:r w:rsidR="00FC11E4">
        <w:t xml:space="preserve">is designed to be used </w:t>
      </w:r>
      <w:r>
        <w:t xml:space="preserve">in </w:t>
      </w:r>
      <w:r w:rsidR="00FC11E4">
        <w:t xml:space="preserve">a </w:t>
      </w:r>
      <w:r w:rsidR="00B84559">
        <w:t>hospital setting</w:t>
      </w:r>
      <w:r w:rsidR="00172CE4">
        <w:t>. It</w:t>
      </w:r>
      <w:r w:rsidR="00B84559">
        <w:t xml:space="preserve"> has many features that are not going to be used </w:t>
      </w:r>
      <w:r w:rsidR="00776542">
        <w:t>by the College of Nursing</w:t>
      </w:r>
      <w:r w:rsidR="00555FAE">
        <w:t>.</w:t>
      </w:r>
      <w:r w:rsidR="00E55BF7">
        <w:t xml:space="preserve"> </w:t>
      </w:r>
    </w:p>
    <w:p w14:paraId="1E2F2866" w14:textId="1218BB0D" w:rsidR="00011560" w:rsidRPr="00011560" w:rsidRDefault="00E55BF7" w:rsidP="00011560">
      <w:pPr>
        <w:pStyle w:val="ListParagraph"/>
        <w:numPr>
          <w:ilvl w:val="0"/>
          <w:numId w:val="35"/>
        </w:numPr>
        <w:spacing w:before="240" w:line="480" w:lineRule="auto"/>
      </w:pPr>
      <w:r>
        <w:t xml:space="preserve">The cart </w:t>
      </w:r>
      <w:r w:rsidR="00B46C0C">
        <w:t>is always required to be plugged in</w:t>
      </w:r>
      <w:r w:rsidR="00D275FE">
        <w:t>, making</w:t>
      </w:r>
      <w:r w:rsidR="00186346">
        <w:t xml:space="preserve"> it </w:t>
      </w:r>
      <w:r w:rsidR="00DF2169">
        <w:t>unusable</w:t>
      </w:r>
      <w:r w:rsidR="00186346">
        <w:t xml:space="preserve"> </w:t>
      </w:r>
      <w:r w:rsidR="009836B1">
        <w:t>to move</w:t>
      </w:r>
      <w:r w:rsidR="00186346">
        <w:t xml:space="preserve"> it from bed to bed dispensing medication</w:t>
      </w:r>
      <w:r w:rsidR="004C5C93">
        <w:t xml:space="preserve">. </w:t>
      </w:r>
    </w:p>
    <w:p w14:paraId="7E515FFF" w14:textId="4B9D6E17" w:rsidR="001F0128" w:rsidRDefault="00ED0CDC" w:rsidP="00CB5A71">
      <w:pPr>
        <w:spacing w:line="480" w:lineRule="auto"/>
      </w:pPr>
      <w:r>
        <w:t xml:space="preserve">The </w:t>
      </w:r>
      <w:r w:rsidR="00B86225">
        <w:t xml:space="preserve">medicine dispensing </w:t>
      </w:r>
      <w:r w:rsidR="0094264B">
        <w:t>cart</w:t>
      </w:r>
      <w:r w:rsidR="00A53C26">
        <w:t xml:space="preserve"> </w:t>
      </w:r>
      <w:r w:rsidR="5E186ADE">
        <w:t xml:space="preserve">can be broken </w:t>
      </w:r>
      <w:r w:rsidR="00464863">
        <w:t>down</w:t>
      </w:r>
      <w:r w:rsidR="5E186ADE">
        <w:t xml:space="preserve"> into t</w:t>
      </w:r>
      <w:r w:rsidR="009715EB">
        <w:t>hree</w:t>
      </w:r>
      <w:r w:rsidR="5E186ADE">
        <w:t xml:space="preserve"> </w:t>
      </w:r>
      <w:r w:rsidR="0022265F">
        <w:t>sub</w:t>
      </w:r>
      <w:r w:rsidR="5E186ADE">
        <w:t>systems</w:t>
      </w:r>
      <w:r w:rsidR="2A6EB3A9">
        <w:t>:</w:t>
      </w:r>
    </w:p>
    <w:p w14:paraId="2F1159DF" w14:textId="03CCE6E8" w:rsidR="002E6BF8" w:rsidRDefault="00E131C0" w:rsidP="00CB5A71">
      <w:pPr>
        <w:pStyle w:val="ListParagraph"/>
        <w:numPr>
          <w:ilvl w:val="0"/>
          <w:numId w:val="30"/>
        </w:numPr>
        <w:spacing w:line="480" w:lineRule="auto"/>
        <w:ind w:left="720"/>
      </w:pPr>
      <w:r>
        <w:t>S</w:t>
      </w:r>
      <w:r w:rsidR="00F53424">
        <w:t>oftware</w:t>
      </w:r>
      <w:r w:rsidR="007D7BC0">
        <w:t>,</w:t>
      </w:r>
      <w:r w:rsidR="00967071">
        <w:t xml:space="preserve"> </w:t>
      </w:r>
      <w:r w:rsidR="00AF52AD">
        <w:t>installed on a laptop</w:t>
      </w:r>
      <w:r w:rsidR="007D7BC0">
        <w:t>, that a nurse uses to interact</w:t>
      </w:r>
      <w:r w:rsidR="00C13535">
        <w:t xml:space="preserve"> </w:t>
      </w:r>
      <w:r w:rsidR="007D7BC0">
        <w:t xml:space="preserve">with the </w:t>
      </w:r>
      <w:r w:rsidR="00E77658">
        <w:t>drawers</w:t>
      </w:r>
      <w:r w:rsidR="00C13535">
        <w:t xml:space="preserve"> to dispense medication</w:t>
      </w:r>
      <w:r w:rsidR="2A6EB3A9">
        <w:t xml:space="preserve"> to the patient.</w:t>
      </w:r>
    </w:p>
    <w:p w14:paraId="4EB338D1" w14:textId="0BE13460" w:rsidR="2DCE66EC" w:rsidRDefault="2A6EB3A9" w:rsidP="00CB5A71">
      <w:pPr>
        <w:pStyle w:val="ListParagraph"/>
        <w:numPr>
          <w:ilvl w:val="0"/>
          <w:numId w:val="30"/>
        </w:numPr>
        <w:spacing w:line="480" w:lineRule="auto"/>
        <w:ind w:left="720"/>
      </w:pPr>
      <w:r>
        <w:t xml:space="preserve">The drawer system </w:t>
      </w:r>
      <w:r w:rsidR="00E131C0">
        <w:t xml:space="preserve">on the cart </w:t>
      </w:r>
      <w:r w:rsidR="00626C3D">
        <w:t xml:space="preserve">that </w:t>
      </w:r>
      <w:r w:rsidR="00E364D9">
        <w:t>will</w:t>
      </w:r>
      <w:r>
        <w:t xml:space="preserve"> </w:t>
      </w:r>
      <w:r w:rsidR="002A55CD">
        <w:t>dispense</w:t>
      </w:r>
      <w:r w:rsidR="00D6690E">
        <w:t xml:space="preserve"> </w:t>
      </w:r>
      <w:r w:rsidR="00CA3568">
        <w:t>chosen</w:t>
      </w:r>
      <w:r w:rsidR="70F23DA2">
        <w:t xml:space="preserve"> medicatio</w:t>
      </w:r>
      <w:r w:rsidR="00CF7CE7">
        <w:t>n</w:t>
      </w:r>
      <w:r w:rsidR="00D6690E">
        <w:t>.</w:t>
      </w:r>
    </w:p>
    <w:p w14:paraId="4CE1E244" w14:textId="0E0E61F7" w:rsidR="000F74D6" w:rsidRDefault="00650B19" w:rsidP="00CB5A71">
      <w:pPr>
        <w:pStyle w:val="ListParagraph"/>
        <w:numPr>
          <w:ilvl w:val="0"/>
          <w:numId w:val="30"/>
        </w:numPr>
        <w:spacing w:line="480" w:lineRule="auto"/>
        <w:ind w:left="720"/>
      </w:pPr>
      <w:r>
        <w:t>The scanner will scan</w:t>
      </w:r>
      <w:r w:rsidR="008D3A95">
        <w:t xml:space="preserve"> </w:t>
      </w:r>
      <w:r w:rsidR="0008480C">
        <w:t>a nurse</w:t>
      </w:r>
      <w:r w:rsidR="003B2C01">
        <w:t>’</w:t>
      </w:r>
      <w:r w:rsidR="0008480C">
        <w:t>s</w:t>
      </w:r>
      <w:r w:rsidR="00396EE6">
        <w:t xml:space="preserve"> </w:t>
      </w:r>
      <w:r w:rsidR="00BB0893">
        <w:t xml:space="preserve">ID card, </w:t>
      </w:r>
      <w:r w:rsidR="008D3A95">
        <w:t xml:space="preserve">medication </w:t>
      </w:r>
      <w:r w:rsidR="00040F99">
        <w:t>barcodes</w:t>
      </w:r>
      <w:r w:rsidR="0008480C">
        <w:t>,</w:t>
      </w:r>
      <w:r w:rsidR="00040F99">
        <w:t xml:space="preserve"> </w:t>
      </w:r>
      <w:r w:rsidR="008D3A95">
        <w:t>and pat</w:t>
      </w:r>
      <w:r w:rsidR="00592A2D">
        <w:t>i</w:t>
      </w:r>
      <w:r w:rsidR="008D3A95">
        <w:t>ent barcodes</w:t>
      </w:r>
      <w:r w:rsidR="00592A2D">
        <w:t>.</w:t>
      </w:r>
    </w:p>
    <w:p w14:paraId="7D102EBE" w14:textId="0DF16A82" w:rsidR="00843580" w:rsidRDefault="70F23DA2" w:rsidP="00AC38C3">
      <w:pPr>
        <w:spacing w:line="480" w:lineRule="auto"/>
      </w:pPr>
      <w:r>
        <w:t xml:space="preserve">The </w:t>
      </w:r>
      <w:r w:rsidR="001A2E44">
        <w:t xml:space="preserve">College of Nursing will supply </w:t>
      </w:r>
      <w:r w:rsidR="00EB599F">
        <w:t xml:space="preserve">a </w:t>
      </w:r>
      <w:r w:rsidR="00A13C46">
        <w:t>USB</w:t>
      </w:r>
      <w:r w:rsidR="001A2E44">
        <w:t xml:space="preserve"> scanner and </w:t>
      </w:r>
      <w:r w:rsidR="007565F1">
        <w:t xml:space="preserve">the </w:t>
      </w:r>
      <w:r w:rsidR="00A13C46">
        <w:t>drawer system</w:t>
      </w:r>
      <w:r w:rsidR="00DA5E02">
        <w:t xml:space="preserve">. </w:t>
      </w:r>
      <w:r w:rsidR="001A2E44">
        <w:t>At the same time,</w:t>
      </w:r>
      <w:r w:rsidR="008217BA">
        <w:t xml:space="preserve"> </w:t>
      </w:r>
      <w:r w:rsidR="001A2E44">
        <w:t xml:space="preserve">the Computer Science department will </w:t>
      </w:r>
      <w:r w:rsidR="00AF52AD">
        <w:t xml:space="preserve">provide </w:t>
      </w:r>
      <w:r w:rsidR="00EB599F">
        <w:t>a laptop</w:t>
      </w:r>
      <w:r w:rsidR="00F20329">
        <w:t xml:space="preserve">. </w:t>
      </w:r>
      <w:r w:rsidR="001A2E44">
        <w:t xml:space="preserve">The </w:t>
      </w:r>
      <w:r w:rsidR="007565F1">
        <w:t>laptop</w:t>
      </w:r>
      <w:r w:rsidR="00DA5E02">
        <w:t xml:space="preserve"> will be attached to the drawer system</w:t>
      </w:r>
      <w:r w:rsidR="000A2303">
        <w:t xml:space="preserve"> </w:t>
      </w:r>
      <w:r w:rsidR="000A2303">
        <w:lastRenderedPageBreak/>
        <w:t>and</w:t>
      </w:r>
      <w:r w:rsidR="142F6B00">
        <w:t xml:space="preserve"> handle the software component </w:t>
      </w:r>
      <w:r w:rsidR="00226FE5">
        <w:t>t</w:t>
      </w:r>
      <w:r w:rsidR="00A13C46">
        <w:t>o</w:t>
      </w:r>
      <w:r w:rsidR="142F6B00">
        <w:t xml:space="preserve"> control which drawer </w:t>
      </w:r>
      <w:r w:rsidR="00226FE5">
        <w:t>to open</w:t>
      </w:r>
      <w:r w:rsidR="00B46203">
        <w:t xml:space="preserve">. </w:t>
      </w:r>
      <w:r w:rsidR="00FC7947">
        <w:t>The</w:t>
      </w:r>
      <w:r w:rsidR="000F74D6">
        <w:t xml:space="preserve"> scanner will</w:t>
      </w:r>
      <w:r w:rsidR="0063687E">
        <w:t xml:space="preserve"> be </w:t>
      </w:r>
      <w:r w:rsidR="00A13C46">
        <w:t>connect</w:t>
      </w:r>
      <w:r w:rsidR="0063687E">
        <w:t>ed to the com</w:t>
      </w:r>
      <w:r w:rsidR="002775FD">
        <w:t xml:space="preserve">puter and </w:t>
      </w:r>
      <w:r w:rsidR="00025959">
        <w:t xml:space="preserve">enable the </w:t>
      </w:r>
      <w:r w:rsidR="005F61BD">
        <w:t>S</w:t>
      </w:r>
      <w:r w:rsidR="00025959">
        <w:t xml:space="preserve">oftware to track </w:t>
      </w:r>
      <w:r w:rsidR="00FC7947">
        <w:t xml:space="preserve">medication </w:t>
      </w:r>
      <w:r w:rsidR="00025959">
        <w:t xml:space="preserve">and </w:t>
      </w:r>
      <w:r w:rsidR="0030628B">
        <w:t>patients</w:t>
      </w:r>
      <w:r w:rsidR="009F6D9A">
        <w:t xml:space="preserve"> </w:t>
      </w:r>
      <w:r w:rsidR="00AD6976">
        <w:t>through their barcodes</w:t>
      </w:r>
      <w:r w:rsidR="00165980">
        <w:t xml:space="preserve">. </w:t>
      </w:r>
    </w:p>
    <w:p w14:paraId="25461779" w14:textId="746F6919" w:rsidR="4F8D7135" w:rsidRDefault="4F8D7135" w:rsidP="00F01FFD">
      <w:pPr>
        <w:spacing w:line="480" w:lineRule="auto"/>
      </w:pPr>
      <w:r>
        <w:t xml:space="preserve">The feasibility study will focus on producing </w:t>
      </w:r>
      <w:r w:rsidR="00DD0B53">
        <w:t>solutions that will</w:t>
      </w:r>
      <w:r>
        <w:t xml:space="preserve"> accomplish the following objectives:</w:t>
      </w:r>
    </w:p>
    <w:p w14:paraId="4BE16BF6" w14:textId="158C86F3" w:rsidR="510E43F0" w:rsidRDefault="1C35782A" w:rsidP="00535FC8">
      <w:pPr>
        <w:pStyle w:val="ListParagraph"/>
        <w:numPr>
          <w:ilvl w:val="0"/>
          <w:numId w:val="29"/>
        </w:numPr>
        <w:spacing w:line="480" w:lineRule="auto"/>
        <w:rPr>
          <w:rFonts w:eastAsiaTheme="minorEastAsia"/>
        </w:rPr>
      </w:pPr>
      <w:r>
        <w:t xml:space="preserve">Selection of hardware used to control the drawer system – laptop and </w:t>
      </w:r>
      <w:r w:rsidR="18F3A50A">
        <w:t>USB</w:t>
      </w:r>
      <w:r>
        <w:t xml:space="preserve"> to serial cabling</w:t>
      </w:r>
      <w:r w:rsidR="1D7EACE4">
        <w:t>.</w:t>
      </w:r>
    </w:p>
    <w:p w14:paraId="18EE92CD" w14:textId="313F6406" w:rsidR="510E43F0" w:rsidRDefault="1C35782A" w:rsidP="00535FC8">
      <w:pPr>
        <w:pStyle w:val="ListParagraph"/>
        <w:numPr>
          <w:ilvl w:val="0"/>
          <w:numId w:val="29"/>
        </w:numPr>
        <w:spacing w:line="480" w:lineRule="auto"/>
      </w:pPr>
      <w:r>
        <w:t xml:space="preserve">Selection of </w:t>
      </w:r>
      <w:r w:rsidR="00261522">
        <w:t>p</w:t>
      </w:r>
      <w:r>
        <w:t xml:space="preserve">rogramming </w:t>
      </w:r>
      <w:r w:rsidR="00261522">
        <w:t>l</w:t>
      </w:r>
      <w:r>
        <w:t xml:space="preserve">anguage used for the software </w:t>
      </w:r>
      <w:r w:rsidR="00C26EFA">
        <w:t xml:space="preserve">system </w:t>
      </w:r>
      <w:r>
        <w:t>installed on the laptop</w:t>
      </w:r>
      <w:r w:rsidR="2665296C">
        <w:t>.</w:t>
      </w:r>
    </w:p>
    <w:p w14:paraId="000794D2" w14:textId="7B491752" w:rsidR="510E43F0" w:rsidRDefault="1C35782A" w:rsidP="00535FC8">
      <w:pPr>
        <w:pStyle w:val="ListParagraph"/>
        <w:numPr>
          <w:ilvl w:val="0"/>
          <w:numId w:val="29"/>
        </w:numPr>
        <w:spacing w:line="480" w:lineRule="auto"/>
      </w:pPr>
      <w:r>
        <w:t>Determine how to control the drawer system through the laptop</w:t>
      </w:r>
      <w:r w:rsidR="34C0E416">
        <w:t>.</w:t>
      </w:r>
    </w:p>
    <w:p w14:paraId="01D35B3F" w14:textId="67ECFCF0" w:rsidR="510E43F0" w:rsidRDefault="1C35782A" w:rsidP="00535FC8">
      <w:pPr>
        <w:pStyle w:val="ListParagraph"/>
        <w:numPr>
          <w:ilvl w:val="0"/>
          <w:numId w:val="29"/>
        </w:numPr>
        <w:spacing w:line="480" w:lineRule="auto"/>
      </w:pPr>
      <w:r>
        <w:t>Determine how to store the patient, nurse</w:t>
      </w:r>
      <w:r w:rsidR="00C26EFA">
        <w:t>,</w:t>
      </w:r>
      <w:r>
        <w:t xml:space="preserve"> and medication data</w:t>
      </w:r>
      <w:r w:rsidR="6A29E74C">
        <w:t>.</w:t>
      </w:r>
    </w:p>
    <w:p w14:paraId="375CC556" w14:textId="13822E8B" w:rsidR="00261522" w:rsidRDefault="00554C0D" w:rsidP="00535FC8">
      <w:pPr>
        <w:pStyle w:val="ListParagraph"/>
        <w:numPr>
          <w:ilvl w:val="0"/>
          <w:numId w:val="29"/>
        </w:numPr>
        <w:spacing w:line="480" w:lineRule="auto"/>
      </w:pPr>
      <w:r>
        <w:t xml:space="preserve">Determine the permission levels for </w:t>
      </w:r>
      <w:r w:rsidR="00571ADE">
        <w:t>operators: nurses, charge nurses, and administrators</w:t>
      </w:r>
      <w:r>
        <w:t>.</w:t>
      </w:r>
    </w:p>
    <w:p w14:paraId="58BE1335" w14:textId="0BAC253F" w:rsidR="00D41378" w:rsidRDefault="00706D5B" w:rsidP="00535FC8">
      <w:pPr>
        <w:pStyle w:val="ListParagraph"/>
        <w:numPr>
          <w:ilvl w:val="0"/>
          <w:numId w:val="29"/>
        </w:numPr>
        <w:spacing w:line="480" w:lineRule="auto"/>
      </w:pPr>
      <w:r>
        <w:t xml:space="preserve">Determine </w:t>
      </w:r>
      <w:r w:rsidR="00C348F2">
        <w:t xml:space="preserve">different </w:t>
      </w:r>
      <w:r w:rsidR="00B3393C">
        <w:t>scenarios</w:t>
      </w:r>
      <w:r>
        <w:t xml:space="preserve"> </w:t>
      </w:r>
      <w:r w:rsidR="000D273A">
        <w:t xml:space="preserve">that could negatively affect the system. </w:t>
      </w:r>
    </w:p>
    <w:p w14:paraId="30213D7B" w14:textId="624408CA" w:rsidR="00C348F2" w:rsidRDefault="00E42022" w:rsidP="00535FC8">
      <w:pPr>
        <w:pStyle w:val="ListParagraph"/>
        <w:numPr>
          <w:ilvl w:val="0"/>
          <w:numId w:val="29"/>
        </w:numPr>
        <w:spacing w:line="480" w:lineRule="auto"/>
      </w:pPr>
      <w:r>
        <w:t xml:space="preserve">Determine </w:t>
      </w:r>
      <w:r w:rsidR="00C26EFA">
        <w:t xml:space="preserve">the </w:t>
      </w:r>
      <w:r w:rsidR="001374BE">
        <w:t>system</w:t>
      </w:r>
      <w:r w:rsidR="003B2C01">
        <w:t>’</w:t>
      </w:r>
      <w:r w:rsidR="001374BE">
        <w:t>s requirements.</w:t>
      </w:r>
    </w:p>
    <w:p w14:paraId="5F90C69C" w14:textId="03D91445" w:rsidR="006E3734" w:rsidRDefault="006A12E6" w:rsidP="00535FC8">
      <w:pPr>
        <w:pStyle w:val="ListParagraph"/>
        <w:numPr>
          <w:ilvl w:val="0"/>
          <w:numId w:val="29"/>
        </w:numPr>
        <w:spacing w:line="480" w:lineRule="auto"/>
      </w:pPr>
      <w:r>
        <w:t xml:space="preserve">Determine </w:t>
      </w:r>
      <w:r w:rsidR="00826D4D">
        <w:t xml:space="preserve">user interface for the </w:t>
      </w:r>
      <w:r w:rsidR="005F61BD">
        <w:t>S</w:t>
      </w:r>
      <w:r w:rsidR="00B3393C">
        <w:t>oftware</w:t>
      </w:r>
      <w:r w:rsidR="00826D4D">
        <w:t>.</w:t>
      </w:r>
    </w:p>
    <w:p w14:paraId="737F72C8" w14:textId="77777777" w:rsidR="00F37C63" w:rsidRDefault="00F37C63" w:rsidP="00266F95">
      <w:pPr>
        <w:pStyle w:val="ListParagraph"/>
        <w:spacing w:line="480" w:lineRule="auto"/>
      </w:pPr>
    </w:p>
    <w:p w14:paraId="6D75269D" w14:textId="77777777" w:rsidR="007C2186" w:rsidRDefault="007C2186" w:rsidP="17F27405">
      <w:pPr>
        <w:pStyle w:val="Heading1"/>
        <w:spacing w:before="0"/>
        <w:sectPr w:rsidR="007C2186" w:rsidSect="002B3CAD">
          <w:headerReference w:type="default" r:id="rId25"/>
          <w:pgSz w:w="12240" w:h="15840"/>
          <w:pgMar w:top="1440" w:right="1440" w:bottom="1440" w:left="1440" w:header="720" w:footer="720" w:gutter="0"/>
          <w:cols w:space="720"/>
          <w:docGrid w:linePitch="360"/>
        </w:sectPr>
      </w:pPr>
    </w:p>
    <w:p w14:paraId="0E21B111" w14:textId="24BFCF01" w:rsidR="3C2CEB86" w:rsidRDefault="7202A329" w:rsidP="17F27405">
      <w:pPr>
        <w:pStyle w:val="Heading1"/>
        <w:spacing w:before="0"/>
      </w:pPr>
      <w:bookmarkStart w:id="1" w:name="_Toc55820232"/>
      <w:bookmarkStart w:id="2" w:name="_Toc55842646"/>
      <w:bookmarkStart w:id="3" w:name="_Toc56973104"/>
      <w:bookmarkStart w:id="4" w:name="_Toc69369973"/>
      <w:r>
        <w:lastRenderedPageBreak/>
        <w:t>Executive Summary</w:t>
      </w:r>
      <w:bookmarkEnd w:id="1"/>
      <w:bookmarkEnd w:id="2"/>
      <w:bookmarkEnd w:id="3"/>
      <w:bookmarkEnd w:id="4"/>
    </w:p>
    <w:p w14:paraId="7EBE2F11" w14:textId="4E5CFD46" w:rsidR="06887286" w:rsidRDefault="06887286" w:rsidP="06887286"/>
    <w:p w14:paraId="1FEF48B5" w14:textId="1099784D" w:rsidR="007B2D4C" w:rsidRDefault="16151D94" w:rsidP="313C428B">
      <w:pPr>
        <w:spacing w:line="480" w:lineRule="auto"/>
        <w:ind w:firstLine="720"/>
        <w:rPr>
          <w:rFonts w:ascii="Calibri" w:eastAsia="Calibri" w:hAnsi="Calibri" w:cs="Calibri"/>
          <w:color w:val="000000" w:themeColor="text1"/>
        </w:rPr>
      </w:pPr>
      <w:r w:rsidRPr="7528DBD5">
        <w:rPr>
          <w:rFonts w:ascii="Calibri" w:eastAsia="Calibri" w:hAnsi="Calibri" w:cs="Calibri"/>
          <w:color w:val="000000" w:themeColor="text1"/>
        </w:rPr>
        <w:t xml:space="preserve">The system will </w:t>
      </w:r>
      <w:r w:rsidR="00AF5C9D">
        <w:rPr>
          <w:rFonts w:ascii="Calibri" w:eastAsia="Calibri" w:hAnsi="Calibri" w:cs="Calibri"/>
          <w:color w:val="000000" w:themeColor="text1"/>
        </w:rPr>
        <w:t>allow</w:t>
      </w:r>
      <w:r w:rsidRPr="7528DBD5">
        <w:rPr>
          <w:rFonts w:ascii="Calibri" w:eastAsia="Calibri" w:hAnsi="Calibri" w:cs="Calibri"/>
          <w:color w:val="000000" w:themeColor="text1"/>
        </w:rPr>
        <w:t xml:space="preserve"> the nursing students to become acquainted with </w:t>
      </w:r>
      <w:r w:rsidR="00577FCA">
        <w:rPr>
          <w:rFonts w:ascii="Calibri" w:eastAsia="Calibri" w:hAnsi="Calibri" w:cs="Calibri"/>
          <w:color w:val="000000" w:themeColor="text1"/>
        </w:rPr>
        <w:t xml:space="preserve">the </w:t>
      </w:r>
      <w:r w:rsidR="005F61BD">
        <w:rPr>
          <w:rFonts w:ascii="Calibri" w:eastAsia="Calibri" w:hAnsi="Calibri" w:cs="Calibri"/>
          <w:color w:val="000000" w:themeColor="text1"/>
        </w:rPr>
        <w:t>S</w:t>
      </w:r>
      <w:r w:rsidRPr="7528DBD5">
        <w:rPr>
          <w:rFonts w:ascii="Calibri" w:eastAsia="Calibri" w:hAnsi="Calibri" w:cs="Calibri"/>
          <w:color w:val="000000" w:themeColor="text1"/>
        </w:rPr>
        <w:t xml:space="preserve">oftware they may need to interact </w:t>
      </w:r>
      <w:r w:rsidR="00CE27B4">
        <w:rPr>
          <w:rFonts w:ascii="Calibri" w:eastAsia="Calibri" w:hAnsi="Calibri" w:cs="Calibri"/>
          <w:color w:val="000000" w:themeColor="text1"/>
        </w:rPr>
        <w:t xml:space="preserve">with </w:t>
      </w:r>
      <w:r w:rsidRPr="7528DBD5">
        <w:rPr>
          <w:rFonts w:ascii="Calibri" w:eastAsia="Calibri" w:hAnsi="Calibri" w:cs="Calibri"/>
          <w:color w:val="000000" w:themeColor="text1"/>
        </w:rPr>
        <w:t>within a realistic healthcare setting. In addition to this, there will also be a particular focus on expediting repetitive tasks that are important to the simulation and, th</w:t>
      </w:r>
      <w:r w:rsidR="00577FCA">
        <w:rPr>
          <w:rFonts w:ascii="Calibri" w:eastAsia="Calibri" w:hAnsi="Calibri" w:cs="Calibri"/>
          <w:color w:val="000000" w:themeColor="text1"/>
        </w:rPr>
        <w:t>is wa</w:t>
      </w:r>
      <w:r w:rsidRPr="7528DBD5">
        <w:rPr>
          <w:rFonts w:ascii="Calibri" w:eastAsia="Calibri" w:hAnsi="Calibri" w:cs="Calibri"/>
          <w:color w:val="000000" w:themeColor="text1"/>
        </w:rPr>
        <w:t xml:space="preserve">y, </w:t>
      </w:r>
      <w:r w:rsidR="00EC2CF2">
        <w:rPr>
          <w:rFonts w:ascii="Calibri" w:eastAsia="Calibri" w:hAnsi="Calibri" w:cs="Calibri"/>
          <w:color w:val="000000" w:themeColor="text1"/>
        </w:rPr>
        <w:t>providing</w:t>
      </w:r>
      <w:r w:rsidRPr="7528DBD5">
        <w:rPr>
          <w:rFonts w:ascii="Calibri" w:eastAsia="Calibri" w:hAnsi="Calibri" w:cs="Calibri"/>
          <w:color w:val="000000" w:themeColor="text1"/>
        </w:rPr>
        <w:t xml:space="preserve"> a </w:t>
      </w:r>
      <w:r w:rsidR="7452DBE4" w:rsidRPr="1D580DB9">
        <w:rPr>
          <w:rFonts w:ascii="Calibri" w:eastAsia="Calibri" w:hAnsi="Calibri" w:cs="Calibri"/>
          <w:color w:val="000000" w:themeColor="text1"/>
        </w:rPr>
        <w:t xml:space="preserve">more </w:t>
      </w:r>
      <w:r w:rsidRPr="7528DBD5">
        <w:rPr>
          <w:rFonts w:ascii="Calibri" w:eastAsia="Calibri" w:hAnsi="Calibri" w:cs="Calibri"/>
          <w:color w:val="000000" w:themeColor="text1"/>
        </w:rPr>
        <w:t xml:space="preserve">realistic nursing experience. </w:t>
      </w:r>
      <w:r w:rsidR="007B2D4C">
        <w:rPr>
          <w:rFonts w:ascii="Calibri" w:eastAsia="Calibri" w:hAnsi="Calibri" w:cs="Calibri"/>
          <w:color w:val="000000" w:themeColor="text1"/>
        </w:rPr>
        <w:t>These</w:t>
      </w:r>
      <w:r w:rsidRPr="7528DBD5">
        <w:rPr>
          <w:rFonts w:ascii="Calibri" w:eastAsia="Calibri" w:hAnsi="Calibri" w:cs="Calibri"/>
          <w:color w:val="000000" w:themeColor="text1"/>
        </w:rPr>
        <w:t xml:space="preserve"> crucial tasks include</w:t>
      </w:r>
      <w:r w:rsidR="007B2D4C">
        <w:rPr>
          <w:rFonts w:ascii="Calibri" w:eastAsia="Calibri" w:hAnsi="Calibri" w:cs="Calibri"/>
          <w:color w:val="000000" w:themeColor="text1"/>
        </w:rPr>
        <w:t>:</w:t>
      </w:r>
    </w:p>
    <w:p w14:paraId="4EE5D428" w14:textId="025A792D" w:rsidR="007B2D4C" w:rsidRPr="00FB5401" w:rsidRDefault="00695A61" w:rsidP="00FB5401">
      <w:pPr>
        <w:pStyle w:val="ListParagraph"/>
        <w:numPr>
          <w:ilvl w:val="0"/>
          <w:numId w:val="39"/>
        </w:numPr>
        <w:spacing w:line="480" w:lineRule="auto"/>
        <w:rPr>
          <w:rFonts w:ascii="Calibri" w:eastAsia="Calibri" w:hAnsi="Calibri" w:cs="Calibri"/>
          <w:color w:val="000000" w:themeColor="text1"/>
        </w:rPr>
      </w:pPr>
      <w:r>
        <w:rPr>
          <w:rFonts w:ascii="Calibri" w:eastAsia="Calibri" w:hAnsi="Calibri" w:cs="Calibri"/>
          <w:color w:val="000000" w:themeColor="text1"/>
        </w:rPr>
        <w:t>D</w:t>
      </w:r>
      <w:r w:rsidR="16151D94" w:rsidRPr="00FB5401">
        <w:rPr>
          <w:rFonts w:ascii="Calibri" w:eastAsia="Calibri" w:hAnsi="Calibri" w:cs="Calibri"/>
          <w:color w:val="000000" w:themeColor="text1"/>
        </w:rPr>
        <w:t>esignat</w:t>
      </w:r>
      <w:r>
        <w:rPr>
          <w:rFonts w:ascii="Calibri" w:eastAsia="Calibri" w:hAnsi="Calibri" w:cs="Calibri"/>
          <w:color w:val="000000" w:themeColor="text1"/>
        </w:rPr>
        <w:t>ing</w:t>
      </w:r>
      <w:r w:rsidR="16151D94" w:rsidRPr="7528DBD5">
        <w:rPr>
          <w:rFonts w:ascii="Calibri" w:eastAsia="Calibri" w:hAnsi="Calibri" w:cs="Calibri"/>
          <w:color w:val="000000" w:themeColor="text1"/>
        </w:rPr>
        <w:t xml:space="preserve"> of medication to a patient and the subsequent dispensing</w:t>
      </w:r>
      <w:r w:rsidR="00F7339E">
        <w:rPr>
          <w:rFonts w:ascii="Calibri" w:eastAsia="Calibri" w:hAnsi="Calibri" w:cs="Calibri"/>
          <w:color w:val="000000" w:themeColor="text1"/>
        </w:rPr>
        <w:t>.</w:t>
      </w:r>
    </w:p>
    <w:p w14:paraId="47D280B8" w14:textId="3CC8C84B" w:rsidR="007B2D4C" w:rsidRPr="00FB5401" w:rsidRDefault="00F7339E" w:rsidP="00FB5401">
      <w:pPr>
        <w:pStyle w:val="ListParagraph"/>
        <w:numPr>
          <w:ilvl w:val="0"/>
          <w:numId w:val="39"/>
        </w:numPr>
        <w:spacing w:line="480" w:lineRule="auto"/>
        <w:rPr>
          <w:rFonts w:ascii="Calibri" w:eastAsia="Calibri" w:hAnsi="Calibri" w:cs="Calibri"/>
          <w:color w:val="000000" w:themeColor="text1"/>
        </w:rPr>
      </w:pPr>
      <w:r>
        <w:rPr>
          <w:rFonts w:ascii="Calibri" w:eastAsia="Calibri" w:hAnsi="Calibri" w:cs="Calibri"/>
          <w:color w:val="000000" w:themeColor="text1"/>
        </w:rPr>
        <w:t>A</w:t>
      </w:r>
      <w:r w:rsidR="16151D94" w:rsidRPr="00FB5401">
        <w:rPr>
          <w:rFonts w:ascii="Calibri" w:eastAsia="Calibri" w:hAnsi="Calibri" w:cs="Calibri"/>
          <w:color w:val="000000" w:themeColor="text1"/>
        </w:rPr>
        <w:t>dding</w:t>
      </w:r>
      <w:r w:rsidR="16151D94" w:rsidRPr="7528DBD5">
        <w:rPr>
          <w:rFonts w:ascii="Calibri" w:eastAsia="Calibri" w:hAnsi="Calibri" w:cs="Calibri"/>
          <w:color w:val="000000" w:themeColor="text1"/>
        </w:rPr>
        <w:t xml:space="preserve"> nurses or patients to a roster</w:t>
      </w:r>
      <w:r>
        <w:rPr>
          <w:rFonts w:ascii="Calibri" w:eastAsia="Calibri" w:hAnsi="Calibri" w:cs="Calibri"/>
          <w:color w:val="000000" w:themeColor="text1"/>
        </w:rPr>
        <w:t>.</w:t>
      </w:r>
    </w:p>
    <w:p w14:paraId="2462EDDE" w14:textId="33F79B9F" w:rsidR="007B2D4C" w:rsidRPr="00FB5401" w:rsidRDefault="00F7339E" w:rsidP="00FB5401">
      <w:pPr>
        <w:pStyle w:val="ListParagraph"/>
        <w:numPr>
          <w:ilvl w:val="0"/>
          <w:numId w:val="39"/>
        </w:numPr>
        <w:spacing w:line="480" w:lineRule="auto"/>
        <w:rPr>
          <w:rFonts w:ascii="Calibri" w:eastAsia="Calibri" w:hAnsi="Calibri" w:cs="Calibri"/>
          <w:color w:val="000000" w:themeColor="text1"/>
        </w:rPr>
      </w:pPr>
      <w:r>
        <w:rPr>
          <w:rFonts w:ascii="Calibri" w:eastAsia="Calibri" w:hAnsi="Calibri" w:cs="Calibri"/>
          <w:color w:val="000000" w:themeColor="text1"/>
        </w:rPr>
        <w:t>C</w:t>
      </w:r>
      <w:r w:rsidR="16151D94" w:rsidRPr="00FB5401">
        <w:rPr>
          <w:rFonts w:ascii="Calibri" w:eastAsia="Calibri" w:hAnsi="Calibri" w:cs="Calibri"/>
          <w:color w:val="000000" w:themeColor="text1"/>
        </w:rPr>
        <w:t>hecking</w:t>
      </w:r>
      <w:r w:rsidR="16151D94" w:rsidRPr="7528DBD5">
        <w:rPr>
          <w:rFonts w:ascii="Calibri" w:eastAsia="Calibri" w:hAnsi="Calibri" w:cs="Calibri"/>
          <w:color w:val="000000" w:themeColor="text1"/>
        </w:rPr>
        <w:t xml:space="preserve"> for dangerous drug interactions</w:t>
      </w:r>
      <w:r>
        <w:rPr>
          <w:rFonts w:ascii="Calibri" w:eastAsia="Calibri" w:hAnsi="Calibri" w:cs="Calibri"/>
          <w:color w:val="000000" w:themeColor="text1"/>
        </w:rPr>
        <w:t>.</w:t>
      </w:r>
    </w:p>
    <w:p w14:paraId="669DC9F2" w14:textId="756B9F10" w:rsidR="007B2D4C" w:rsidRPr="00FB5401" w:rsidRDefault="00F7339E" w:rsidP="00FB5401">
      <w:pPr>
        <w:pStyle w:val="ListParagraph"/>
        <w:numPr>
          <w:ilvl w:val="0"/>
          <w:numId w:val="39"/>
        </w:numPr>
        <w:spacing w:line="480" w:lineRule="auto"/>
        <w:rPr>
          <w:rFonts w:ascii="Calibri" w:eastAsia="Calibri" w:hAnsi="Calibri" w:cs="Calibri"/>
          <w:color w:val="000000" w:themeColor="text1"/>
        </w:rPr>
      </w:pPr>
      <w:r>
        <w:rPr>
          <w:rFonts w:ascii="Calibri" w:eastAsia="Calibri" w:hAnsi="Calibri" w:cs="Calibri"/>
          <w:color w:val="000000" w:themeColor="text1"/>
        </w:rPr>
        <w:t>R</w:t>
      </w:r>
      <w:r w:rsidR="16151D94" w:rsidRPr="00FB5401">
        <w:rPr>
          <w:rFonts w:ascii="Calibri" w:eastAsia="Calibri" w:hAnsi="Calibri" w:cs="Calibri"/>
          <w:color w:val="000000" w:themeColor="text1"/>
        </w:rPr>
        <w:t>eviewing</w:t>
      </w:r>
      <w:r w:rsidR="16151D94" w:rsidRPr="7528DBD5">
        <w:rPr>
          <w:rFonts w:ascii="Calibri" w:eastAsia="Calibri" w:hAnsi="Calibri" w:cs="Calibri"/>
          <w:color w:val="000000" w:themeColor="text1"/>
        </w:rPr>
        <w:t xml:space="preserve"> patient history for allergies before </w:t>
      </w:r>
      <w:r w:rsidR="00001CE3">
        <w:rPr>
          <w:rFonts w:ascii="Calibri" w:eastAsia="Calibri" w:hAnsi="Calibri" w:cs="Calibri"/>
          <w:color w:val="000000" w:themeColor="text1"/>
        </w:rPr>
        <w:t>dispensing</w:t>
      </w:r>
      <w:r w:rsidR="16151D94" w:rsidRPr="7528DBD5">
        <w:rPr>
          <w:rFonts w:ascii="Calibri" w:eastAsia="Calibri" w:hAnsi="Calibri" w:cs="Calibri"/>
          <w:color w:val="000000" w:themeColor="text1"/>
        </w:rPr>
        <w:t xml:space="preserve"> a particular medication</w:t>
      </w:r>
      <w:r>
        <w:rPr>
          <w:rFonts w:ascii="Calibri" w:eastAsia="Calibri" w:hAnsi="Calibri" w:cs="Calibri"/>
          <w:color w:val="000000" w:themeColor="text1"/>
        </w:rPr>
        <w:t>.</w:t>
      </w:r>
    </w:p>
    <w:p w14:paraId="01A29F62" w14:textId="29B97D14" w:rsidR="00FB5401" w:rsidRPr="00FB5401" w:rsidRDefault="00F7339E" w:rsidP="00FB5401">
      <w:pPr>
        <w:pStyle w:val="ListParagraph"/>
        <w:numPr>
          <w:ilvl w:val="0"/>
          <w:numId w:val="39"/>
        </w:numPr>
        <w:spacing w:line="480" w:lineRule="auto"/>
        <w:rPr>
          <w:rFonts w:ascii="Calibri" w:eastAsia="Calibri" w:hAnsi="Calibri" w:cs="Calibri"/>
          <w:color w:val="000000" w:themeColor="text1"/>
        </w:rPr>
      </w:pPr>
      <w:r>
        <w:rPr>
          <w:rFonts w:ascii="Calibri" w:eastAsia="Calibri" w:hAnsi="Calibri" w:cs="Calibri"/>
          <w:color w:val="000000" w:themeColor="text1"/>
        </w:rPr>
        <w:t>A</w:t>
      </w:r>
      <w:r w:rsidR="16151D94" w:rsidRPr="7528DBD5">
        <w:rPr>
          <w:rFonts w:ascii="Calibri" w:eastAsia="Calibri" w:hAnsi="Calibri" w:cs="Calibri"/>
          <w:color w:val="000000" w:themeColor="text1"/>
        </w:rPr>
        <w:t xml:space="preserve"> report </w:t>
      </w:r>
      <w:r w:rsidR="00AA7F8A">
        <w:rPr>
          <w:rFonts w:ascii="Calibri" w:eastAsia="Calibri" w:hAnsi="Calibri" w:cs="Calibri"/>
          <w:color w:val="000000" w:themeColor="text1"/>
        </w:rPr>
        <w:t>will show</w:t>
      </w:r>
      <w:r w:rsidR="16151D94" w:rsidRPr="7528DBD5">
        <w:rPr>
          <w:rFonts w:ascii="Calibri" w:eastAsia="Calibri" w:hAnsi="Calibri" w:cs="Calibri"/>
          <w:color w:val="000000" w:themeColor="text1"/>
        </w:rPr>
        <w:t xml:space="preserve"> drug administration</w:t>
      </w:r>
      <w:r w:rsidR="00AA7F8A">
        <w:rPr>
          <w:rFonts w:ascii="Calibri" w:eastAsia="Calibri" w:hAnsi="Calibri" w:cs="Calibri"/>
          <w:color w:val="000000" w:themeColor="text1"/>
        </w:rPr>
        <w:t xml:space="preserve"> times</w:t>
      </w:r>
      <w:r w:rsidR="16151D94" w:rsidRPr="7528DBD5">
        <w:rPr>
          <w:rFonts w:ascii="Calibri" w:eastAsia="Calibri" w:hAnsi="Calibri" w:cs="Calibri"/>
          <w:color w:val="000000" w:themeColor="text1"/>
        </w:rPr>
        <w:t xml:space="preserve">, drug count, </w:t>
      </w:r>
      <w:r w:rsidR="038CE71E" w:rsidRPr="0625EF35">
        <w:rPr>
          <w:rFonts w:ascii="Calibri" w:eastAsia="Calibri" w:hAnsi="Calibri" w:cs="Calibri"/>
          <w:color w:val="000000" w:themeColor="text1"/>
        </w:rPr>
        <w:t xml:space="preserve">and </w:t>
      </w:r>
      <w:r w:rsidR="16151D94" w:rsidRPr="7528DBD5">
        <w:rPr>
          <w:rFonts w:ascii="Calibri" w:eastAsia="Calibri" w:hAnsi="Calibri" w:cs="Calibri"/>
          <w:color w:val="000000" w:themeColor="text1"/>
        </w:rPr>
        <w:t>which patients received what drugs.</w:t>
      </w:r>
    </w:p>
    <w:p w14:paraId="15C3E6DC" w14:textId="18299828" w:rsidR="06887286" w:rsidRDefault="00AA7F8A" w:rsidP="00FB5401">
      <w:pPr>
        <w:pStyle w:val="ListParagraph"/>
        <w:numPr>
          <w:ilvl w:val="0"/>
          <w:numId w:val="39"/>
        </w:numPr>
        <w:spacing w:line="480" w:lineRule="auto"/>
        <w:rPr>
          <w:rFonts w:ascii="Calibri" w:eastAsia="Calibri" w:hAnsi="Calibri" w:cs="Calibri"/>
          <w:color w:val="000000" w:themeColor="text1"/>
        </w:rPr>
      </w:pPr>
      <w:r>
        <w:rPr>
          <w:rFonts w:ascii="Calibri" w:eastAsia="Calibri" w:hAnsi="Calibri" w:cs="Calibri"/>
          <w:color w:val="000000" w:themeColor="text1"/>
        </w:rPr>
        <w:t>A d</w:t>
      </w:r>
      <w:r w:rsidR="008D53F1">
        <w:rPr>
          <w:rFonts w:ascii="Calibri" w:eastAsia="Calibri" w:hAnsi="Calibri" w:cs="Calibri"/>
          <w:color w:val="000000" w:themeColor="text1"/>
        </w:rPr>
        <w:t>a</w:t>
      </w:r>
      <w:r>
        <w:rPr>
          <w:rFonts w:ascii="Calibri" w:eastAsia="Calibri" w:hAnsi="Calibri" w:cs="Calibri"/>
          <w:color w:val="000000" w:themeColor="text1"/>
        </w:rPr>
        <w:t>tabase will store i</w:t>
      </w:r>
      <w:r w:rsidR="008D53F1">
        <w:rPr>
          <w:rFonts w:ascii="Calibri" w:eastAsia="Calibri" w:hAnsi="Calibri" w:cs="Calibri"/>
          <w:color w:val="000000" w:themeColor="text1"/>
        </w:rPr>
        <w:t>n</w:t>
      </w:r>
      <w:r w:rsidR="16151D94" w:rsidRPr="00FB5401">
        <w:rPr>
          <w:rFonts w:ascii="Calibri" w:eastAsia="Calibri" w:hAnsi="Calibri" w:cs="Calibri"/>
          <w:color w:val="000000" w:themeColor="text1"/>
        </w:rPr>
        <w:t>formation</w:t>
      </w:r>
      <w:r w:rsidR="16151D94" w:rsidRPr="7528DBD5">
        <w:rPr>
          <w:rFonts w:ascii="Calibri" w:eastAsia="Calibri" w:hAnsi="Calibri" w:cs="Calibri"/>
          <w:color w:val="000000" w:themeColor="text1"/>
        </w:rPr>
        <w:t xml:space="preserve"> regarding nurses, patients, and medication.</w:t>
      </w:r>
    </w:p>
    <w:p w14:paraId="34D763B8" w14:textId="3E211409" w:rsidR="06887286" w:rsidRDefault="16151D94" w:rsidP="313C428B">
      <w:pPr>
        <w:spacing w:line="480" w:lineRule="auto"/>
        <w:ind w:firstLine="720"/>
        <w:rPr>
          <w:rFonts w:ascii="Calibri" w:eastAsia="Calibri" w:hAnsi="Calibri" w:cs="Calibri"/>
          <w:color w:val="000000" w:themeColor="text1"/>
        </w:rPr>
      </w:pPr>
      <w:r w:rsidRPr="7528DBD5">
        <w:rPr>
          <w:rFonts w:ascii="Calibri" w:eastAsia="Calibri" w:hAnsi="Calibri" w:cs="Calibri"/>
          <w:color w:val="000000" w:themeColor="text1"/>
        </w:rPr>
        <w:t xml:space="preserve">Based on the information surmised from the </w:t>
      </w:r>
      <w:r w:rsidR="008D53F1">
        <w:rPr>
          <w:rFonts w:ascii="Calibri" w:eastAsia="Calibri" w:hAnsi="Calibri" w:cs="Calibri"/>
          <w:color w:val="000000" w:themeColor="text1"/>
        </w:rPr>
        <w:t>cart</w:t>
      </w:r>
      <w:r w:rsidR="003B2C01">
        <w:rPr>
          <w:rFonts w:ascii="Calibri" w:eastAsia="Calibri" w:hAnsi="Calibri" w:cs="Calibri"/>
          <w:color w:val="000000" w:themeColor="text1"/>
        </w:rPr>
        <w:t>’</w:t>
      </w:r>
      <w:r w:rsidR="008D53F1">
        <w:rPr>
          <w:rFonts w:ascii="Calibri" w:eastAsia="Calibri" w:hAnsi="Calibri" w:cs="Calibri"/>
          <w:color w:val="000000" w:themeColor="text1"/>
        </w:rPr>
        <w:t>s issues</w:t>
      </w:r>
      <w:r w:rsidRPr="7528DBD5">
        <w:rPr>
          <w:rFonts w:ascii="Calibri" w:eastAsia="Calibri" w:hAnsi="Calibri" w:cs="Calibri"/>
          <w:color w:val="000000" w:themeColor="text1"/>
        </w:rPr>
        <w:t xml:space="preserve"> and how costly it would be to </w:t>
      </w:r>
      <w:r w:rsidR="00F7414D" w:rsidRPr="7528DBD5">
        <w:rPr>
          <w:rFonts w:ascii="Calibri" w:eastAsia="Calibri" w:hAnsi="Calibri" w:cs="Calibri"/>
          <w:color w:val="000000" w:themeColor="text1"/>
        </w:rPr>
        <w:t>fix</w:t>
      </w:r>
      <w:r w:rsidR="000D0017">
        <w:rPr>
          <w:rFonts w:ascii="Calibri" w:eastAsia="Calibri" w:hAnsi="Calibri" w:cs="Calibri"/>
          <w:color w:val="000000" w:themeColor="text1"/>
        </w:rPr>
        <w:t>,</w:t>
      </w:r>
      <w:r w:rsidRPr="7528DBD5">
        <w:rPr>
          <w:rFonts w:ascii="Calibri" w:eastAsia="Calibri" w:hAnsi="Calibri" w:cs="Calibri"/>
          <w:color w:val="000000" w:themeColor="text1"/>
        </w:rPr>
        <w:t xml:space="preserve"> we have determined that developing an in-house solution using the .</w:t>
      </w:r>
      <w:r w:rsidR="219F9EE1" w:rsidRPr="630A4D00">
        <w:rPr>
          <w:rFonts w:ascii="Calibri" w:eastAsia="Calibri" w:hAnsi="Calibri" w:cs="Calibri"/>
          <w:color w:val="000000" w:themeColor="text1"/>
        </w:rPr>
        <w:t>NET</w:t>
      </w:r>
      <w:r w:rsidRPr="7528DBD5">
        <w:rPr>
          <w:rFonts w:ascii="Calibri" w:eastAsia="Calibri" w:hAnsi="Calibri" w:cs="Calibri"/>
          <w:color w:val="000000" w:themeColor="text1"/>
        </w:rPr>
        <w:t xml:space="preserve"> framework </w:t>
      </w:r>
      <w:r w:rsidR="1BBB9219" w:rsidRPr="69EE4B6E">
        <w:rPr>
          <w:rFonts w:ascii="Calibri" w:eastAsia="Calibri" w:hAnsi="Calibri" w:cs="Calibri"/>
          <w:color w:val="000000" w:themeColor="text1"/>
        </w:rPr>
        <w:t xml:space="preserve">running </w:t>
      </w:r>
      <w:r w:rsidR="008D53F1">
        <w:rPr>
          <w:rFonts w:ascii="Calibri" w:eastAsia="Calibri" w:hAnsi="Calibri" w:cs="Calibri"/>
          <w:color w:val="000000" w:themeColor="text1"/>
        </w:rPr>
        <w:t>on</w:t>
      </w:r>
      <w:r w:rsidR="1BBB9219" w:rsidRPr="69EE4B6E">
        <w:rPr>
          <w:rFonts w:ascii="Calibri" w:eastAsia="Calibri" w:hAnsi="Calibri" w:cs="Calibri"/>
          <w:color w:val="000000" w:themeColor="text1"/>
        </w:rPr>
        <w:t xml:space="preserve"> a laptop connected to the physical cart</w:t>
      </w:r>
      <w:r w:rsidRPr="69EE4B6E">
        <w:rPr>
          <w:rFonts w:ascii="Calibri" w:eastAsia="Calibri" w:hAnsi="Calibri" w:cs="Calibri"/>
          <w:color w:val="000000" w:themeColor="text1"/>
        </w:rPr>
        <w:t xml:space="preserve"> </w:t>
      </w:r>
      <w:r w:rsidRPr="7528DBD5">
        <w:rPr>
          <w:rFonts w:ascii="Calibri" w:eastAsia="Calibri" w:hAnsi="Calibri" w:cs="Calibri"/>
          <w:color w:val="000000" w:themeColor="text1"/>
        </w:rPr>
        <w:t xml:space="preserve">is the most effective solution. As </w:t>
      </w:r>
      <w:r w:rsidR="008D53F1">
        <w:rPr>
          <w:rFonts w:ascii="Calibri" w:eastAsia="Calibri" w:hAnsi="Calibri" w:cs="Calibri"/>
          <w:color w:val="000000" w:themeColor="text1"/>
        </w:rPr>
        <w:t>a</w:t>
      </w:r>
      <w:r w:rsidRPr="7528DBD5">
        <w:rPr>
          <w:rFonts w:ascii="Calibri" w:eastAsia="Calibri" w:hAnsi="Calibri" w:cs="Calibri"/>
          <w:color w:val="000000" w:themeColor="text1"/>
        </w:rPr>
        <w:t xml:space="preserve"> consequence of developing the software in-house and having the existing </w:t>
      </w:r>
      <w:r w:rsidR="005F61BD">
        <w:rPr>
          <w:rFonts w:ascii="Calibri" w:eastAsia="Calibri" w:hAnsi="Calibri" w:cs="Calibri"/>
          <w:color w:val="000000" w:themeColor="text1"/>
        </w:rPr>
        <w:t>S</w:t>
      </w:r>
      <w:r w:rsidRPr="7528DBD5">
        <w:rPr>
          <w:rFonts w:ascii="Calibri" w:eastAsia="Calibri" w:hAnsi="Calibri" w:cs="Calibri"/>
          <w:color w:val="000000" w:themeColor="text1"/>
        </w:rPr>
        <w:t xml:space="preserve">oftware as </w:t>
      </w:r>
      <w:r w:rsidR="008D53F1">
        <w:rPr>
          <w:rFonts w:ascii="Calibri" w:eastAsia="Calibri" w:hAnsi="Calibri" w:cs="Calibri"/>
          <w:color w:val="000000" w:themeColor="text1"/>
        </w:rPr>
        <w:t xml:space="preserve">a </w:t>
      </w:r>
      <w:r w:rsidRPr="7528DBD5">
        <w:rPr>
          <w:rFonts w:ascii="Calibri" w:eastAsia="Calibri" w:hAnsi="Calibri" w:cs="Calibri"/>
          <w:color w:val="000000" w:themeColor="text1"/>
        </w:rPr>
        <w:t xml:space="preserve">reference to study, we can mimic the </w:t>
      </w:r>
      <w:r w:rsidR="008D53F1">
        <w:rPr>
          <w:rFonts w:ascii="Calibri" w:eastAsia="Calibri" w:hAnsi="Calibri" w:cs="Calibri"/>
          <w:color w:val="000000" w:themeColor="text1"/>
        </w:rPr>
        <w:t>current</w:t>
      </w:r>
      <w:r w:rsidRPr="7528DBD5">
        <w:rPr>
          <w:rFonts w:ascii="Calibri" w:eastAsia="Calibri" w:hAnsi="Calibri" w:cs="Calibri"/>
          <w:color w:val="000000" w:themeColor="text1"/>
        </w:rPr>
        <w:t xml:space="preserve"> </w:t>
      </w:r>
      <w:r w:rsidR="005F61BD">
        <w:rPr>
          <w:rFonts w:ascii="Calibri" w:eastAsia="Calibri" w:hAnsi="Calibri" w:cs="Calibri"/>
          <w:color w:val="000000" w:themeColor="text1"/>
        </w:rPr>
        <w:t>S</w:t>
      </w:r>
      <w:r w:rsidRPr="7528DBD5">
        <w:rPr>
          <w:rFonts w:ascii="Calibri" w:eastAsia="Calibri" w:hAnsi="Calibri" w:cs="Calibri"/>
          <w:color w:val="000000" w:themeColor="text1"/>
        </w:rPr>
        <w:t xml:space="preserve">oftware and redesign it to our liking. </w:t>
      </w:r>
      <w:r w:rsidR="009337F8">
        <w:rPr>
          <w:rFonts w:ascii="Calibri" w:eastAsia="Calibri" w:hAnsi="Calibri" w:cs="Calibri"/>
          <w:color w:val="000000" w:themeColor="text1"/>
        </w:rPr>
        <w:t>We can also</w:t>
      </w:r>
      <w:r w:rsidRPr="7528DBD5">
        <w:rPr>
          <w:rFonts w:ascii="Calibri" w:eastAsia="Calibri" w:hAnsi="Calibri" w:cs="Calibri"/>
          <w:color w:val="000000" w:themeColor="text1"/>
        </w:rPr>
        <w:t xml:space="preserve"> include the College of Nursing faculty in the development process by </w:t>
      </w:r>
      <w:r w:rsidR="008D53F1">
        <w:rPr>
          <w:rFonts w:ascii="Calibri" w:eastAsia="Calibri" w:hAnsi="Calibri" w:cs="Calibri"/>
          <w:color w:val="000000" w:themeColor="text1"/>
        </w:rPr>
        <w:t>proposing</w:t>
      </w:r>
      <w:r w:rsidRPr="7528DBD5">
        <w:rPr>
          <w:rFonts w:ascii="Calibri" w:eastAsia="Calibri" w:hAnsi="Calibri" w:cs="Calibri"/>
          <w:color w:val="000000" w:themeColor="text1"/>
        </w:rPr>
        <w:t xml:space="preserve"> changes to better suit their needs.</w:t>
      </w:r>
    </w:p>
    <w:p w14:paraId="0065FACC" w14:textId="2C7F4837" w:rsidR="007C2186" w:rsidRDefault="16151D94" w:rsidP="007C2186">
      <w:pPr>
        <w:spacing w:line="480" w:lineRule="auto"/>
        <w:ind w:firstLine="720"/>
        <w:rPr>
          <w:rFonts w:ascii="Calibri" w:eastAsia="Calibri" w:hAnsi="Calibri" w:cs="Calibri"/>
          <w:color w:val="000000" w:themeColor="text1"/>
        </w:rPr>
        <w:sectPr w:rsidR="007C2186" w:rsidSect="002B3CAD">
          <w:headerReference w:type="default" r:id="rId26"/>
          <w:pgSz w:w="12240" w:h="15840"/>
          <w:pgMar w:top="1440" w:right="1440" w:bottom="1440" w:left="1440" w:header="720" w:footer="720" w:gutter="0"/>
          <w:cols w:space="720"/>
          <w:docGrid w:linePitch="360"/>
        </w:sectPr>
      </w:pPr>
      <w:bookmarkStart w:id="5" w:name="_Toc55820233"/>
      <w:bookmarkStart w:id="6" w:name="_Toc55842647"/>
      <w:bookmarkStart w:id="7" w:name="_Toc56973105"/>
      <w:r w:rsidRPr="7528DBD5">
        <w:rPr>
          <w:rFonts w:ascii="Calibri" w:eastAsia="Calibri" w:hAnsi="Calibri" w:cs="Calibri"/>
          <w:color w:val="000000" w:themeColor="text1"/>
        </w:rPr>
        <w:t xml:space="preserve">The study covers how specific </w:t>
      </w:r>
      <w:r w:rsidR="000303C7">
        <w:rPr>
          <w:rFonts w:ascii="Calibri" w:eastAsia="Calibri" w:hAnsi="Calibri" w:cs="Calibri"/>
          <w:color w:val="000000" w:themeColor="text1"/>
        </w:rPr>
        <w:t>operators</w:t>
      </w:r>
      <w:r w:rsidRPr="7528DBD5">
        <w:rPr>
          <w:rFonts w:ascii="Calibri" w:eastAsia="Calibri" w:hAnsi="Calibri" w:cs="Calibri"/>
          <w:color w:val="000000" w:themeColor="text1"/>
        </w:rPr>
        <w:t xml:space="preserve"> interact with the system, what the system must accomplish and store, and how </w:t>
      </w:r>
      <w:r w:rsidR="009337F8">
        <w:rPr>
          <w:rFonts w:ascii="Calibri" w:eastAsia="Calibri" w:hAnsi="Calibri" w:cs="Calibri"/>
          <w:color w:val="000000" w:themeColor="text1"/>
        </w:rPr>
        <w:t>it</w:t>
      </w:r>
      <w:r w:rsidRPr="7528DBD5">
        <w:rPr>
          <w:rFonts w:ascii="Calibri" w:eastAsia="Calibri" w:hAnsi="Calibri" w:cs="Calibri"/>
          <w:color w:val="000000" w:themeColor="text1"/>
        </w:rPr>
        <w:t xml:space="preserve"> interacts with the physical cart. The </w:t>
      </w:r>
      <w:r w:rsidR="005F61BD">
        <w:rPr>
          <w:rFonts w:ascii="Calibri" w:eastAsia="Calibri" w:hAnsi="Calibri" w:cs="Calibri"/>
          <w:color w:val="000000" w:themeColor="text1"/>
        </w:rPr>
        <w:t>S</w:t>
      </w:r>
      <w:r w:rsidR="00CD0DEC">
        <w:rPr>
          <w:rFonts w:ascii="Calibri" w:eastAsia="Calibri" w:hAnsi="Calibri" w:cs="Calibri"/>
          <w:color w:val="000000" w:themeColor="text1"/>
        </w:rPr>
        <w:t>oftware</w:t>
      </w:r>
      <w:r w:rsidRPr="7528DBD5">
        <w:rPr>
          <w:rFonts w:ascii="Calibri" w:eastAsia="Calibri" w:hAnsi="Calibri" w:cs="Calibri"/>
          <w:color w:val="000000" w:themeColor="text1"/>
        </w:rPr>
        <w:t xml:space="preserve"> will allow a </w:t>
      </w:r>
      <w:r w:rsidR="009337F8">
        <w:rPr>
          <w:rFonts w:ascii="Calibri" w:eastAsia="Calibri" w:hAnsi="Calibri" w:cs="Calibri"/>
          <w:color w:val="000000" w:themeColor="text1"/>
        </w:rPr>
        <w:t>charge nurse</w:t>
      </w:r>
      <w:r w:rsidRPr="7528DBD5">
        <w:rPr>
          <w:rFonts w:ascii="Calibri" w:eastAsia="Calibri" w:hAnsi="Calibri" w:cs="Calibri"/>
          <w:color w:val="000000" w:themeColor="text1"/>
        </w:rPr>
        <w:t xml:space="preserve"> to manage a patient, manage medication within the cart, manage the nurses authorized to use the cart, and manage a given nurse</w:t>
      </w:r>
      <w:r w:rsidR="003B2C01">
        <w:rPr>
          <w:rFonts w:ascii="Calibri" w:eastAsia="Calibri" w:hAnsi="Calibri" w:cs="Calibri"/>
          <w:color w:val="000000" w:themeColor="text1"/>
        </w:rPr>
        <w:t>’</w:t>
      </w:r>
      <w:r w:rsidRPr="7528DBD5">
        <w:rPr>
          <w:rFonts w:ascii="Calibri" w:eastAsia="Calibri" w:hAnsi="Calibri" w:cs="Calibri"/>
          <w:color w:val="000000" w:themeColor="text1"/>
        </w:rPr>
        <w:t xml:space="preserve">s rank. </w:t>
      </w:r>
      <w:r w:rsidR="007A7BB0">
        <w:rPr>
          <w:rFonts w:ascii="Calibri" w:eastAsia="Calibri" w:hAnsi="Calibri" w:cs="Calibri"/>
          <w:color w:val="000000" w:themeColor="text1"/>
        </w:rPr>
        <w:t xml:space="preserve">The CIS Capstone class will complete the </w:t>
      </w:r>
      <w:r w:rsidRPr="7528DBD5">
        <w:rPr>
          <w:rFonts w:ascii="Calibri" w:eastAsia="Calibri" w:hAnsi="Calibri" w:cs="Calibri"/>
          <w:color w:val="000000" w:themeColor="text1"/>
        </w:rPr>
        <w:t xml:space="preserve">project </w:t>
      </w:r>
      <w:r w:rsidR="007A7BB0">
        <w:rPr>
          <w:rFonts w:ascii="Calibri" w:eastAsia="Calibri" w:hAnsi="Calibri" w:cs="Calibri"/>
          <w:color w:val="000000" w:themeColor="text1"/>
        </w:rPr>
        <w:t>i</w:t>
      </w:r>
      <w:r w:rsidRPr="7528DBD5">
        <w:rPr>
          <w:rFonts w:ascii="Calibri" w:eastAsia="Calibri" w:hAnsi="Calibri" w:cs="Calibri"/>
          <w:color w:val="000000" w:themeColor="text1"/>
        </w:rPr>
        <w:t>n-house b</w:t>
      </w:r>
      <w:r w:rsidR="00826B63">
        <w:rPr>
          <w:rFonts w:ascii="Calibri" w:eastAsia="Calibri" w:hAnsi="Calibri" w:cs="Calibri"/>
          <w:color w:val="000000" w:themeColor="text1"/>
        </w:rPr>
        <w:t xml:space="preserve">y </w:t>
      </w:r>
      <w:r w:rsidR="00115653">
        <w:rPr>
          <w:rFonts w:ascii="Calibri" w:eastAsia="Calibri" w:hAnsi="Calibri" w:cs="Calibri"/>
          <w:color w:val="000000" w:themeColor="text1"/>
        </w:rPr>
        <w:t>February</w:t>
      </w:r>
      <w:r w:rsidR="00826B63">
        <w:rPr>
          <w:rFonts w:ascii="Calibri" w:eastAsia="Calibri" w:hAnsi="Calibri" w:cs="Calibri"/>
          <w:color w:val="000000" w:themeColor="text1"/>
        </w:rPr>
        <w:t xml:space="preserve"> </w:t>
      </w:r>
      <w:r w:rsidR="00485B6C">
        <w:rPr>
          <w:rFonts w:ascii="Calibri" w:eastAsia="Calibri" w:hAnsi="Calibri" w:cs="Calibri"/>
          <w:color w:val="000000" w:themeColor="text1"/>
        </w:rPr>
        <w:t>2</w:t>
      </w:r>
      <w:r w:rsidR="00115653">
        <w:rPr>
          <w:rFonts w:ascii="Calibri" w:eastAsia="Calibri" w:hAnsi="Calibri" w:cs="Calibri"/>
          <w:color w:val="000000" w:themeColor="text1"/>
        </w:rPr>
        <w:t>4</w:t>
      </w:r>
      <w:r w:rsidR="00485B6C" w:rsidRPr="00485B6C">
        <w:rPr>
          <w:rFonts w:ascii="Calibri" w:eastAsia="Calibri" w:hAnsi="Calibri" w:cs="Calibri"/>
          <w:color w:val="000000" w:themeColor="text1"/>
          <w:vertAlign w:val="superscript"/>
        </w:rPr>
        <w:t>th</w:t>
      </w:r>
      <w:r w:rsidR="00485B6C">
        <w:rPr>
          <w:rFonts w:ascii="Calibri" w:eastAsia="Calibri" w:hAnsi="Calibri" w:cs="Calibri"/>
          <w:color w:val="000000" w:themeColor="text1"/>
          <w:vertAlign w:val="superscript"/>
        </w:rPr>
        <w:t>,</w:t>
      </w:r>
      <w:r w:rsidR="00485B6C">
        <w:rPr>
          <w:rFonts w:ascii="Calibri" w:eastAsia="Calibri" w:hAnsi="Calibri" w:cs="Calibri"/>
          <w:color w:val="000000" w:themeColor="text1"/>
        </w:rPr>
        <w:t xml:space="preserve"> 2021</w:t>
      </w:r>
      <w:r w:rsidRPr="7528DBD5">
        <w:rPr>
          <w:rFonts w:ascii="Calibri" w:eastAsia="Calibri" w:hAnsi="Calibri" w:cs="Calibri"/>
          <w:color w:val="000000" w:themeColor="text1"/>
        </w:rPr>
        <w:t>,</w:t>
      </w:r>
      <w:r w:rsidR="00D875CB">
        <w:rPr>
          <w:rFonts w:ascii="Calibri" w:eastAsia="Calibri" w:hAnsi="Calibri" w:cs="Calibri"/>
          <w:color w:val="000000" w:themeColor="text1"/>
        </w:rPr>
        <w:t xml:space="preserve"> and</w:t>
      </w:r>
      <w:r w:rsidRPr="7528DBD5">
        <w:rPr>
          <w:rFonts w:ascii="Calibri" w:eastAsia="Calibri" w:hAnsi="Calibri" w:cs="Calibri"/>
          <w:color w:val="000000" w:themeColor="text1"/>
        </w:rPr>
        <w:t xml:space="preserve"> then </w:t>
      </w:r>
      <w:r w:rsidR="00D875CB">
        <w:rPr>
          <w:rFonts w:ascii="Calibri" w:eastAsia="Calibri" w:hAnsi="Calibri" w:cs="Calibri"/>
          <w:color w:val="000000" w:themeColor="text1"/>
        </w:rPr>
        <w:t xml:space="preserve">we will </w:t>
      </w:r>
      <w:r w:rsidRPr="7528DBD5">
        <w:rPr>
          <w:rFonts w:ascii="Calibri" w:eastAsia="Calibri" w:hAnsi="Calibri" w:cs="Calibri"/>
          <w:color w:val="000000" w:themeColor="text1"/>
        </w:rPr>
        <w:t>return</w:t>
      </w:r>
      <w:r w:rsidR="00D875CB">
        <w:rPr>
          <w:rFonts w:ascii="Calibri" w:eastAsia="Calibri" w:hAnsi="Calibri" w:cs="Calibri"/>
          <w:color w:val="000000" w:themeColor="text1"/>
        </w:rPr>
        <w:t xml:space="preserve"> the </w:t>
      </w:r>
      <w:r w:rsidR="00E90475">
        <w:rPr>
          <w:rFonts w:ascii="Calibri" w:eastAsia="Calibri" w:hAnsi="Calibri" w:cs="Calibri"/>
          <w:color w:val="000000" w:themeColor="text1"/>
        </w:rPr>
        <w:t>medical cart</w:t>
      </w:r>
      <w:r w:rsidRPr="7528DBD5">
        <w:rPr>
          <w:rFonts w:ascii="Calibri" w:eastAsia="Calibri" w:hAnsi="Calibri" w:cs="Calibri"/>
          <w:color w:val="000000" w:themeColor="text1"/>
        </w:rPr>
        <w:t xml:space="preserve"> to the College of Nursing.</w:t>
      </w:r>
    </w:p>
    <w:p w14:paraId="7825DC00" w14:textId="38FA9655" w:rsidR="46E0B332" w:rsidRDefault="6728CD06" w:rsidP="007C2186">
      <w:pPr>
        <w:pStyle w:val="Heading1"/>
      </w:pPr>
      <w:bookmarkStart w:id="8" w:name="_Toc69369974"/>
      <w:r>
        <w:lastRenderedPageBreak/>
        <w:t>Method of Study</w:t>
      </w:r>
      <w:bookmarkEnd w:id="5"/>
      <w:bookmarkEnd w:id="6"/>
      <w:bookmarkEnd w:id="7"/>
      <w:bookmarkEnd w:id="8"/>
    </w:p>
    <w:p w14:paraId="707F2132" w14:textId="51CDCE69" w:rsidR="1BBC2961" w:rsidRDefault="1BBC2961" w:rsidP="1BBC2961"/>
    <w:p w14:paraId="0028C381" w14:textId="0186B665" w:rsidR="00576120" w:rsidRDefault="3B445430" w:rsidP="3223C159">
      <w:pPr>
        <w:spacing w:line="480" w:lineRule="auto"/>
        <w:ind w:firstLine="720"/>
      </w:pPr>
      <w:r>
        <w:t xml:space="preserve">This study </w:t>
      </w:r>
      <w:r w:rsidR="1F12BA74">
        <w:t xml:space="preserve">was conceived when Dr. Scott James approached </w:t>
      </w:r>
      <w:r w:rsidR="002165BB">
        <w:t xml:space="preserve">Sharon </w:t>
      </w:r>
      <w:proofErr w:type="spellStart"/>
      <w:r w:rsidR="002165BB">
        <w:t>Panepucci</w:t>
      </w:r>
      <w:proofErr w:type="spellEnd"/>
      <w:r w:rsidR="002165BB">
        <w:t xml:space="preserve">, </w:t>
      </w:r>
      <w:r w:rsidR="00F1094D">
        <w:t xml:space="preserve">the </w:t>
      </w:r>
      <w:r w:rsidR="1F12BA74">
        <w:t>Nursing Simulation Coordinator</w:t>
      </w:r>
      <w:r w:rsidR="00D454B6">
        <w:t>,</w:t>
      </w:r>
      <w:r w:rsidR="002550C6">
        <w:t xml:space="preserve"> and </w:t>
      </w:r>
      <w:r w:rsidR="00D454B6">
        <w:t>Adrienne Galbraith,</w:t>
      </w:r>
      <w:r w:rsidR="1F12BA74">
        <w:t xml:space="preserve"> </w:t>
      </w:r>
      <w:r>
        <w:t xml:space="preserve">the </w:t>
      </w:r>
      <w:r w:rsidR="1F12BA74">
        <w:t xml:space="preserve">Nursing Simulation Educator, </w:t>
      </w:r>
      <w:r w:rsidR="00D454B6">
        <w:t>offer</w:t>
      </w:r>
      <w:r w:rsidR="002550C6">
        <w:t>ing</w:t>
      </w:r>
      <w:r w:rsidR="1F12BA74">
        <w:t xml:space="preserve"> to </w:t>
      </w:r>
      <w:r w:rsidR="0099225B">
        <w:t>facilitate</w:t>
      </w:r>
      <w:r w:rsidR="1F12BA74">
        <w:t xml:space="preserve"> </w:t>
      </w:r>
      <w:r w:rsidR="5DAC3B1C">
        <w:t xml:space="preserve">a </w:t>
      </w:r>
      <w:r w:rsidR="1F12BA74">
        <w:t>solution for a malfunctioning</w:t>
      </w:r>
      <w:r w:rsidR="0028162F">
        <w:t xml:space="preserve"> </w:t>
      </w:r>
      <w:r w:rsidR="5DAC3B1C">
        <w:t xml:space="preserve">medicine </w:t>
      </w:r>
      <w:r w:rsidR="1F12BA74">
        <w:t>dispense</w:t>
      </w:r>
      <w:r w:rsidR="0028162F">
        <w:t xml:space="preserve"> </w:t>
      </w:r>
      <w:r w:rsidR="5DAC3B1C">
        <w:t>cart</w:t>
      </w:r>
      <w:r w:rsidR="1F12BA74">
        <w:t xml:space="preserve"> used in the simulations they oversee and conduc</w:t>
      </w:r>
      <w:r w:rsidR="5DAC3B1C">
        <w:t xml:space="preserve">t. </w:t>
      </w:r>
      <w:r w:rsidR="00C13706">
        <w:t xml:space="preserve">Dr. Scott </w:t>
      </w:r>
      <w:r w:rsidR="5DAC3B1C">
        <w:t xml:space="preserve">James </w:t>
      </w:r>
      <w:r w:rsidR="00B54088">
        <w:t>felt that not only w</w:t>
      </w:r>
      <w:r w:rsidR="79544EF2">
        <w:t>ould it</w:t>
      </w:r>
      <w:r w:rsidR="00B54088">
        <w:t xml:space="preserve"> be a good project for CIS42</w:t>
      </w:r>
      <w:r w:rsidR="00B334A2">
        <w:t>2-424 class</w:t>
      </w:r>
      <w:r w:rsidR="00B54088">
        <w:t xml:space="preserve">, but </w:t>
      </w:r>
      <w:r w:rsidR="342B9D23">
        <w:t xml:space="preserve">that </w:t>
      </w:r>
      <w:r w:rsidR="00B54088">
        <w:t>it w</w:t>
      </w:r>
      <w:r w:rsidR="2D638DB2">
        <w:t>ould</w:t>
      </w:r>
      <w:r w:rsidR="00B54088">
        <w:t xml:space="preserve"> also </w:t>
      </w:r>
      <w:r w:rsidR="54CDE973">
        <w:t>be</w:t>
      </w:r>
      <w:r w:rsidR="00B54088">
        <w:t xml:space="preserve"> </w:t>
      </w:r>
      <w:r w:rsidR="00D516D5">
        <w:t>useful</w:t>
      </w:r>
      <w:r w:rsidR="00B54088">
        <w:t xml:space="preserve"> for </w:t>
      </w:r>
      <w:r w:rsidR="31F9E4E7">
        <w:t xml:space="preserve">the </w:t>
      </w:r>
      <w:r w:rsidR="00B54088">
        <w:t xml:space="preserve">SVSU nursing students. </w:t>
      </w:r>
      <w:r w:rsidR="00B56C50">
        <w:t xml:space="preserve">By </w:t>
      </w:r>
      <w:r w:rsidR="00D516D5">
        <w:t>providing</w:t>
      </w:r>
      <w:r w:rsidR="00BD1E16">
        <w:t xml:space="preserve"> the</w:t>
      </w:r>
      <w:r w:rsidR="2664F8AB">
        <w:t xml:space="preserve"> College of Nursing</w:t>
      </w:r>
      <w:r w:rsidR="00BD1E16">
        <w:t xml:space="preserve"> with </w:t>
      </w:r>
      <w:r w:rsidR="3C851BDE">
        <w:t>a</w:t>
      </w:r>
      <w:r w:rsidR="00BD1E16">
        <w:t xml:space="preserve"> solution</w:t>
      </w:r>
      <w:r w:rsidR="6D459E40">
        <w:t xml:space="preserve"> by fixing the cart</w:t>
      </w:r>
      <w:r w:rsidR="00431E8D">
        <w:t xml:space="preserve">, </w:t>
      </w:r>
      <w:r w:rsidR="4F3FC970">
        <w:t xml:space="preserve">their </w:t>
      </w:r>
      <w:r w:rsidR="5DAC3B1C">
        <w:t xml:space="preserve">nursing </w:t>
      </w:r>
      <w:r w:rsidR="13C1DD0A">
        <w:t>students</w:t>
      </w:r>
      <w:r w:rsidR="005453E7">
        <w:t xml:space="preserve"> </w:t>
      </w:r>
      <w:r w:rsidR="00B56C50">
        <w:t>will</w:t>
      </w:r>
      <w:r w:rsidR="005453E7">
        <w:t xml:space="preserve"> </w:t>
      </w:r>
      <w:r w:rsidR="00DD283E">
        <w:t>receive</w:t>
      </w:r>
      <w:r w:rsidR="00892513">
        <w:t xml:space="preserve"> </w:t>
      </w:r>
      <w:r w:rsidR="00D516D5">
        <w:t>necessary</w:t>
      </w:r>
      <w:r w:rsidR="0B38D91E">
        <w:t>, realistic</w:t>
      </w:r>
      <w:r w:rsidR="00892513">
        <w:t xml:space="preserve"> experience</w:t>
      </w:r>
      <w:r w:rsidR="00B56C50">
        <w:t xml:space="preserve"> </w:t>
      </w:r>
      <w:r w:rsidR="00264C56">
        <w:t>using</w:t>
      </w:r>
      <w:r w:rsidR="00B56C50">
        <w:t xml:space="preserve"> automated medical technology before they go into</w:t>
      </w:r>
      <w:r w:rsidR="00892513">
        <w:t xml:space="preserve"> </w:t>
      </w:r>
      <w:r w:rsidR="008C6C84">
        <w:t>their career field</w:t>
      </w:r>
      <w:r w:rsidR="5DAC3B1C">
        <w:t xml:space="preserve">. </w:t>
      </w:r>
      <w:r w:rsidR="00A36805">
        <w:t xml:space="preserve">We closely collaborated with </w:t>
      </w:r>
      <w:r w:rsidR="16BD8115">
        <w:t>the College</w:t>
      </w:r>
      <w:r w:rsidR="4ECB4040">
        <w:t xml:space="preserve"> of </w:t>
      </w:r>
      <w:r w:rsidR="16BD8115">
        <w:t>Nursing</w:t>
      </w:r>
      <w:r w:rsidR="00A36805">
        <w:t xml:space="preserve"> and </w:t>
      </w:r>
      <w:r w:rsidR="672A9724">
        <w:t>gained valuable insight into</w:t>
      </w:r>
      <w:r w:rsidR="4ECB4040">
        <w:t xml:space="preserve"> what the system </w:t>
      </w:r>
      <w:r w:rsidR="6497CB21">
        <w:t>must</w:t>
      </w:r>
      <w:r w:rsidR="4ECB4040">
        <w:t xml:space="preserve"> do</w:t>
      </w:r>
      <w:r w:rsidR="00A771E7">
        <w:t>.</w:t>
      </w:r>
      <w:r w:rsidR="4ECB4040">
        <w:t xml:space="preserve"> </w:t>
      </w:r>
    </w:p>
    <w:p w14:paraId="76F64ED4" w14:textId="7CBD8F0E" w:rsidR="006F4F58" w:rsidRDefault="00BD0FEE" w:rsidP="3223C159">
      <w:pPr>
        <w:spacing w:line="480" w:lineRule="auto"/>
        <w:ind w:firstLine="720"/>
      </w:pPr>
      <w:r>
        <w:t>After</w:t>
      </w:r>
      <w:r w:rsidR="008666A7">
        <w:t xml:space="preserve"> </w:t>
      </w:r>
      <w:r>
        <w:t>gathering</w:t>
      </w:r>
      <w:r w:rsidR="008F2D28">
        <w:t xml:space="preserve"> requirements from the </w:t>
      </w:r>
      <w:r w:rsidR="03789612">
        <w:t>College of Nursing</w:t>
      </w:r>
      <w:r w:rsidR="00810FC8">
        <w:t xml:space="preserve"> </w:t>
      </w:r>
      <w:r w:rsidR="004B0985">
        <w:t>and test</w:t>
      </w:r>
      <w:r>
        <w:t>ing</w:t>
      </w:r>
      <w:r w:rsidR="004B0985">
        <w:t xml:space="preserve"> </w:t>
      </w:r>
      <w:r w:rsidR="007134AC">
        <w:t>the cart</w:t>
      </w:r>
      <w:r w:rsidR="004B0985">
        <w:t xml:space="preserve"> ourselves, </w:t>
      </w:r>
      <w:r w:rsidR="008F2D28">
        <w:t>we</w:t>
      </w:r>
      <w:r w:rsidR="4ECB4040">
        <w:t xml:space="preserve"> were able to </w:t>
      </w:r>
      <w:r w:rsidR="193A2C25">
        <w:t>surmise</w:t>
      </w:r>
      <w:r w:rsidR="002D1F3F">
        <w:t xml:space="preserve"> the </w:t>
      </w:r>
      <w:r w:rsidR="10DF6B41">
        <w:t>primary</w:t>
      </w:r>
      <w:r w:rsidR="002D1F3F">
        <w:t xml:space="preserve"> functions </w:t>
      </w:r>
      <w:r w:rsidR="51E367F1">
        <w:t>necessary for the system</w:t>
      </w:r>
      <w:r w:rsidR="002D1F3F">
        <w:t xml:space="preserve"> to </w:t>
      </w:r>
      <w:r w:rsidR="51E367F1">
        <w:t>perform</w:t>
      </w:r>
      <w:r w:rsidR="05BF0C78">
        <w:t>,</w:t>
      </w:r>
      <w:r w:rsidR="62C5DE40">
        <w:t xml:space="preserve"> </w:t>
      </w:r>
      <w:r w:rsidR="67C13D67">
        <w:t>so</w:t>
      </w:r>
      <w:r w:rsidR="00E3137E">
        <w:t xml:space="preserve"> we </w:t>
      </w:r>
      <w:r w:rsidR="67C13D67">
        <w:t>began compiling</w:t>
      </w:r>
      <w:r w:rsidR="00E3137E">
        <w:t xml:space="preserve"> a list of requirements</w:t>
      </w:r>
      <w:r w:rsidR="0F83B552">
        <w:t>.</w:t>
      </w:r>
      <w:r w:rsidR="00BE70CB">
        <w:t xml:space="preserve"> We</w:t>
      </w:r>
      <w:r w:rsidR="00A354A8">
        <w:t xml:space="preserve"> </w:t>
      </w:r>
      <w:r w:rsidR="007A24B3">
        <w:t xml:space="preserve">came up with </w:t>
      </w:r>
      <w:r w:rsidR="4682DC96">
        <w:t xml:space="preserve">several </w:t>
      </w:r>
      <w:r w:rsidR="007A24B3">
        <w:t>different alternatives for fixing the cart</w:t>
      </w:r>
      <w:r w:rsidR="00EB3DFF">
        <w:t xml:space="preserve"> and </w:t>
      </w:r>
      <w:r w:rsidR="00FF0801">
        <w:t xml:space="preserve">chose the </w:t>
      </w:r>
      <w:r w:rsidR="00F60C87">
        <w:t xml:space="preserve">best </w:t>
      </w:r>
      <w:r w:rsidR="00BE70CB">
        <w:t>solution t</w:t>
      </w:r>
      <w:r w:rsidR="00264C56">
        <w:t>o</w:t>
      </w:r>
      <w:r w:rsidR="00BE70CB">
        <w:t xml:space="preserve"> fit the </w:t>
      </w:r>
      <w:r w:rsidR="5B2B9334">
        <w:t>College of Nursing</w:t>
      </w:r>
      <w:r w:rsidR="00BE70CB">
        <w:t>.</w:t>
      </w:r>
      <w:r w:rsidR="00502A69">
        <w:t xml:space="preserve"> </w:t>
      </w:r>
    </w:p>
    <w:p w14:paraId="395DF9D3" w14:textId="2EAE42A2" w:rsidR="281A7B4D" w:rsidRDefault="00502A69" w:rsidP="281A7B4D">
      <w:pPr>
        <w:spacing w:line="480" w:lineRule="auto"/>
        <w:ind w:firstLine="720"/>
      </w:pPr>
      <w:r>
        <w:t xml:space="preserve"> </w:t>
      </w:r>
      <w:r w:rsidR="00C27211">
        <w:t xml:space="preserve">To </w:t>
      </w:r>
      <w:r w:rsidR="289126E0">
        <w:t>further disseminate our understanding</w:t>
      </w:r>
      <w:r w:rsidR="00C27211">
        <w:t xml:space="preserve"> of </w:t>
      </w:r>
      <w:r w:rsidR="289126E0">
        <w:t xml:space="preserve">the system and what would be required to produce </w:t>
      </w:r>
      <w:r w:rsidR="00F51022">
        <w:t>similar</w:t>
      </w:r>
      <w:r w:rsidR="289126E0">
        <w:t xml:space="preserve"> </w:t>
      </w:r>
      <w:r w:rsidR="005F61BD">
        <w:t>S</w:t>
      </w:r>
      <w:r w:rsidR="289126E0">
        <w:t>oftware</w:t>
      </w:r>
      <w:r w:rsidR="00C27211">
        <w:t xml:space="preserve">, we </w:t>
      </w:r>
      <w:r w:rsidR="289126E0">
        <w:t>decomposed the system into</w:t>
      </w:r>
      <w:r w:rsidR="002B7BFC">
        <w:t xml:space="preserve"> </w:t>
      </w:r>
      <w:r w:rsidR="008E5829">
        <w:t>various</w:t>
      </w:r>
      <w:r w:rsidR="005658B2">
        <w:t xml:space="preserve"> </w:t>
      </w:r>
      <w:r w:rsidR="289126E0">
        <w:t>forms of charts</w:t>
      </w:r>
      <w:r w:rsidR="5013E0A1">
        <w:t xml:space="preserve"> </w:t>
      </w:r>
      <w:r w:rsidR="76A447EC">
        <w:t xml:space="preserve">and </w:t>
      </w:r>
      <w:r w:rsidR="005658B2">
        <w:t xml:space="preserve">diagrams </w:t>
      </w:r>
      <w:r w:rsidR="000747E7">
        <w:t xml:space="preserve">(context diagram, </w:t>
      </w:r>
      <w:r w:rsidR="00204D76">
        <w:t>data flow diagram</w:t>
      </w:r>
      <w:r w:rsidR="00B44938">
        <w:t>, HIPO diagram</w:t>
      </w:r>
      <w:r w:rsidR="0027386C">
        <w:t>, use case diagram</w:t>
      </w:r>
      <w:r w:rsidR="79165861">
        <w:t>,</w:t>
      </w:r>
      <w:r w:rsidR="00B44938">
        <w:t xml:space="preserve"> etc.</w:t>
      </w:r>
      <w:r w:rsidR="00215C22">
        <w:t>)</w:t>
      </w:r>
      <w:r w:rsidR="008E5829">
        <w:t xml:space="preserve">. </w:t>
      </w:r>
      <w:r w:rsidR="00976A4B">
        <w:t>In addition to diagrams</w:t>
      </w:r>
      <w:r w:rsidR="007B31E8">
        <w:t>,</w:t>
      </w:r>
      <w:r w:rsidR="002B7BFC">
        <w:t xml:space="preserve"> </w:t>
      </w:r>
      <w:r w:rsidR="001D5B66">
        <w:t xml:space="preserve">we wrote </w:t>
      </w:r>
      <w:r w:rsidR="00976A4B">
        <w:t>a</w:t>
      </w:r>
      <w:r w:rsidR="002B7BFC">
        <w:t xml:space="preserve"> cost</w:t>
      </w:r>
      <w:r w:rsidR="5B84EA01">
        <w:t>-benefit</w:t>
      </w:r>
      <w:r w:rsidR="002B7BFC">
        <w:t xml:space="preserve"> analysis</w:t>
      </w:r>
      <w:r w:rsidR="00976A4B">
        <w:t xml:space="preserve"> </w:t>
      </w:r>
      <w:r w:rsidR="002B7BFC">
        <w:t>for the system</w:t>
      </w:r>
      <w:r w:rsidR="007D39A0">
        <w:t>, including</w:t>
      </w:r>
      <w:r w:rsidR="008B5D5C">
        <w:t xml:space="preserve"> t</w:t>
      </w:r>
      <w:r w:rsidR="001A2713">
        <w:t>he project</w:t>
      </w:r>
      <w:r w:rsidR="003B2C01">
        <w:t>’</w:t>
      </w:r>
      <w:r w:rsidR="001A2713">
        <w:t>s</w:t>
      </w:r>
      <w:r w:rsidR="008B5D5C">
        <w:t xml:space="preserve"> tangi</w:t>
      </w:r>
      <w:r w:rsidR="00562BD1">
        <w:t>bl</w:t>
      </w:r>
      <w:r w:rsidR="008B5D5C">
        <w:t xml:space="preserve">e and </w:t>
      </w:r>
      <w:r w:rsidR="003A6A1E">
        <w:t>intangible be</w:t>
      </w:r>
      <w:r w:rsidR="00562BD1">
        <w:t>nefit</w:t>
      </w:r>
      <w:r w:rsidR="003A6A1E">
        <w:t>s. We then</w:t>
      </w:r>
      <w:r w:rsidR="00215C22">
        <w:t xml:space="preserve"> implemented the schedule for developing the </w:t>
      </w:r>
      <w:r w:rsidR="005F61BD">
        <w:t>S</w:t>
      </w:r>
      <w:r w:rsidR="00317CFB">
        <w:t>oftware</w:t>
      </w:r>
      <w:r w:rsidR="00215C22">
        <w:t xml:space="preserve">, </w:t>
      </w:r>
      <w:r w:rsidR="00444703">
        <w:t>came up with the</w:t>
      </w:r>
      <w:r w:rsidR="003A6A1E">
        <w:t xml:space="preserve"> rainy</w:t>
      </w:r>
      <w:r w:rsidR="647EC8D5">
        <w:t>-day</w:t>
      </w:r>
      <w:r w:rsidR="003A6A1E">
        <w:t xml:space="preserve"> </w:t>
      </w:r>
      <w:r w:rsidR="00D516D5">
        <w:t>scenarios</w:t>
      </w:r>
      <w:r w:rsidR="003A6A1E">
        <w:t xml:space="preserve"> and</w:t>
      </w:r>
      <w:r w:rsidR="01A53A22">
        <w:t xml:space="preserve"> typical use-cases,</w:t>
      </w:r>
      <w:r w:rsidR="07915871">
        <w:t xml:space="preserve"> and</w:t>
      </w:r>
      <w:r w:rsidR="009B6510">
        <w:t xml:space="preserve">, </w:t>
      </w:r>
      <w:r w:rsidR="003A6A1E">
        <w:t>most importantly</w:t>
      </w:r>
      <w:r w:rsidR="009B6510">
        <w:t>,</w:t>
      </w:r>
      <w:r w:rsidR="00562BD1">
        <w:t xml:space="preserve"> created a</w:t>
      </w:r>
      <w:r w:rsidR="003A6A1E">
        <w:t xml:space="preserve"> </w:t>
      </w:r>
      <w:r w:rsidR="00444703">
        <w:t>database design for the system</w:t>
      </w:r>
      <w:r w:rsidR="003A6A1E">
        <w:t xml:space="preserve">. </w:t>
      </w:r>
    </w:p>
    <w:p w14:paraId="09A65616" w14:textId="5DB434BF" w:rsidR="00D669E2" w:rsidRDefault="00EB6EE5" w:rsidP="3223C159">
      <w:pPr>
        <w:spacing w:line="480" w:lineRule="auto"/>
        <w:ind w:firstLine="720"/>
      </w:pPr>
      <w:r>
        <w:t>A</w:t>
      </w:r>
      <w:r w:rsidR="00AF3885">
        <w:t xml:space="preserve">fter </w:t>
      </w:r>
      <w:r w:rsidR="6F239168">
        <w:t>analyzing</w:t>
      </w:r>
      <w:r w:rsidR="00AF3885">
        <w:t xml:space="preserve"> the </w:t>
      </w:r>
      <w:r w:rsidR="000A3119">
        <w:t>College of Nursing</w:t>
      </w:r>
      <w:r w:rsidR="003B2C01">
        <w:t>’</w:t>
      </w:r>
      <w:r w:rsidR="000A3119">
        <w:t xml:space="preserve">s </w:t>
      </w:r>
      <w:r w:rsidR="7B91F9E6">
        <w:t>existing</w:t>
      </w:r>
      <w:r w:rsidR="00BB688C">
        <w:t xml:space="preserve"> </w:t>
      </w:r>
      <w:r w:rsidR="005F61BD">
        <w:t>S</w:t>
      </w:r>
      <w:r w:rsidR="00AF3885">
        <w:t>oftware, we started working on the</w:t>
      </w:r>
      <w:r w:rsidR="00F2316A">
        <w:t xml:space="preserve"> </w:t>
      </w:r>
      <w:r w:rsidR="00D0661C">
        <w:t>cart</w:t>
      </w:r>
      <w:r w:rsidR="003B2C01">
        <w:t>’</w:t>
      </w:r>
      <w:r w:rsidR="00D0661C">
        <w:t xml:space="preserve">s software </w:t>
      </w:r>
      <w:r w:rsidR="00F2316A">
        <w:t>design</w:t>
      </w:r>
      <w:r w:rsidR="00AF3885">
        <w:t xml:space="preserve"> prototype.</w:t>
      </w:r>
      <w:r w:rsidR="0016769F">
        <w:t xml:space="preserve"> Our GUI representatives </w:t>
      </w:r>
      <w:r w:rsidR="00CC4FD5">
        <w:t xml:space="preserve">had team meetings where they collaborated to come up with the best ideas for the database schemas and </w:t>
      </w:r>
      <w:r w:rsidR="003609B9">
        <w:t>software design.</w:t>
      </w:r>
      <w:r w:rsidR="00AF3885">
        <w:t xml:space="preserve"> We discussed</w:t>
      </w:r>
      <w:r w:rsidR="002E37B5">
        <w:t xml:space="preserve"> different </w:t>
      </w:r>
      <w:r w:rsidR="002E37B5">
        <w:lastRenderedPageBreak/>
        <w:t xml:space="preserve">ways to improve the </w:t>
      </w:r>
      <w:r w:rsidR="005F61BD">
        <w:t>S</w:t>
      </w:r>
      <w:r w:rsidR="002E37B5">
        <w:t>oftware</w:t>
      </w:r>
      <w:r w:rsidR="003B2C01">
        <w:t>’</w:t>
      </w:r>
      <w:r w:rsidR="002E37B5">
        <w:t xml:space="preserve">s design and </w:t>
      </w:r>
      <w:r w:rsidR="21A4293B">
        <w:t>functional</w:t>
      </w:r>
      <w:r w:rsidR="715550B5">
        <w:t>ity</w:t>
      </w:r>
      <w:r w:rsidR="00003EE2">
        <w:t xml:space="preserve"> as the </w:t>
      </w:r>
      <w:r w:rsidR="00D0661C">
        <w:t xml:space="preserve">original </w:t>
      </w:r>
      <w:r w:rsidR="005F61BD">
        <w:t>S</w:t>
      </w:r>
      <w:r w:rsidR="00003EE2">
        <w:t xml:space="preserve">oftware itself </w:t>
      </w:r>
      <w:r w:rsidR="53726368">
        <w:t>was</w:t>
      </w:r>
      <w:r w:rsidR="00003EE2">
        <w:t xml:space="preserve"> quite outdated.</w:t>
      </w:r>
      <w:r w:rsidR="008D0454">
        <w:t xml:space="preserve"> </w:t>
      </w:r>
      <w:r w:rsidR="0081631E">
        <w:t>We</w:t>
      </w:r>
      <w:r w:rsidR="472EA16F">
        <w:t xml:space="preserve"> </w:t>
      </w:r>
      <w:r w:rsidR="32A37062">
        <w:t>had</w:t>
      </w:r>
      <w:r w:rsidR="0081631E">
        <w:t xml:space="preserve"> also gathered any additional requirements</w:t>
      </w:r>
      <w:r w:rsidR="00D669E2">
        <w:t xml:space="preserve"> </w:t>
      </w:r>
      <w:r w:rsidR="0038116C">
        <w:t>or</w:t>
      </w:r>
      <w:r w:rsidR="0081631E">
        <w:t xml:space="preserve"> suggestions for</w:t>
      </w:r>
      <w:r w:rsidR="0038116C">
        <w:t xml:space="preserve"> </w:t>
      </w:r>
      <w:r w:rsidR="0081631E">
        <w:t>improvement</w:t>
      </w:r>
      <w:r w:rsidR="57293E4F">
        <w:t xml:space="preserve"> of the </w:t>
      </w:r>
      <w:r w:rsidR="00601690">
        <w:t xml:space="preserve">original </w:t>
      </w:r>
      <w:r w:rsidR="005F61BD">
        <w:t>S</w:t>
      </w:r>
      <w:r w:rsidR="57293E4F">
        <w:t>oftware</w:t>
      </w:r>
      <w:r w:rsidR="0081631E">
        <w:t>.</w:t>
      </w:r>
      <w:r w:rsidR="00F653E7">
        <w:t xml:space="preserve"> </w:t>
      </w:r>
    </w:p>
    <w:p w14:paraId="4B33FB77" w14:textId="5705E3E9" w:rsidR="63BE1F4D" w:rsidRDefault="00601690" w:rsidP="3223C159">
      <w:pPr>
        <w:spacing w:line="480" w:lineRule="auto"/>
        <w:ind w:firstLine="720"/>
      </w:pPr>
      <w:r>
        <w:t>U</w:t>
      </w:r>
      <w:r w:rsidR="00AD6B51">
        <w:t>sing a</w:t>
      </w:r>
      <w:r w:rsidR="004955B5">
        <w:t>n</w:t>
      </w:r>
      <w:r w:rsidR="00F653E7">
        <w:t xml:space="preserve"> </w:t>
      </w:r>
      <w:r w:rsidR="00E120A4">
        <w:t xml:space="preserve">iterative </w:t>
      </w:r>
      <w:r w:rsidR="00F653E7">
        <w:t>waterfall</w:t>
      </w:r>
      <w:r w:rsidR="0062592D">
        <w:t xml:space="preserve"> approach</w:t>
      </w:r>
      <w:r w:rsidR="00280546">
        <w:t xml:space="preserve">, we have </w:t>
      </w:r>
      <w:r w:rsidR="0062592D">
        <w:t>completed</w:t>
      </w:r>
      <w:r w:rsidR="000836C2">
        <w:t xml:space="preserve"> </w:t>
      </w:r>
      <w:r w:rsidR="0062592D">
        <w:t>its</w:t>
      </w:r>
      <w:r w:rsidR="000836C2">
        <w:t xml:space="preserve"> f</w:t>
      </w:r>
      <w:r w:rsidR="0062592D">
        <w:t>i</w:t>
      </w:r>
      <w:r w:rsidR="000836C2">
        <w:t xml:space="preserve">rst two </w:t>
      </w:r>
      <w:r w:rsidR="0062592D">
        <w:t>stages</w:t>
      </w:r>
      <w:r w:rsidR="000836C2">
        <w:t xml:space="preserve">: </w:t>
      </w:r>
      <w:r w:rsidR="588DA8AA">
        <w:t>gather</w:t>
      </w:r>
      <w:r w:rsidR="6E8B72C0">
        <w:t>ing</w:t>
      </w:r>
      <w:r w:rsidR="000836C2">
        <w:t xml:space="preserve"> documentation </w:t>
      </w:r>
      <w:r w:rsidR="588DA8AA">
        <w:t>requirement</w:t>
      </w:r>
      <w:r w:rsidR="7D40C9A7">
        <w:t>s</w:t>
      </w:r>
      <w:r w:rsidR="000836C2">
        <w:t xml:space="preserve"> and </w:t>
      </w:r>
      <w:r w:rsidR="588DA8AA">
        <w:t>implement</w:t>
      </w:r>
      <w:r w:rsidR="13B91230">
        <w:t>ing</w:t>
      </w:r>
      <w:r w:rsidR="000836C2">
        <w:t xml:space="preserve"> the software</w:t>
      </w:r>
      <w:r w:rsidR="00DC34AF">
        <w:t xml:space="preserve"> design</w:t>
      </w:r>
      <w:r w:rsidR="000836C2">
        <w:t xml:space="preserve">. </w:t>
      </w:r>
      <w:r w:rsidR="007C29C2">
        <w:t xml:space="preserve"> </w:t>
      </w:r>
      <w:r w:rsidR="3F95F964">
        <w:t xml:space="preserve"> </w:t>
      </w:r>
    </w:p>
    <w:p w14:paraId="522C387A" w14:textId="57354362" w:rsidR="63BE1F4D" w:rsidRDefault="63BE1F4D" w:rsidP="63BE1F4D"/>
    <w:p w14:paraId="4BBAADC5" w14:textId="77777777" w:rsidR="001A7912" w:rsidRDefault="001A7912" w:rsidP="001A7912">
      <w:pPr>
        <w:sectPr w:rsidR="001A7912" w:rsidSect="002B3CAD">
          <w:headerReference w:type="default" r:id="rId27"/>
          <w:pgSz w:w="12240" w:h="15840"/>
          <w:pgMar w:top="1440" w:right="1440" w:bottom="1440" w:left="1440" w:header="720" w:footer="720" w:gutter="0"/>
          <w:cols w:space="720"/>
          <w:docGrid w:linePitch="360"/>
        </w:sectPr>
      </w:pPr>
      <w:bookmarkStart w:id="9" w:name="_Toc55820234"/>
      <w:bookmarkStart w:id="10" w:name="_Toc55842648"/>
      <w:bookmarkStart w:id="11" w:name="_Toc56973106"/>
    </w:p>
    <w:p w14:paraId="24C78120" w14:textId="2AE91AED" w:rsidR="30F60D9C" w:rsidRDefault="30F60D9C" w:rsidP="001A7912">
      <w:pPr>
        <w:pStyle w:val="Heading1"/>
      </w:pPr>
      <w:bookmarkStart w:id="12" w:name="_Toc69369975"/>
      <w:r>
        <w:lastRenderedPageBreak/>
        <w:t>Analysis of Objectives</w:t>
      </w:r>
      <w:bookmarkEnd w:id="9"/>
      <w:bookmarkEnd w:id="10"/>
      <w:bookmarkEnd w:id="11"/>
      <w:bookmarkEnd w:id="12"/>
    </w:p>
    <w:p w14:paraId="2813BDE8" w14:textId="37D002F6" w:rsidR="63BE1F4D" w:rsidRDefault="63BE1F4D" w:rsidP="63BE1F4D"/>
    <w:p w14:paraId="1070C895" w14:textId="258A5D2B" w:rsidR="49FD316B" w:rsidRDefault="71D3A21A" w:rsidP="00FE07B0">
      <w:pPr>
        <w:pStyle w:val="Heading2"/>
        <w:spacing w:line="480" w:lineRule="auto"/>
        <w:rPr>
          <w:rFonts w:eastAsiaTheme="minorEastAsia"/>
        </w:rPr>
      </w:pPr>
      <w:bookmarkStart w:id="13" w:name="_Toc69369976"/>
      <w:r>
        <w:t>Objectives of the System</w:t>
      </w:r>
      <w:bookmarkEnd w:id="13"/>
    </w:p>
    <w:p w14:paraId="60995D3F" w14:textId="585FC584" w:rsidR="002F20A7" w:rsidRPr="00DD3603"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002F20A7" w:rsidRPr="002F20A7">
        <w:rPr>
          <w:rFonts w:ascii="Calibri" w:eastAsia="Calibri" w:hAnsi="Calibri" w:cs="Calibri"/>
        </w:rPr>
        <w:t>evelop a graphical user interface for the software component of the system.</w:t>
      </w:r>
    </w:p>
    <w:p w14:paraId="06D56F45" w14:textId="0BB8034B" w:rsidR="00DD3603" w:rsidRPr="00DD3603" w:rsidRDefault="00DC34AF" w:rsidP="00216E1F">
      <w:pPr>
        <w:pStyle w:val="ListParagraph"/>
        <w:numPr>
          <w:ilvl w:val="1"/>
          <w:numId w:val="3"/>
        </w:numPr>
        <w:spacing w:line="480" w:lineRule="auto"/>
        <w:rPr>
          <w:rFonts w:eastAsiaTheme="minorEastAsia"/>
        </w:rPr>
      </w:pPr>
      <w:r>
        <w:rPr>
          <w:rFonts w:ascii="Calibri" w:eastAsia="Calibri" w:hAnsi="Calibri" w:cs="Calibri"/>
        </w:rPr>
        <w:t>D</w:t>
      </w:r>
      <w:r w:rsidR="00DD3603" w:rsidRPr="20EB6F8E">
        <w:rPr>
          <w:rFonts w:ascii="Calibri" w:eastAsia="Calibri" w:hAnsi="Calibri" w:cs="Calibri"/>
        </w:rPr>
        <w:t xml:space="preserve">evelop a graphical user interface that will enable the </w:t>
      </w:r>
      <w:r w:rsidR="009F51C2">
        <w:rPr>
          <w:rFonts w:ascii="Calibri" w:eastAsia="Calibri" w:hAnsi="Calibri" w:cs="Calibri"/>
        </w:rPr>
        <w:t>nurse, charge nurse, or administrator</w:t>
      </w:r>
      <w:r w:rsidR="00DD3603">
        <w:rPr>
          <w:rFonts w:ascii="Calibri" w:eastAsia="Calibri" w:hAnsi="Calibri" w:cs="Calibri"/>
        </w:rPr>
        <w:t xml:space="preserve"> to</w:t>
      </w:r>
      <w:r w:rsidR="00DD3603" w:rsidRPr="20EB6F8E">
        <w:rPr>
          <w:rFonts w:ascii="Calibri" w:eastAsia="Calibri" w:hAnsi="Calibri" w:cs="Calibri"/>
        </w:rPr>
        <w:t xml:space="preserve"> interact with the </w:t>
      </w:r>
      <w:r w:rsidR="00171C1D">
        <w:rPr>
          <w:rFonts w:ascii="Calibri" w:eastAsia="Calibri" w:hAnsi="Calibri" w:cs="Calibri"/>
        </w:rPr>
        <w:t>medical dispenser</w:t>
      </w:r>
      <w:r w:rsidR="003B2C01">
        <w:rPr>
          <w:rFonts w:ascii="Calibri" w:eastAsia="Calibri" w:hAnsi="Calibri" w:cs="Calibri"/>
        </w:rPr>
        <w:t>’</w:t>
      </w:r>
      <w:r w:rsidR="00171C1D">
        <w:rPr>
          <w:rFonts w:ascii="Calibri" w:eastAsia="Calibri" w:hAnsi="Calibri" w:cs="Calibri"/>
        </w:rPr>
        <w:t xml:space="preserve">s </w:t>
      </w:r>
      <w:r w:rsidR="00DD3603" w:rsidRPr="20EB6F8E">
        <w:rPr>
          <w:rFonts w:ascii="Calibri" w:eastAsia="Calibri" w:hAnsi="Calibri" w:cs="Calibri"/>
        </w:rPr>
        <w:t>draw</w:t>
      </w:r>
      <w:r w:rsidR="00DD3603">
        <w:rPr>
          <w:rFonts w:ascii="Calibri" w:eastAsia="Calibri" w:hAnsi="Calibri" w:cs="Calibri"/>
        </w:rPr>
        <w:t>er</w:t>
      </w:r>
      <w:r w:rsidR="00DD3603" w:rsidRPr="20EB6F8E">
        <w:rPr>
          <w:rFonts w:ascii="Calibri" w:eastAsia="Calibri" w:hAnsi="Calibri" w:cs="Calibri"/>
        </w:rPr>
        <w:t xml:space="preserve"> system.</w:t>
      </w:r>
    </w:p>
    <w:p w14:paraId="4393F7AA" w14:textId="734494D2" w:rsidR="00871CBD" w:rsidRPr="00DD7359"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00871CBD">
        <w:rPr>
          <w:rFonts w:ascii="Calibri" w:eastAsia="Calibri" w:hAnsi="Calibri" w:cs="Calibri"/>
        </w:rPr>
        <w:t>evelop a system that will automate the process of drug dispensing.</w:t>
      </w:r>
    </w:p>
    <w:p w14:paraId="5890E985" w14:textId="1D5554D0" w:rsidR="41F3BB86" w:rsidRPr="00B33FC4"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00F84751">
        <w:rPr>
          <w:rFonts w:ascii="Calibri" w:eastAsia="Calibri" w:hAnsi="Calibri" w:cs="Calibri"/>
        </w:rPr>
        <w:t>evelop</w:t>
      </w:r>
      <w:r w:rsidR="34BB928A" w:rsidRPr="3B2B124E">
        <w:rPr>
          <w:rFonts w:ascii="Calibri" w:eastAsia="Calibri" w:hAnsi="Calibri" w:cs="Calibri"/>
        </w:rPr>
        <w:t xml:space="preserve"> </w:t>
      </w:r>
      <w:r w:rsidR="00F84751">
        <w:rPr>
          <w:rFonts w:ascii="Calibri" w:eastAsia="Calibri" w:hAnsi="Calibri" w:cs="Calibri"/>
        </w:rPr>
        <w:t>an authorization process</w:t>
      </w:r>
      <w:r w:rsidR="34BB928A" w:rsidRPr="3B2B124E">
        <w:rPr>
          <w:rFonts w:ascii="Calibri" w:eastAsia="Calibri" w:hAnsi="Calibri" w:cs="Calibri"/>
        </w:rPr>
        <w:t xml:space="preserve"> </w:t>
      </w:r>
      <w:r w:rsidR="00FA4C9C">
        <w:rPr>
          <w:rFonts w:ascii="Calibri" w:eastAsia="Calibri" w:hAnsi="Calibri" w:cs="Calibri"/>
        </w:rPr>
        <w:t>for</w:t>
      </w:r>
      <w:r w:rsidR="00F84751">
        <w:rPr>
          <w:rFonts w:ascii="Calibri" w:eastAsia="Calibri" w:hAnsi="Calibri" w:cs="Calibri"/>
        </w:rPr>
        <w:t xml:space="preserve"> wh</w:t>
      </w:r>
      <w:r w:rsidR="007D08A6">
        <w:rPr>
          <w:rFonts w:ascii="Calibri" w:eastAsia="Calibri" w:hAnsi="Calibri" w:cs="Calibri"/>
        </w:rPr>
        <w:t xml:space="preserve">en </w:t>
      </w:r>
      <w:r w:rsidR="00FA4C9C">
        <w:rPr>
          <w:rFonts w:ascii="Calibri" w:eastAsia="Calibri" w:hAnsi="Calibri" w:cs="Calibri"/>
        </w:rPr>
        <w:t>nurses</w:t>
      </w:r>
      <w:r w:rsidR="007D08A6">
        <w:rPr>
          <w:rFonts w:ascii="Calibri" w:eastAsia="Calibri" w:hAnsi="Calibri" w:cs="Calibri"/>
        </w:rPr>
        <w:t xml:space="preserve"> need</w:t>
      </w:r>
      <w:r w:rsidR="34BB928A" w:rsidRPr="3B2B124E">
        <w:rPr>
          <w:rFonts w:ascii="Calibri" w:eastAsia="Calibri" w:hAnsi="Calibri" w:cs="Calibri"/>
        </w:rPr>
        <w:t xml:space="preserve"> to validate their credentials </w:t>
      </w:r>
      <w:r w:rsidR="00D75EBF">
        <w:rPr>
          <w:rFonts w:ascii="Calibri" w:eastAsia="Calibri" w:hAnsi="Calibri" w:cs="Calibri"/>
        </w:rPr>
        <w:t xml:space="preserve">to </w:t>
      </w:r>
      <w:r w:rsidR="34BB928A" w:rsidRPr="3B2B124E">
        <w:rPr>
          <w:rFonts w:ascii="Calibri" w:eastAsia="Calibri" w:hAnsi="Calibri" w:cs="Calibri"/>
        </w:rPr>
        <w:t>log</w:t>
      </w:r>
      <w:r w:rsidR="00D75EBF">
        <w:rPr>
          <w:rFonts w:ascii="Calibri" w:eastAsia="Calibri" w:hAnsi="Calibri" w:cs="Calibri"/>
        </w:rPr>
        <w:t xml:space="preserve"> i</w:t>
      </w:r>
      <w:r w:rsidR="34BB928A" w:rsidRPr="3B2B124E">
        <w:rPr>
          <w:rFonts w:ascii="Calibri" w:eastAsia="Calibri" w:hAnsi="Calibri" w:cs="Calibri"/>
        </w:rPr>
        <w:t>nto the system.</w:t>
      </w:r>
    </w:p>
    <w:p w14:paraId="226A86F8" w14:textId="4A487664" w:rsidR="00B33FC4" w:rsidRPr="00DA1EE6"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00B33FC4">
        <w:rPr>
          <w:rFonts w:ascii="Calibri" w:eastAsia="Calibri" w:hAnsi="Calibri" w:cs="Calibri"/>
        </w:rPr>
        <w:t>evelop a database</w:t>
      </w:r>
      <w:r w:rsidR="00365452">
        <w:rPr>
          <w:rFonts w:ascii="Calibri" w:eastAsia="Calibri" w:hAnsi="Calibri" w:cs="Calibri"/>
        </w:rPr>
        <w:t xml:space="preserve"> system</w:t>
      </w:r>
      <w:r w:rsidR="00B33FC4">
        <w:rPr>
          <w:rFonts w:ascii="Calibri" w:eastAsia="Calibri" w:hAnsi="Calibri" w:cs="Calibri"/>
        </w:rPr>
        <w:t xml:space="preserve"> that will </w:t>
      </w:r>
      <w:r w:rsidR="003263FD">
        <w:rPr>
          <w:rFonts w:ascii="Calibri" w:eastAsia="Calibri" w:hAnsi="Calibri" w:cs="Calibri"/>
        </w:rPr>
        <w:t>s</w:t>
      </w:r>
      <w:r w:rsidR="00D75EBF">
        <w:rPr>
          <w:rFonts w:ascii="Calibri" w:eastAsia="Calibri" w:hAnsi="Calibri" w:cs="Calibri"/>
        </w:rPr>
        <w:t xml:space="preserve">ecurely </w:t>
      </w:r>
      <w:r w:rsidR="003263FD">
        <w:rPr>
          <w:rFonts w:ascii="Calibri" w:eastAsia="Calibri" w:hAnsi="Calibri" w:cs="Calibri"/>
        </w:rPr>
        <w:t xml:space="preserve">store </w:t>
      </w:r>
      <w:r w:rsidR="007D08A6">
        <w:rPr>
          <w:rFonts w:ascii="Calibri" w:eastAsia="Calibri" w:hAnsi="Calibri" w:cs="Calibri"/>
        </w:rPr>
        <w:t xml:space="preserve">medication and patient </w:t>
      </w:r>
      <w:r w:rsidR="00365452">
        <w:rPr>
          <w:rFonts w:ascii="Calibri" w:eastAsia="Calibri" w:hAnsi="Calibri" w:cs="Calibri"/>
        </w:rPr>
        <w:t>data.</w:t>
      </w:r>
    </w:p>
    <w:p w14:paraId="6E8A7E15" w14:textId="56F2DFB3" w:rsidR="00DA1EE6" w:rsidRPr="00F657B8"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00DA1EE6">
        <w:rPr>
          <w:rFonts w:ascii="Calibri" w:eastAsia="Calibri" w:hAnsi="Calibri" w:cs="Calibri"/>
        </w:rPr>
        <w:t xml:space="preserve">evelop a </w:t>
      </w:r>
      <w:r w:rsidR="005768D8">
        <w:rPr>
          <w:rFonts w:ascii="Calibri" w:eastAsia="Calibri" w:hAnsi="Calibri" w:cs="Calibri"/>
        </w:rPr>
        <w:t>scanning system that will scan the</w:t>
      </w:r>
      <w:r w:rsidR="00837477">
        <w:rPr>
          <w:rFonts w:ascii="Calibri" w:eastAsia="Calibri" w:hAnsi="Calibri" w:cs="Calibri"/>
        </w:rPr>
        <w:t xml:space="preserve"> barcodes.</w:t>
      </w:r>
    </w:p>
    <w:p w14:paraId="5E6AED6E" w14:textId="3248D7F5" w:rsidR="3B2B124E" w:rsidRPr="002E4BDF"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34BB928A" w:rsidRPr="5061C545">
        <w:rPr>
          <w:rFonts w:ascii="Calibri" w:eastAsia="Calibri" w:hAnsi="Calibri" w:cs="Calibri"/>
        </w:rPr>
        <w:t>evelop a graphical user interface that will showcase a patient roster and requisite patient</w:t>
      </w:r>
      <w:r w:rsidR="00DD3603">
        <w:rPr>
          <w:rFonts w:ascii="Calibri" w:eastAsia="Calibri" w:hAnsi="Calibri" w:cs="Calibri"/>
        </w:rPr>
        <w:t xml:space="preserve"> and medication</w:t>
      </w:r>
      <w:r w:rsidR="34BB928A" w:rsidRPr="5061C545">
        <w:rPr>
          <w:rFonts w:ascii="Calibri" w:eastAsia="Calibri" w:hAnsi="Calibri" w:cs="Calibri"/>
        </w:rPr>
        <w:t xml:space="preserve"> information.</w:t>
      </w:r>
    </w:p>
    <w:p w14:paraId="3A33ECFF" w14:textId="33358D14" w:rsidR="0013752C" w:rsidRPr="002E4BDF" w:rsidRDefault="004911C5" w:rsidP="00216E1F">
      <w:pPr>
        <w:pStyle w:val="ListParagraph"/>
        <w:numPr>
          <w:ilvl w:val="1"/>
          <w:numId w:val="3"/>
        </w:numPr>
        <w:spacing w:line="480" w:lineRule="auto"/>
        <w:rPr>
          <w:rFonts w:eastAsiaTheme="minorEastAsia"/>
        </w:rPr>
      </w:pPr>
      <w:r>
        <w:rPr>
          <w:rFonts w:eastAsiaTheme="minorEastAsia"/>
        </w:rPr>
        <w:t>K</w:t>
      </w:r>
      <w:r w:rsidR="00CB7431">
        <w:rPr>
          <w:rFonts w:eastAsiaTheme="minorEastAsia"/>
        </w:rPr>
        <w:t>eep track of expire</w:t>
      </w:r>
      <w:r w:rsidR="007F5ECF">
        <w:rPr>
          <w:rFonts w:eastAsiaTheme="minorEastAsia"/>
        </w:rPr>
        <w:t>d</w:t>
      </w:r>
      <w:r w:rsidR="00CB7431">
        <w:rPr>
          <w:rFonts w:eastAsiaTheme="minorEastAsia"/>
        </w:rPr>
        <w:t xml:space="preserve"> or wasted medication. </w:t>
      </w:r>
    </w:p>
    <w:p w14:paraId="24659416" w14:textId="11224086" w:rsidR="20EB6F8E" w:rsidRPr="00575CEA"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34BB928A" w:rsidRPr="336F58D6">
        <w:rPr>
          <w:rFonts w:ascii="Calibri" w:eastAsia="Calibri" w:hAnsi="Calibri" w:cs="Calibri"/>
        </w:rPr>
        <w:t xml:space="preserve">evelop a method </w:t>
      </w:r>
      <w:r w:rsidR="78049C5C" w:rsidRPr="6BF80B74">
        <w:rPr>
          <w:rFonts w:ascii="Calibri" w:eastAsia="Calibri" w:hAnsi="Calibri" w:cs="Calibri"/>
        </w:rPr>
        <w:t>for</w:t>
      </w:r>
      <w:r w:rsidR="34BB928A" w:rsidRPr="336F58D6">
        <w:rPr>
          <w:rFonts w:ascii="Calibri" w:eastAsia="Calibri" w:hAnsi="Calibri" w:cs="Calibri"/>
        </w:rPr>
        <w:t xml:space="preserve"> drug validation by providing the charge nurse authorization to sign-off on narcotic administration.</w:t>
      </w:r>
    </w:p>
    <w:p w14:paraId="6B94F1D8" w14:textId="4264240A" w:rsidR="00575CEA" w:rsidRPr="00C768FF" w:rsidRDefault="004911C5" w:rsidP="00216E1F">
      <w:pPr>
        <w:pStyle w:val="ListParagraph"/>
        <w:numPr>
          <w:ilvl w:val="1"/>
          <w:numId w:val="3"/>
        </w:numPr>
        <w:spacing w:line="480" w:lineRule="auto"/>
        <w:rPr>
          <w:rFonts w:eastAsiaTheme="minorEastAsia"/>
        </w:rPr>
      </w:pPr>
      <w:r>
        <w:rPr>
          <w:rFonts w:ascii="Calibri" w:eastAsia="Calibri" w:hAnsi="Calibri" w:cs="Calibri"/>
        </w:rPr>
        <w:t>D</w:t>
      </w:r>
      <w:r w:rsidR="00575CEA">
        <w:rPr>
          <w:rFonts w:ascii="Calibri" w:eastAsia="Calibri" w:hAnsi="Calibri" w:cs="Calibri"/>
        </w:rPr>
        <w:t xml:space="preserve">evelop a system that is </w:t>
      </w:r>
      <w:r w:rsidR="00045358">
        <w:rPr>
          <w:rFonts w:ascii="Calibri" w:eastAsia="Calibri" w:hAnsi="Calibri" w:cs="Calibri"/>
        </w:rPr>
        <w:t>compliant with</w:t>
      </w:r>
      <w:r w:rsidR="006F6B27">
        <w:rPr>
          <w:rFonts w:ascii="Calibri" w:eastAsia="Calibri" w:hAnsi="Calibri" w:cs="Calibri"/>
        </w:rPr>
        <w:t xml:space="preserve"> health standards and</w:t>
      </w:r>
      <w:r w:rsidR="00045358">
        <w:rPr>
          <w:rFonts w:ascii="Calibri" w:eastAsia="Calibri" w:hAnsi="Calibri" w:cs="Calibri"/>
        </w:rPr>
        <w:t xml:space="preserve"> </w:t>
      </w:r>
      <w:r w:rsidR="00304A51">
        <w:rPr>
          <w:rFonts w:ascii="Calibri" w:eastAsia="Calibri" w:hAnsi="Calibri" w:cs="Calibri"/>
        </w:rPr>
        <w:t xml:space="preserve">safety </w:t>
      </w:r>
      <w:r w:rsidR="49823661" w:rsidRPr="4D5262DD">
        <w:rPr>
          <w:rFonts w:ascii="Calibri" w:eastAsia="Calibri" w:hAnsi="Calibri" w:cs="Calibri"/>
        </w:rPr>
        <w:t>guid</w:t>
      </w:r>
      <w:r w:rsidR="0D07DD7D" w:rsidRPr="4D5262DD">
        <w:rPr>
          <w:rFonts w:ascii="Calibri" w:eastAsia="Calibri" w:hAnsi="Calibri" w:cs="Calibri"/>
        </w:rPr>
        <w:t>elines</w:t>
      </w:r>
      <w:r w:rsidR="00304A51">
        <w:rPr>
          <w:rFonts w:ascii="Calibri" w:eastAsia="Calibri" w:hAnsi="Calibri" w:cs="Calibri"/>
        </w:rPr>
        <w:t xml:space="preserve">. </w:t>
      </w:r>
    </w:p>
    <w:p w14:paraId="5C6EC616" w14:textId="3836E4A3" w:rsidR="00C768FF" w:rsidRPr="0022051B" w:rsidRDefault="004911C5" w:rsidP="00216E1F">
      <w:pPr>
        <w:pStyle w:val="ListParagraph"/>
        <w:numPr>
          <w:ilvl w:val="1"/>
          <w:numId w:val="3"/>
        </w:numPr>
        <w:spacing w:line="480" w:lineRule="auto"/>
        <w:rPr>
          <w:rFonts w:eastAsiaTheme="minorEastAsia"/>
        </w:rPr>
      </w:pPr>
      <w:r>
        <w:rPr>
          <w:rFonts w:ascii="Calibri" w:eastAsia="Calibri" w:hAnsi="Calibri" w:cs="Calibri"/>
        </w:rPr>
        <w:t>C</w:t>
      </w:r>
      <w:r w:rsidR="00401F03">
        <w:rPr>
          <w:rFonts w:ascii="Calibri" w:eastAsia="Calibri" w:hAnsi="Calibri" w:cs="Calibri"/>
        </w:rPr>
        <w:t>ontrol and</w:t>
      </w:r>
      <w:r w:rsidR="00C768FF">
        <w:rPr>
          <w:rFonts w:ascii="Calibri" w:eastAsia="Calibri" w:hAnsi="Calibri" w:cs="Calibri"/>
        </w:rPr>
        <w:t xml:space="preserve"> track the drug distribution by the cart.</w:t>
      </w:r>
    </w:p>
    <w:p w14:paraId="170D521E" w14:textId="42F95069" w:rsidR="00CF2B4C" w:rsidRPr="00B60925" w:rsidRDefault="004911C5" w:rsidP="00216E1F">
      <w:pPr>
        <w:pStyle w:val="ListParagraph"/>
        <w:numPr>
          <w:ilvl w:val="1"/>
          <w:numId w:val="3"/>
        </w:numPr>
        <w:spacing w:line="480" w:lineRule="auto"/>
        <w:rPr>
          <w:rFonts w:eastAsiaTheme="minorEastAsia"/>
        </w:rPr>
      </w:pPr>
      <w:r>
        <w:rPr>
          <w:rFonts w:ascii="Calibri" w:eastAsia="Calibri" w:hAnsi="Calibri" w:cs="Calibri"/>
        </w:rPr>
        <w:t>C</w:t>
      </w:r>
      <w:r w:rsidR="0022051B">
        <w:rPr>
          <w:rFonts w:ascii="Calibri" w:eastAsia="Calibri" w:hAnsi="Calibri" w:cs="Calibri"/>
        </w:rPr>
        <w:t xml:space="preserve">ontrol and track </w:t>
      </w:r>
      <w:r w:rsidR="008937E1">
        <w:rPr>
          <w:rFonts w:ascii="Calibri" w:eastAsia="Calibri" w:hAnsi="Calibri" w:cs="Calibri"/>
        </w:rPr>
        <w:t xml:space="preserve">the </w:t>
      </w:r>
      <w:r w:rsidR="0022051B">
        <w:rPr>
          <w:rFonts w:ascii="Calibri" w:eastAsia="Calibri" w:hAnsi="Calibri" w:cs="Calibri"/>
        </w:rPr>
        <w:t>stocking of the cart.</w:t>
      </w:r>
    </w:p>
    <w:p w14:paraId="1EE69ED0" w14:textId="09BB0585" w:rsidR="00B60925" w:rsidRPr="00DD73FD" w:rsidRDefault="004911C5" w:rsidP="00216E1F">
      <w:pPr>
        <w:pStyle w:val="ListParagraph"/>
        <w:numPr>
          <w:ilvl w:val="1"/>
          <w:numId w:val="3"/>
        </w:numPr>
        <w:spacing w:line="480" w:lineRule="auto"/>
        <w:rPr>
          <w:rFonts w:eastAsiaTheme="minorEastAsia"/>
        </w:rPr>
      </w:pPr>
      <w:r>
        <w:rPr>
          <w:rFonts w:ascii="Calibri" w:eastAsia="Calibri" w:hAnsi="Calibri" w:cs="Calibri"/>
        </w:rPr>
        <w:t>E</w:t>
      </w:r>
      <w:r w:rsidR="00B60925">
        <w:rPr>
          <w:rFonts w:ascii="Calibri" w:eastAsia="Calibri" w:hAnsi="Calibri" w:cs="Calibri"/>
        </w:rPr>
        <w:t>nsure patient data protection.</w:t>
      </w:r>
    </w:p>
    <w:p w14:paraId="716F581D" w14:textId="0F4B7B56" w:rsidR="00DD73FD" w:rsidRPr="00BC28DA" w:rsidRDefault="004911C5" w:rsidP="00216E1F">
      <w:pPr>
        <w:pStyle w:val="ListParagraph"/>
        <w:numPr>
          <w:ilvl w:val="1"/>
          <w:numId w:val="3"/>
        </w:numPr>
        <w:spacing w:line="480" w:lineRule="auto"/>
        <w:rPr>
          <w:rFonts w:eastAsiaTheme="minorEastAsia"/>
        </w:rPr>
      </w:pPr>
      <w:r>
        <w:rPr>
          <w:rFonts w:ascii="Calibri" w:eastAsia="Calibri" w:hAnsi="Calibri" w:cs="Calibri"/>
        </w:rPr>
        <w:t>E</w:t>
      </w:r>
      <w:r w:rsidR="00DD73FD">
        <w:rPr>
          <w:rFonts w:ascii="Calibri" w:eastAsia="Calibri" w:hAnsi="Calibri" w:cs="Calibri"/>
        </w:rPr>
        <w:t xml:space="preserve">nsure that </w:t>
      </w:r>
      <w:r w:rsidR="00284FB2">
        <w:rPr>
          <w:rFonts w:ascii="Calibri" w:eastAsia="Calibri" w:hAnsi="Calibri" w:cs="Calibri"/>
        </w:rPr>
        <w:t xml:space="preserve">they can maintain </w:t>
      </w:r>
      <w:r w:rsidR="00DD73FD">
        <w:rPr>
          <w:rFonts w:ascii="Calibri" w:eastAsia="Calibri" w:hAnsi="Calibri" w:cs="Calibri"/>
        </w:rPr>
        <w:t>the system</w:t>
      </w:r>
      <w:r w:rsidR="00E716E6">
        <w:rPr>
          <w:rFonts w:ascii="Calibri" w:eastAsia="Calibri" w:hAnsi="Calibri" w:cs="Calibri"/>
        </w:rPr>
        <w:t>.</w:t>
      </w:r>
    </w:p>
    <w:p w14:paraId="3C5E1486" w14:textId="5BF59C5A" w:rsidR="00BC28DA" w:rsidRPr="00BB0AD4" w:rsidRDefault="004911C5" w:rsidP="00216E1F">
      <w:pPr>
        <w:pStyle w:val="ListParagraph"/>
        <w:numPr>
          <w:ilvl w:val="1"/>
          <w:numId w:val="3"/>
        </w:numPr>
        <w:spacing w:line="480" w:lineRule="auto"/>
        <w:rPr>
          <w:rFonts w:eastAsiaTheme="minorEastAsia"/>
        </w:rPr>
      </w:pPr>
      <w:r>
        <w:t>D</w:t>
      </w:r>
      <w:r w:rsidR="00BC28DA">
        <w:t xml:space="preserve">evelop a friendly </w:t>
      </w:r>
      <w:r w:rsidR="00DD3603">
        <w:t>u</w:t>
      </w:r>
      <w:r w:rsidR="00BC28DA">
        <w:t xml:space="preserve">ser </w:t>
      </w:r>
      <w:r w:rsidR="00284FB2">
        <w:t>i</w:t>
      </w:r>
      <w:r w:rsidR="00BC28DA">
        <w:t xml:space="preserve">nterface that will be </w:t>
      </w:r>
      <w:r w:rsidR="7A68EF9B">
        <w:t>straightforward</w:t>
      </w:r>
      <w:r w:rsidR="00BC28DA">
        <w:t xml:space="preserve"> to the </w:t>
      </w:r>
      <w:r w:rsidR="00F93AE9">
        <w:t>nurses, charge nurses, or administ</w:t>
      </w:r>
      <w:r w:rsidR="00EE5F07">
        <w:t>rators</w:t>
      </w:r>
      <w:r w:rsidR="00BC28DA">
        <w:t>.</w:t>
      </w:r>
    </w:p>
    <w:p w14:paraId="0CBCEC4D" w14:textId="34127B83" w:rsidR="71D3A21A" w:rsidRDefault="71D3A21A" w:rsidP="00216E1F">
      <w:pPr>
        <w:pStyle w:val="Heading2"/>
        <w:spacing w:line="480" w:lineRule="auto"/>
      </w:pPr>
      <w:bookmarkStart w:id="14" w:name="_Toc69369977"/>
      <w:r>
        <w:lastRenderedPageBreak/>
        <w:t>Objectives of the Study</w:t>
      </w:r>
      <w:bookmarkEnd w:id="14"/>
    </w:p>
    <w:p w14:paraId="4FB21F5A" w14:textId="0E7466EA" w:rsidR="41F3BB86" w:rsidRDefault="004911C5" w:rsidP="00216E1F">
      <w:pPr>
        <w:pStyle w:val="ListParagraph"/>
        <w:numPr>
          <w:ilvl w:val="1"/>
          <w:numId w:val="3"/>
        </w:numPr>
        <w:spacing w:line="480" w:lineRule="auto"/>
      </w:pPr>
      <w:r>
        <w:t>D</w:t>
      </w:r>
      <w:r w:rsidR="00FE4F84">
        <w:t xml:space="preserve">evelop requirements that define what data the system must </w:t>
      </w:r>
      <w:r w:rsidR="00182E0A">
        <w:t>output</w:t>
      </w:r>
      <w:r w:rsidR="00FE4F84">
        <w:t xml:space="preserve"> and what transformations the system </w:t>
      </w:r>
      <w:r w:rsidR="00A14EA0">
        <w:t>must</w:t>
      </w:r>
      <w:r w:rsidR="00FE4F84">
        <w:t xml:space="preserve"> do.</w:t>
      </w:r>
    </w:p>
    <w:p w14:paraId="676A1063" w14:textId="5D032C00" w:rsidR="00CF41D1" w:rsidRDefault="004911C5" w:rsidP="00216E1F">
      <w:pPr>
        <w:pStyle w:val="ListParagraph"/>
        <w:numPr>
          <w:ilvl w:val="1"/>
          <w:numId w:val="3"/>
        </w:numPr>
        <w:spacing w:line="480" w:lineRule="auto"/>
      </w:pPr>
      <w:r>
        <w:t>G</w:t>
      </w:r>
      <w:r w:rsidR="00CF41D1">
        <w:t>ather hardware and software specifications for the system.</w:t>
      </w:r>
    </w:p>
    <w:p w14:paraId="5646C3A6" w14:textId="2FB1D2C0" w:rsidR="00321A32" w:rsidRDefault="004911C5" w:rsidP="00216E1F">
      <w:pPr>
        <w:pStyle w:val="ListParagraph"/>
        <w:numPr>
          <w:ilvl w:val="1"/>
          <w:numId w:val="3"/>
        </w:numPr>
        <w:spacing w:line="480" w:lineRule="auto"/>
      </w:pPr>
      <w:r>
        <w:t>D</w:t>
      </w:r>
      <w:r w:rsidR="00321A32">
        <w:t xml:space="preserve">etermine </w:t>
      </w:r>
      <w:r w:rsidR="00284FB2">
        <w:t xml:space="preserve">the </w:t>
      </w:r>
      <w:r w:rsidR="00321A32">
        <w:t>system</w:t>
      </w:r>
      <w:r w:rsidR="003B2C01">
        <w:t>’</w:t>
      </w:r>
      <w:r w:rsidR="00321A32">
        <w:t xml:space="preserve">s core functionalities and </w:t>
      </w:r>
      <w:r w:rsidR="00074BEB">
        <w:t xml:space="preserve">their purpose </w:t>
      </w:r>
      <w:r w:rsidR="00ED41EC">
        <w:t xml:space="preserve">to </w:t>
      </w:r>
      <w:r w:rsidR="00682EF8">
        <w:t>develop the system</w:t>
      </w:r>
      <w:r w:rsidR="003B2C01">
        <w:t>’</w:t>
      </w:r>
      <w:r w:rsidR="00682EF8">
        <w:t>s primary</w:t>
      </w:r>
      <w:r w:rsidR="00ED41EC">
        <w:t xml:space="preserve"> goals.</w:t>
      </w:r>
    </w:p>
    <w:p w14:paraId="24ABAF75" w14:textId="03127C17" w:rsidR="00FD7C07" w:rsidRDefault="00F409B3" w:rsidP="00216E1F">
      <w:pPr>
        <w:pStyle w:val="ListParagraph"/>
        <w:numPr>
          <w:ilvl w:val="1"/>
          <w:numId w:val="3"/>
        </w:numPr>
        <w:spacing w:line="480" w:lineRule="auto"/>
      </w:pPr>
      <w:r>
        <w:t>Develop</w:t>
      </w:r>
      <w:r w:rsidR="00FD7C07">
        <w:t xml:space="preserve"> the schedule table that will determine the time and effort required to implement the system.</w:t>
      </w:r>
    </w:p>
    <w:p w14:paraId="3E727ED9" w14:textId="0CC996F5" w:rsidR="00A70B91" w:rsidRDefault="001B2A36" w:rsidP="00216E1F">
      <w:pPr>
        <w:pStyle w:val="ListParagraph"/>
        <w:numPr>
          <w:ilvl w:val="1"/>
          <w:numId w:val="3"/>
        </w:numPr>
        <w:spacing w:line="480" w:lineRule="auto"/>
      </w:pPr>
      <w:r>
        <w:t>D</w:t>
      </w:r>
      <w:r w:rsidR="00A70B91">
        <w:t xml:space="preserve">evelop the criterion that evaluates the </w:t>
      </w:r>
      <w:r w:rsidR="000D0017">
        <w:t>system</w:t>
      </w:r>
      <w:r w:rsidR="003B2C01">
        <w:t>’</w:t>
      </w:r>
      <w:r w:rsidR="000D0017">
        <w:t>s function</w:t>
      </w:r>
      <w:r w:rsidR="00A70B91">
        <w:t xml:space="preserve">s to the </w:t>
      </w:r>
      <w:r w:rsidR="00E94C8D">
        <w:t>nurse, charge nurse, or administrator</w:t>
      </w:r>
      <w:r w:rsidR="00472B8A">
        <w:t>.</w:t>
      </w:r>
    </w:p>
    <w:p w14:paraId="2F99D181" w14:textId="3B23DEB0" w:rsidR="006F4234" w:rsidRDefault="001B2A36" w:rsidP="00216E1F">
      <w:pPr>
        <w:pStyle w:val="ListParagraph"/>
        <w:numPr>
          <w:ilvl w:val="1"/>
          <w:numId w:val="3"/>
        </w:numPr>
        <w:spacing w:line="480" w:lineRule="auto"/>
      </w:pPr>
      <w:r>
        <w:t>D</w:t>
      </w:r>
      <w:r w:rsidR="006F4234">
        <w:t xml:space="preserve">evelop a cost analysis that will meet </w:t>
      </w:r>
      <w:r w:rsidR="00682EF8">
        <w:t xml:space="preserve">the College of </w:t>
      </w:r>
      <w:r w:rsidR="006F4234">
        <w:t>Nursing budget.</w:t>
      </w:r>
    </w:p>
    <w:p w14:paraId="73FCA5D3" w14:textId="1C1F524D" w:rsidR="00A70B91" w:rsidRDefault="001B2A36" w:rsidP="00216E1F">
      <w:pPr>
        <w:pStyle w:val="ListParagraph"/>
        <w:numPr>
          <w:ilvl w:val="1"/>
          <w:numId w:val="3"/>
        </w:numPr>
        <w:spacing w:line="480" w:lineRule="auto"/>
      </w:pPr>
      <w:r>
        <w:t>D</w:t>
      </w:r>
      <w:r w:rsidR="001D1AB1">
        <w:t xml:space="preserve">evelop </w:t>
      </w:r>
      <w:r w:rsidR="0096452B">
        <w:t xml:space="preserve">strategies for rainy days </w:t>
      </w:r>
      <w:r w:rsidR="19157186">
        <w:t>scenarios</w:t>
      </w:r>
      <w:r w:rsidR="0096452B">
        <w:t>.</w:t>
      </w:r>
    </w:p>
    <w:p w14:paraId="7E795CF5" w14:textId="0ED49B76" w:rsidR="00145DBC" w:rsidRDefault="001B2A36" w:rsidP="00216E1F">
      <w:pPr>
        <w:pStyle w:val="ListParagraph"/>
        <w:numPr>
          <w:ilvl w:val="1"/>
          <w:numId w:val="3"/>
        </w:numPr>
        <w:spacing w:line="480" w:lineRule="auto"/>
      </w:pPr>
      <w:r>
        <w:t>D</w:t>
      </w:r>
      <w:r w:rsidR="009D5474">
        <w:t>evelop a</w:t>
      </w:r>
      <w:r w:rsidR="008B78CC">
        <w:t xml:space="preserve">ppropriate </w:t>
      </w:r>
      <w:r w:rsidR="00E16D7A">
        <w:t xml:space="preserve">data structures and algorithms </w:t>
      </w:r>
      <w:r w:rsidR="00D12BEF">
        <w:t>to determine how the data flows in the system</w:t>
      </w:r>
      <w:r w:rsidR="00E16D7A">
        <w:t>.</w:t>
      </w:r>
    </w:p>
    <w:p w14:paraId="199631B6" w14:textId="1A5AA248" w:rsidR="008903F0" w:rsidRDefault="001B2A36" w:rsidP="00216E1F">
      <w:pPr>
        <w:pStyle w:val="ListParagraph"/>
        <w:numPr>
          <w:ilvl w:val="1"/>
          <w:numId w:val="3"/>
        </w:numPr>
        <w:spacing w:line="480" w:lineRule="auto"/>
      </w:pPr>
      <w:r>
        <w:t>D</w:t>
      </w:r>
      <w:r w:rsidR="009F27B1">
        <w:t>etermine</w:t>
      </w:r>
      <w:r w:rsidR="008738CC">
        <w:t xml:space="preserve"> the </w:t>
      </w:r>
      <w:r w:rsidR="006F1969">
        <w:t>system</w:t>
      </w:r>
      <w:r w:rsidR="003B2C01">
        <w:t>’</w:t>
      </w:r>
      <w:r w:rsidR="006F1969">
        <w:t xml:space="preserve">s GUI </w:t>
      </w:r>
      <w:r w:rsidR="008738CC">
        <w:t xml:space="preserve">layout </w:t>
      </w:r>
      <w:r w:rsidR="00FB0D9B">
        <w:t>that will be user friendly</w:t>
      </w:r>
      <w:r w:rsidR="00AE4983">
        <w:t>, intuitive</w:t>
      </w:r>
      <w:r w:rsidR="009D5474">
        <w:t>,</w:t>
      </w:r>
      <w:r w:rsidR="00FB0D9B">
        <w:t xml:space="preserve"> and </w:t>
      </w:r>
      <w:r w:rsidR="6DC1F7ED">
        <w:t>relevant</w:t>
      </w:r>
      <w:r w:rsidR="008738CC">
        <w:t>.</w:t>
      </w:r>
    </w:p>
    <w:p w14:paraId="3B7E0B8B" w14:textId="2B4CB387" w:rsidR="00E1194B" w:rsidRDefault="001B2A36" w:rsidP="00216E1F">
      <w:pPr>
        <w:pStyle w:val="ListParagraph"/>
        <w:numPr>
          <w:ilvl w:val="1"/>
          <w:numId w:val="3"/>
        </w:numPr>
        <w:spacing w:line="480" w:lineRule="auto"/>
      </w:pPr>
      <w:r>
        <w:t>B</w:t>
      </w:r>
      <w:r w:rsidR="00F3053A">
        <w:t xml:space="preserve">uild </w:t>
      </w:r>
      <w:r w:rsidR="005F61BD">
        <w:t>S</w:t>
      </w:r>
      <w:r w:rsidR="00F3053A">
        <w:t xml:space="preserve">oftware that can handle multiple </w:t>
      </w:r>
      <w:r w:rsidR="00ED276F">
        <w:t>operator</w:t>
      </w:r>
      <w:r w:rsidR="00F3053A">
        <w:t xml:space="preserve"> roles. </w:t>
      </w:r>
    </w:p>
    <w:p w14:paraId="02A7C5BD" w14:textId="29F8DBA6" w:rsidR="00E3483E" w:rsidRDefault="00E3483E" w:rsidP="002B5308">
      <w:pPr>
        <w:pStyle w:val="ListParagraph"/>
        <w:ind w:left="1440"/>
      </w:pPr>
    </w:p>
    <w:p w14:paraId="059EF966" w14:textId="77777777" w:rsidR="003A1272" w:rsidRDefault="003A1272" w:rsidP="003A1272">
      <w:pPr>
        <w:rPr>
          <w:rStyle w:val="Heading1Char"/>
        </w:rPr>
        <w:sectPr w:rsidR="003A1272" w:rsidSect="002B3CAD">
          <w:headerReference w:type="default" r:id="rId28"/>
          <w:pgSz w:w="12240" w:h="15840"/>
          <w:pgMar w:top="1440" w:right="1440" w:bottom="1440" w:left="1440" w:header="720" w:footer="720" w:gutter="0"/>
          <w:cols w:space="720"/>
          <w:docGrid w:linePitch="360"/>
        </w:sectPr>
      </w:pPr>
      <w:bookmarkStart w:id="15" w:name="_Toc55820235"/>
      <w:bookmarkStart w:id="16" w:name="_Toc55842649"/>
      <w:bookmarkStart w:id="17" w:name="_Toc56973107"/>
    </w:p>
    <w:p w14:paraId="3AD3B5FE" w14:textId="44016C27" w:rsidR="30F60D9C" w:rsidRDefault="79BAD4E0" w:rsidP="003A1272">
      <w:pPr>
        <w:rPr>
          <w:rStyle w:val="Heading1Char"/>
        </w:rPr>
      </w:pPr>
      <w:bookmarkStart w:id="18" w:name="_Toc69369978"/>
      <w:r w:rsidRPr="3645B427">
        <w:rPr>
          <w:rStyle w:val="Heading1Char"/>
        </w:rPr>
        <w:lastRenderedPageBreak/>
        <w:t>Alternative</w:t>
      </w:r>
      <w:r w:rsidR="002B5308">
        <w:rPr>
          <w:rStyle w:val="Heading1Char"/>
        </w:rPr>
        <w:t>s</w:t>
      </w:r>
      <w:r w:rsidRPr="3645B427">
        <w:rPr>
          <w:rStyle w:val="Heading1Char"/>
        </w:rPr>
        <w:t xml:space="preserve"> Considered</w:t>
      </w:r>
      <w:bookmarkEnd w:id="15"/>
      <w:bookmarkEnd w:id="16"/>
      <w:bookmarkEnd w:id="17"/>
      <w:bookmarkEnd w:id="18"/>
    </w:p>
    <w:p w14:paraId="6FEABEBB" w14:textId="77777777" w:rsidR="49FD316B" w:rsidRDefault="49FD316B" w:rsidP="00356A28">
      <w:pPr>
        <w:pStyle w:val="Heading2"/>
      </w:pPr>
    </w:p>
    <w:p w14:paraId="0134B285" w14:textId="3D43DFBA" w:rsidR="00413B8D" w:rsidRPr="00413B8D" w:rsidRDefault="00413B8D" w:rsidP="00945120">
      <w:pPr>
        <w:pStyle w:val="Heading2"/>
        <w:spacing w:line="480" w:lineRule="auto"/>
      </w:pPr>
      <w:bookmarkStart w:id="19" w:name="_Toc69369979"/>
      <w:r w:rsidRPr="00413B8D">
        <w:t>Alternative 1</w:t>
      </w:r>
      <w:bookmarkEnd w:id="19"/>
    </w:p>
    <w:p w14:paraId="10EADD49" w14:textId="3248B271" w:rsidR="3645B427" w:rsidRDefault="4666C92F" w:rsidP="00F251E9">
      <w:pPr>
        <w:spacing w:line="480" w:lineRule="auto"/>
      </w:pPr>
      <w:r>
        <w:t xml:space="preserve">Do nothing. The cart itself is functional, </w:t>
      </w:r>
      <w:r w:rsidR="009D5474">
        <w:t>and</w:t>
      </w:r>
      <w:r>
        <w:t xml:space="preserve"> it </w:t>
      </w:r>
      <w:r w:rsidR="000E4929">
        <w:t>mere</w:t>
      </w:r>
      <w:r>
        <w:t xml:space="preserve">ly is not mobile. </w:t>
      </w:r>
      <w:r w:rsidR="000E4929">
        <w:t>Consequently</w:t>
      </w:r>
      <w:r>
        <w:t xml:space="preserve">, it requires an external </w:t>
      </w:r>
      <w:r w:rsidR="000E4929">
        <w:t xml:space="preserve">monitor, power cable, </w:t>
      </w:r>
      <w:r>
        <w:t>mouse</w:t>
      </w:r>
      <w:r w:rsidR="000E4929">
        <w:t>,</w:t>
      </w:r>
      <w:r>
        <w:t xml:space="preserve"> and keyboard to facilitate any use.</w:t>
      </w:r>
    </w:p>
    <w:p w14:paraId="11038020" w14:textId="2ABA7393" w:rsidR="00C47BE2" w:rsidRPr="00413B8D" w:rsidRDefault="00C47BE2" w:rsidP="00116105">
      <w:pPr>
        <w:pStyle w:val="Heading2"/>
        <w:spacing w:line="480" w:lineRule="auto"/>
      </w:pPr>
      <w:bookmarkStart w:id="20" w:name="_Toc69369980"/>
      <w:r w:rsidRPr="00413B8D">
        <w:t xml:space="preserve">Alternative </w:t>
      </w:r>
      <w:r>
        <w:t>2</w:t>
      </w:r>
      <w:bookmarkEnd w:id="20"/>
    </w:p>
    <w:p w14:paraId="5AB6F92F" w14:textId="5491F3E1" w:rsidR="3645B427" w:rsidRDefault="5063F0B1" w:rsidP="00F251E9">
      <w:pPr>
        <w:spacing w:line="480" w:lineRule="auto"/>
      </w:pPr>
      <w:r>
        <w:t xml:space="preserve">Use an existing cart and develop a solution in-house using a .NET framework. Should we understand how the </w:t>
      </w:r>
      <w:r w:rsidR="000E4929">
        <w:t>current</w:t>
      </w:r>
      <w:r>
        <w:t xml:space="preserve"> program communicates with the physical cart, we can replace the all-in-one computer with a laptop with a USB-to-Serial cable connected to the cart. This laptop would then run the program designed in-house that emulates </w:t>
      </w:r>
      <w:r w:rsidR="000E4929">
        <w:t xml:space="preserve">the </w:t>
      </w:r>
      <w:r w:rsidR="00B14E1B">
        <w:t>proprietary program</w:t>
      </w:r>
      <w:r w:rsidR="003B2C01">
        <w:t>’</w:t>
      </w:r>
      <w:r w:rsidR="00B14E1B">
        <w:t xml:space="preserve">s </w:t>
      </w:r>
      <w:r>
        <w:t xml:space="preserve">functionality </w:t>
      </w:r>
      <w:r w:rsidR="00F223A8">
        <w:t>that came with</w:t>
      </w:r>
      <w:r>
        <w:t xml:space="preserve"> the cart. </w:t>
      </w:r>
      <w:r w:rsidR="00104BE2">
        <w:t>Some</w:t>
      </w:r>
      <w:r>
        <w:t xml:space="preserve"> example</w:t>
      </w:r>
      <w:r w:rsidR="0062290C">
        <w:t xml:space="preserve">s of </w:t>
      </w:r>
      <w:r w:rsidR="000A7E40">
        <w:t xml:space="preserve">the </w:t>
      </w:r>
      <w:r w:rsidR="005F61BD">
        <w:t>S</w:t>
      </w:r>
      <w:r w:rsidR="00484441">
        <w:t>oftware</w:t>
      </w:r>
      <w:r w:rsidR="003B2C01">
        <w:t>’</w:t>
      </w:r>
      <w:r w:rsidR="00484441">
        <w:t xml:space="preserve">s relevant functionality will be keeping track of each medication, the </w:t>
      </w:r>
      <w:r w:rsidR="006F1969">
        <w:t>cart</w:t>
      </w:r>
      <w:r w:rsidR="003B2C01">
        <w:t>’</w:t>
      </w:r>
      <w:r w:rsidR="006F1969">
        <w:t xml:space="preserve">s </w:t>
      </w:r>
      <w:r w:rsidR="00484441">
        <w:t>quantity, and</w:t>
      </w:r>
      <w:r>
        <w:t xml:space="preserve"> how </w:t>
      </w:r>
      <w:r w:rsidR="00F475FD">
        <w:t xml:space="preserve">a nurse will </w:t>
      </w:r>
      <w:r>
        <w:t>dispense</w:t>
      </w:r>
      <w:r w:rsidR="00F475FD">
        <w:t xml:space="preserve"> it</w:t>
      </w:r>
      <w:r>
        <w:t xml:space="preserve">.  </w:t>
      </w:r>
    </w:p>
    <w:p w14:paraId="38651650" w14:textId="5AEC6B51" w:rsidR="00C47BE2" w:rsidRPr="00413B8D" w:rsidRDefault="00C47BE2" w:rsidP="00116105">
      <w:pPr>
        <w:pStyle w:val="Heading2"/>
        <w:spacing w:line="480" w:lineRule="auto"/>
      </w:pPr>
      <w:bookmarkStart w:id="21" w:name="_Toc69369981"/>
      <w:r w:rsidRPr="00413B8D">
        <w:t xml:space="preserve">Alternative </w:t>
      </w:r>
      <w:r w:rsidR="00DF6F4B">
        <w:t>3</w:t>
      </w:r>
      <w:bookmarkEnd w:id="21"/>
    </w:p>
    <w:p w14:paraId="548A857E" w14:textId="53B48B9A" w:rsidR="3645B427" w:rsidRDefault="2455F6EC" w:rsidP="00F251E9">
      <w:pPr>
        <w:spacing w:line="480" w:lineRule="auto"/>
      </w:pPr>
      <w:r>
        <w:t xml:space="preserve">Replace the touchscreen with a new one as the </w:t>
      </w:r>
      <w:r w:rsidR="005F61BD">
        <w:t>S</w:t>
      </w:r>
      <w:r>
        <w:t xml:space="preserve">oftware and the cart still function. The primary issue is that the touchscreen is nonfunctioning and requires an external monitor and mouse to allow </w:t>
      </w:r>
      <w:r w:rsidR="00484441">
        <w:t>continuous</w:t>
      </w:r>
      <w:r>
        <w:t xml:space="preserve"> usage. Should replacing the screen with a functioning one prove cost</w:t>
      </w:r>
      <w:r w:rsidR="00484441">
        <w:t>-</w:t>
      </w:r>
      <w:r>
        <w:t>effective, the cart should continue working as intended.</w:t>
      </w:r>
    </w:p>
    <w:p w14:paraId="6C4838D4" w14:textId="1A5EDEE5" w:rsidR="00DF6F4B" w:rsidRPr="00DF6F4B" w:rsidRDefault="00DF6F4B" w:rsidP="00116105">
      <w:pPr>
        <w:pStyle w:val="Heading2"/>
        <w:spacing w:line="480" w:lineRule="auto"/>
      </w:pPr>
      <w:bookmarkStart w:id="22" w:name="_Toc69369982"/>
      <w:r w:rsidRPr="00413B8D">
        <w:t xml:space="preserve">Alternative </w:t>
      </w:r>
      <w:r>
        <w:t>4</w:t>
      </w:r>
      <w:bookmarkEnd w:id="22"/>
    </w:p>
    <w:p w14:paraId="0C4F2CBA" w14:textId="07D129A6" w:rsidR="00E638E3" w:rsidRDefault="730DC99A" w:rsidP="00E638E3">
      <w:pPr>
        <w:spacing w:line="480" w:lineRule="auto"/>
        <w:sectPr w:rsidR="00E638E3" w:rsidSect="002B3CAD">
          <w:headerReference w:type="default" r:id="rId29"/>
          <w:pgSz w:w="12240" w:h="15840"/>
          <w:pgMar w:top="1440" w:right="1440" w:bottom="1440" w:left="1440" w:header="720" w:footer="720" w:gutter="0"/>
          <w:cols w:space="720"/>
          <w:docGrid w:linePitch="360"/>
        </w:sectPr>
      </w:pPr>
      <w:r>
        <w:t xml:space="preserve">Construct a new </w:t>
      </w:r>
      <w:r w:rsidR="20047851">
        <w:t xml:space="preserve">cart using </w:t>
      </w:r>
      <w:r>
        <w:t xml:space="preserve">material such as a cash register drawer to mimic that of the current cart, then create new </w:t>
      </w:r>
      <w:r w:rsidR="005F61BD">
        <w:t>S</w:t>
      </w:r>
      <w:r>
        <w:t xml:space="preserve">oftware </w:t>
      </w:r>
      <w:r w:rsidR="247EC533">
        <w:t xml:space="preserve">to operate the drawers </w:t>
      </w:r>
      <w:r>
        <w:t xml:space="preserve">using </w:t>
      </w:r>
      <w:r w:rsidR="4C7C5F44">
        <w:t>the</w:t>
      </w:r>
      <w:r>
        <w:t xml:space="preserve"> .NET Framework.</w:t>
      </w:r>
      <w:r w:rsidR="20047851">
        <w:t xml:space="preserve"> </w:t>
      </w:r>
      <w:r w:rsidR="1359739E">
        <w:t>We can buy cash register draw</w:t>
      </w:r>
      <w:r w:rsidR="6BF6EDC3">
        <w:t>er</w:t>
      </w:r>
      <w:r w:rsidR="1359739E">
        <w:t xml:space="preserve">s </w:t>
      </w:r>
      <w:r w:rsidR="48886BFE">
        <w:t>from Walmart®</w:t>
      </w:r>
      <w:r w:rsidR="1359739E">
        <w:t xml:space="preserve"> and </w:t>
      </w:r>
      <w:r w:rsidR="525DD9DB" w:rsidRPr="41F3BB86">
        <w:rPr>
          <w:rFonts w:ascii="Calibri" w:eastAsia="Calibri" w:hAnsi="Calibri" w:cs="Calibri"/>
          <w:color w:val="222222"/>
          <w:sz w:val="24"/>
          <w:szCs w:val="24"/>
        </w:rPr>
        <w:t>adhere</w:t>
      </w:r>
      <w:r w:rsidR="525DD9DB" w:rsidRPr="41F3BB86">
        <w:rPr>
          <w:rFonts w:ascii="Calibri" w:eastAsia="Calibri" w:hAnsi="Calibri" w:cs="Calibri"/>
        </w:rPr>
        <w:t xml:space="preserve"> </w:t>
      </w:r>
      <w:r w:rsidR="0EFD9647" w:rsidRPr="514E9D06">
        <w:rPr>
          <w:rFonts w:ascii="Calibri" w:eastAsia="Calibri" w:hAnsi="Calibri" w:cs="Calibri"/>
        </w:rPr>
        <w:t xml:space="preserve">them </w:t>
      </w:r>
      <w:r w:rsidR="1359739E" w:rsidRPr="514E9D06">
        <w:rPr>
          <w:rFonts w:ascii="Calibri" w:eastAsia="Calibri" w:hAnsi="Calibri" w:cs="Calibri"/>
        </w:rPr>
        <w:t>to a cart</w:t>
      </w:r>
      <w:r w:rsidR="27957401">
        <w:t xml:space="preserve">. </w:t>
      </w:r>
      <w:r w:rsidR="00515B46">
        <w:t>We</w:t>
      </w:r>
      <w:r w:rsidR="5FF32E7F">
        <w:t xml:space="preserve"> can</w:t>
      </w:r>
      <w:r w:rsidR="00515B46">
        <w:t xml:space="preserve"> the</w:t>
      </w:r>
      <w:r w:rsidR="5FF32E7F">
        <w:t xml:space="preserve">n </w:t>
      </w:r>
      <w:r w:rsidR="57745646">
        <w:t xml:space="preserve">take the cash register drawers and stack them on top of </w:t>
      </w:r>
      <w:r w:rsidR="2811CD2F">
        <w:t>one another</w:t>
      </w:r>
      <w:r w:rsidR="57745646">
        <w:t xml:space="preserve"> to create a </w:t>
      </w:r>
      <w:r w:rsidR="10F10195">
        <w:t>tower that will hold the medication.</w:t>
      </w:r>
    </w:p>
    <w:p w14:paraId="2828DE95" w14:textId="11ABF127" w:rsidR="30F60D9C" w:rsidRDefault="589609EC" w:rsidP="00E638E3">
      <w:pPr>
        <w:pStyle w:val="Heading1"/>
      </w:pPr>
      <w:bookmarkStart w:id="23" w:name="_Toc55820240"/>
      <w:bookmarkStart w:id="24" w:name="_Toc55842654"/>
      <w:bookmarkStart w:id="25" w:name="_Toc56973108"/>
      <w:bookmarkStart w:id="26" w:name="_Toc69369983"/>
      <w:r>
        <w:lastRenderedPageBreak/>
        <w:t>Differences in Alternatives</w:t>
      </w:r>
      <w:bookmarkEnd w:id="23"/>
      <w:bookmarkEnd w:id="24"/>
      <w:bookmarkEnd w:id="25"/>
      <w:bookmarkEnd w:id="26"/>
    </w:p>
    <w:p w14:paraId="3F305BF0" w14:textId="77777777" w:rsidR="30F60D9C" w:rsidRDefault="30F60D9C" w:rsidP="00EF6157">
      <w:pPr>
        <w:pStyle w:val="Heading2"/>
      </w:pPr>
    </w:p>
    <w:p w14:paraId="55A5CE44" w14:textId="794DF802" w:rsidR="00DF6F4B" w:rsidRPr="00DF6F4B" w:rsidRDefault="00DF6F4B" w:rsidP="00945120">
      <w:pPr>
        <w:pStyle w:val="Heading2"/>
        <w:spacing w:line="480" w:lineRule="auto"/>
      </w:pPr>
      <w:bookmarkStart w:id="27" w:name="_Toc69369984"/>
      <w:r w:rsidRPr="00DF6F4B">
        <w:t>Alternative 1 and 3</w:t>
      </w:r>
      <w:bookmarkEnd w:id="27"/>
    </w:p>
    <w:p w14:paraId="4BF64C63" w14:textId="5C6C6B14" w:rsidR="30F60D9C" w:rsidRDefault="589609EC" w:rsidP="00116105">
      <w:pPr>
        <w:spacing w:line="480" w:lineRule="auto"/>
      </w:pPr>
      <w:r>
        <w:t xml:space="preserve">The main difference </w:t>
      </w:r>
      <w:r w:rsidR="006003B5">
        <w:t>here</w:t>
      </w:r>
      <w:r>
        <w:t xml:space="preserve"> is the </w:t>
      </w:r>
      <w:r w:rsidR="00025160">
        <w:t>College of Nursing</w:t>
      </w:r>
      <w:r w:rsidR="003B2C01">
        <w:t>’</w:t>
      </w:r>
      <w:r w:rsidR="00025160">
        <w:t xml:space="preserve">s </w:t>
      </w:r>
      <w:r w:rsidR="006003B5">
        <w:t xml:space="preserve">amount of </w:t>
      </w:r>
      <w:r>
        <w:t>work</w:t>
      </w:r>
      <w:r w:rsidR="008F4564">
        <w:t>.</w:t>
      </w:r>
      <w:r>
        <w:t xml:space="preserve"> </w:t>
      </w:r>
      <w:r w:rsidR="19ED4A3B">
        <w:t xml:space="preserve">With Alternative </w:t>
      </w:r>
      <w:r w:rsidR="00732571">
        <w:t>1</w:t>
      </w:r>
      <w:r w:rsidR="00E624F7">
        <w:t>,</w:t>
      </w:r>
      <w:r w:rsidR="19ED4A3B">
        <w:t xml:space="preserve"> </w:t>
      </w:r>
      <w:r w:rsidR="22B14D4A">
        <w:t>neither</w:t>
      </w:r>
      <w:r w:rsidR="19ED4A3B">
        <w:t xml:space="preserve"> the </w:t>
      </w:r>
      <w:r w:rsidR="1F25B33A">
        <w:t xml:space="preserve">Computer Science Department </w:t>
      </w:r>
      <w:r w:rsidR="00025160">
        <w:t>n</w:t>
      </w:r>
      <w:r w:rsidR="79D89E8D">
        <w:t>or the Nursing Department</w:t>
      </w:r>
      <w:r w:rsidR="00025160">
        <w:t xml:space="preserve"> does anything</w:t>
      </w:r>
      <w:r w:rsidR="79D89E8D">
        <w:t xml:space="preserve">. They just need to work around the limitation. </w:t>
      </w:r>
      <w:r w:rsidR="003C3F30">
        <w:t xml:space="preserve">In </w:t>
      </w:r>
      <w:r w:rsidR="79D89E8D">
        <w:t xml:space="preserve">Alternative </w:t>
      </w:r>
      <w:r w:rsidR="00732571">
        <w:t>3</w:t>
      </w:r>
      <w:r w:rsidR="00611929">
        <w:t>,</w:t>
      </w:r>
      <w:r w:rsidR="79D89E8D">
        <w:t xml:space="preserve"> the work </w:t>
      </w:r>
      <w:r w:rsidR="003C3F30">
        <w:t xml:space="preserve">put </w:t>
      </w:r>
      <w:r w:rsidR="79D89E8D">
        <w:t xml:space="preserve">on the </w:t>
      </w:r>
      <w:r w:rsidR="003C3F30">
        <w:t>College of</w:t>
      </w:r>
      <w:r w:rsidR="79D89E8D">
        <w:t xml:space="preserve"> </w:t>
      </w:r>
      <w:r w:rsidR="7DA63BCB">
        <w:t xml:space="preserve">Nursing. They would have to take time </w:t>
      </w:r>
      <w:r w:rsidR="4798A473">
        <w:t xml:space="preserve">to raise money to be able to fix the screen. This </w:t>
      </w:r>
      <w:r w:rsidR="00611929">
        <w:t xml:space="preserve">alternative </w:t>
      </w:r>
      <w:r w:rsidR="4798A473">
        <w:t xml:space="preserve">would be highly inefficient </w:t>
      </w:r>
      <w:r w:rsidR="66F69A19">
        <w:t>and would</w:t>
      </w:r>
      <w:r w:rsidR="00736151">
        <w:t xml:space="preserve"> not</w:t>
      </w:r>
      <w:r w:rsidR="66F69A19">
        <w:t xml:space="preserve"> result in anyone learning anything</w:t>
      </w:r>
      <w:r w:rsidR="1BAEF11E">
        <w:t>.</w:t>
      </w:r>
    </w:p>
    <w:p w14:paraId="34DCB3D6" w14:textId="5F423838" w:rsidR="00DF6F4B" w:rsidRPr="00DF6F4B" w:rsidRDefault="00DF6F4B" w:rsidP="00945120">
      <w:pPr>
        <w:pStyle w:val="Heading2"/>
        <w:spacing w:line="480" w:lineRule="auto"/>
      </w:pPr>
      <w:bookmarkStart w:id="28" w:name="_Toc69369985"/>
      <w:r w:rsidRPr="00DF6F4B">
        <w:t>Alternative 2 and 4</w:t>
      </w:r>
      <w:bookmarkEnd w:id="28"/>
    </w:p>
    <w:p w14:paraId="157E8F76" w14:textId="329FB55A" w:rsidR="30F60D9C" w:rsidRDefault="67E83298" w:rsidP="00116105">
      <w:pPr>
        <w:spacing w:line="480" w:lineRule="auto"/>
      </w:pPr>
      <w:r>
        <w:t xml:space="preserve">The main difference here is the amount of work the cart is going to require. </w:t>
      </w:r>
      <w:r w:rsidR="661A9CBE">
        <w:t>Alternative</w:t>
      </w:r>
      <w:r w:rsidR="06EB5A9A">
        <w:t xml:space="preserve"> </w:t>
      </w:r>
      <w:r w:rsidR="00732571">
        <w:t>2</w:t>
      </w:r>
      <w:r w:rsidR="00736151">
        <w:t xml:space="preserve">, </w:t>
      </w:r>
      <w:r w:rsidR="06EB5A9A">
        <w:t>which is the most ideal</w:t>
      </w:r>
      <w:r w:rsidR="00736151">
        <w:t>,</w:t>
      </w:r>
      <w:r w:rsidR="06EB5A9A">
        <w:t xml:space="preserve"> will allow us to reuse the cart</w:t>
      </w:r>
      <w:r w:rsidR="026E3039">
        <w:t xml:space="preserve">. We can use a console cable to </w:t>
      </w:r>
      <w:r w:rsidR="107B7D7F">
        <w:t>intercept the codes to open the doors to the med</w:t>
      </w:r>
      <w:r w:rsidR="00736151">
        <w:t>ical</w:t>
      </w:r>
      <w:r w:rsidR="009E5072">
        <w:t xml:space="preserve"> dispensing</w:t>
      </w:r>
      <w:r w:rsidR="107B7D7F">
        <w:t xml:space="preserve"> cart. </w:t>
      </w:r>
      <w:r w:rsidR="009E5072">
        <w:t>U</w:t>
      </w:r>
      <w:r w:rsidR="107B7D7F">
        <w:t>sing those codes</w:t>
      </w:r>
      <w:r w:rsidR="009E5072">
        <w:t>,</w:t>
      </w:r>
      <w:r w:rsidR="107B7D7F">
        <w:t xml:space="preserve"> we can reuse the cart and force the doors to open </w:t>
      </w:r>
      <w:r w:rsidR="4B0A7D14">
        <w:t>whenever</w:t>
      </w:r>
      <w:r w:rsidR="107B7D7F">
        <w:t xml:space="preserve"> </w:t>
      </w:r>
      <w:r w:rsidR="009E5072">
        <w:t>needed</w:t>
      </w:r>
      <w:r w:rsidR="107B7D7F">
        <w:t xml:space="preserve">. Alternative </w:t>
      </w:r>
      <w:r w:rsidR="00140490">
        <w:t>4</w:t>
      </w:r>
      <w:r w:rsidR="107B7D7F">
        <w:t xml:space="preserve"> is the same concept bu</w:t>
      </w:r>
      <w:r w:rsidR="4B7B4497">
        <w:t xml:space="preserve">t will </w:t>
      </w:r>
      <w:r w:rsidR="00E624F7">
        <w:t xml:space="preserve">only </w:t>
      </w:r>
      <w:r w:rsidR="4B7B4497">
        <w:t xml:space="preserve">happen if we </w:t>
      </w:r>
      <w:r w:rsidR="00E624F7">
        <w:t>cannot</w:t>
      </w:r>
      <w:r w:rsidR="4B7B4497">
        <w:t xml:space="preserve"> reverse engineer the car</w:t>
      </w:r>
      <w:r w:rsidR="47FBC702">
        <w:t>t</w:t>
      </w:r>
      <w:r w:rsidR="4B7B4497">
        <w:t xml:space="preserve">. </w:t>
      </w:r>
      <w:r w:rsidR="584FC545">
        <w:t>We will have to pick up a cart from a store such as Walmart and pick up drawers t</w:t>
      </w:r>
      <w:r w:rsidR="006003B5">
        <w:t>o</w:t>
      </w:r>
      <w:r w:rsidR="584FC545">
        <w:t xml:space="preserve"> open from</w:t>
      </w:r>
      <w:r w:rsidR="0D1D03FD">
        <w:t xml:space="preserve"> the computer. </w:t>
      </w:r>
      <w:r w:rsidR="5EBF2ECB">
        <w:t>We can do this by getting some cash registers and taking the top part off. From there</w:t>
      </w:r>
      <w:r w:rsidR="006003B5">
        <w:t>,</w:t>
      </w:r>
      <w:r w:rsidR="5EBF2ECB">
        <w:t xml:space="preserve"> we can use the same concept as reverse</w:t>
      </w:r>
      <w:r w:rsidR="006003B5">
        <w:t>-</w:t>
      </w:r>
      <w:r w:rsidR="5EBF2ECB">
        <w:t xml:space="preserve">engineering the med cart. </w:t>
      </w:r>
    </w:p>
    <w:p w14:paraId="57A1F4F4" w14:textId="4B2D6667" w:rsidR="00DF6F4B" w:rsidRPr="006816DB" w:rsidRDefault="006816DB" w:rsidP="00945120">
      <w:pPr>
        <w:pStyle w:val="Heading2"/>
        <w:spacing w:line="480" w:lineRule="auto"/>
      </w:pPr>
      <w:bookmarkStart w:id="29" w:name="_Toc69369986"/>
      <w:r w:rsidRPr="006816DB">
        <w:t>Recommendation</w:t>
      </w:r>
      <w:bookmarkEnd w:id="29"/>
    </w:p>
    <w:p w14:paraId="3776430C" w14:textId="306C4A7A" w:rsidR="00FE215E" w:rsidRDefault="009E750A" w:rsidP="00FE215E">
      <w:pPr>
        <w:spacing w:line="480" w:lineRule="auto"/>
        <w:sectPr w:rsidR="00FE215E" w:rsidSect="002B3CAD">
          <w:headerReference w:type="default" r:id="rId30"/>
          <w:pgSz w:w="12240" w:h="15840"/>
          <w:pgMar w:top="1440" w:right="1440" w:bottom="1440" w:left="1440" w:header="720" w:footer="720" w:gutter="0"/>
          <w:cols w:space="720"/>
          <w:docGrid w:linePitch="360"/>
        </w:sectPr>
      </w:pPr>
      <w:r>
        <w:t xml:space="preserve">Based on the in-depth analysis of all plausible alternatives, </w:t>
      </w:r>
      <w:r w:rsidR="00D06E08">
        <w:t xml:space="preserve">we </w:t>
      </w:r>
      <w:r w:rsidR="00BB2172">
        <w:t>decided</w:t>
      </w:r>
      <w:r>
        <w:t xml:space="preserve"> </w:t>
      </w:r>
      <w:r w:rsidR="009005E0">
        <w:t>A</w:t>
      </w:r>
      <w:r>
        <w:t xml:space="preserve">lternative </w:t>
      </w:r>
      <w:r w:rsidR="00140490">
        <w:t>2</w:t>
      </w:r>
      <w:r w:rsidR="097DF981">
        <w:t xml:space="preserve"> is </w:t>
      </w:r>
      <w:r w:rsidR="35CC891F">
        <w:t xml:space="preserve">the best option </w:t>
      </w:r>
      <w:r w:rsidR="00D06E08">
        <w:t>available</w:t>
      </w:r>
      <w:r w:rsidR="35CC891F">
        <w:t xml:space="preserve">. </w:t>
      </w:r>
      <w:r w:rsidR="00312534">
        <w:t>Alternative two gives us the ability to</w:t>
      </w:r>
      <w:r w:rsidR="00E90229">
        <w:t xml:space="preserve"> </w:t>
      </w:r>
      <w:r w:rsidR="009358C8">
        <w:t>provide them with</w:t>
      </w:r>
      <w:r w:rsidR="00E90229">
        <w:t xml:space="preserve"> </w:t>
      </w:r>
      <w:r w:rsidR="002A7925">
        <w:t xml:space="preserve">the cart </w:t>
      </w:r>
      <w:r w:rsidR="00C26722">
        <w:t xml:space="preserve">and drawer system </w:t>
      </w:r>
      <w:r w:rsidR="002A7925">
        <w:t>they are comfortable using with a software system tailored to their needs.</w:t>
      </w:r>
      <w:r w:rsidR="35CC891F">
        <w:t xml:space="preserve"> </w:t>
      </w:r>
      <w:r w:rsidR="00BB2172">
        <w:t xml:space="preserve">Using </w:t>
      </w:r>
      <w:r w:rsidR="009358C8">
        <w:t xml:space="preserve">an </w:t>
      </w:r>
      <w:r w:rsidR="00BB2172">
        <w:t xml:space="preserve">existing cart and </w:t>
      </w:r>
      <w:r w:rsidR="00C91F3A">
        <w:t>developing a</w:t>
      </w:r>
      <w:r w:rsidR="00BB2172">
        <w:t xml:space="preserve"> solution using a .NET framework will be</w:t>
      </w:r>
      <w:r w:rsidR="35CC891F">
        <w:t xml:space="preserve"> the </w:t>
      </w:r>
      <w:r w:rsidR="00C91F3A">
        <w:t>least expensive</w:t>
      </w:r>
      <w:r w:rsidR="35CC891F">
        <w:t xml:space="preserve"> and most efficient</w:t>
      </w:r>
      <w:r w:rsidR="00BB2172">
        <w:t xml:space="preserve"> option</w:t>
      </w:r>
      <w:r w:rsidR="35CC891F">
        <w:t>. If we can reuse the cart</w:t>
      </w:r>
      <w:r w:rsidR="18B33A54">
        <w:t>,</w:t>
      </w:r>
      <w:r w:rsidR="00F27E3C">
        <w:t xml:space="preserve"> the only </w:t>
      </w:r>
      <w:r w:rsidR="0088300E">
        <w:t>substa</w:t>
      </w:r>
      <w:r w:rsidR="004A1EB0">
        <w:t>ntial cost would be a laptop</w:t>
      </w:r>
      <w:r w:rsidR="02BDAAB1">
        <w:t xml:space="preserve">. </w:t>
      </w:r>
      <w:r w:rsidR="007F0910">
        <w:t>We</w:t>
      </w:r>
      <w:r w:rsidR="35CC891F">
        <w:t xml:space="preserve"> </w:t>
      </w:r>
      <w:r w:rsidR="0056159F">
        <w:t>must</w:t>
      </w:r>
      <w:r w:rsidR="35CC891F">
        <w:t xml:space="preserve"> </w:t>
      </w:r>
      <w:r w:rsidR="00655A41">
        <w:t xml:space="preserve">develop </w:t>
      </w:r>
      <w:r w:rsidR="005F61BD">
        <w:t>S</w:t>
      </w:r>
      <w:r w:rsidR="00655A41">
        <w:t xml:space="preserve">oftware that </w:t>
      </w:r>
      <w:r w:rsidR="00C7161B">
        <w:t>interacts</w:t>
      </w:r>
      <w:r w:rsidR="00655A41">
        <w:t xml:space="preserve"> with the drawer system </w:t>
      </w:r>
      <w:r w:rsidR="00D17F17">
        <w:t xml:space="preserve">and a scanner </w:t>
      </w:r>
      <w:r w:rsidR="00655A41">
        <w:t>that</w:t>
      </w:r>
      <w:r w:rsidR="56978117">
        <w:t xml:space="preserve"> keeps track of the medication and </w:t>
      </w:r>
      <w:r w:rsidR="34CF2200">
        <w:t xml:space="preserve">dispenses </w:t>
      </w:r>
      <w:r w:rsidR="56978117">
        <w:t>it as needed</w:t>
      </w:r>
      <w:r w:rsidR="00563518">
        <w:t>.</w:t>
      </w:r>
    </w:p>
    <w:p w14:paraId="4CDB7A8A" w14:textId="10417FF6" w:rsidR="46E0B332" w:rsidRDefault="30F60D9C" w:rsidP="00FE215E">
      <w:pPr>
        <w:pStyle w:val="Heading1"/>
      </w:pPr>
      <w:bookmarkStart w:id="30" w:name="_Toc55820244"/>
      <w:bookmarkStart w:id="31" w:name="_Toc55842658"/>
      <w:bookmarkStart w:id="32" w:name="_Toc56973109"/>
      <w:bookmarkStart w:id="33" w:name="_Toc69369987"/>
      <w:r>
        <w:lastRenderedPageBreak/>
        <w:t>Development Plan</w:t>
      </w:r>
      <w:bookmarkEnd w:id="30"/>
      <w:bookmarkEnd w:id="31"/>
      <w:bookmarkEnd w:id="32"/>
      <w:bookmarkEnd w:id="33"/>
    </w:p>
    <w:p w14:paraId="0E66F5E5" w14:textId="71612AF7" w:rsidR="008D6730" w:rsidRDefault="003154F8" w:rsidP="003154F8">
      <w:r>
        <w:tab/>
      </w:r>
      <w:r>
        <w:tab/>
      </w:r>
      <w:r>
        <w:tab/>
      </w:r>
      <w:r>
        <w:tab/>
      </w:r>
    </w:p>
    <w:tbl>
      <w:tblPr>
        <w:tblStyle w:val="TableGrid"/>
        <w:tblW w:w="0" w:type="auto"/>
        <w:tblLook w:val="04A0" w:firstRow="1" w:lastRow="0" w:firstColumn="1" w:lastColumn="0" w:noHBand="0" w:noVBand="1"/>
      </w:tblPr>
      <w:tblGrid>
        <w:gridCol w:w="9330"/>
      </w:tblGrid>
      <w:tr w:rsidR="00031661" w14:paraId="666D0231" w14:textId="77777777" w:rsidTr="00AF2468">
        <w:trPr>
          <w:trHeight w:val="717"/>
        </w:trPr>
        <w:tc>
          <w:tcPr>
            <w:tcW w:w="93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74E608" w14:textId="77777777" w:rsidR="009133A5" w:rsidRPr="00266AFB" w:rsidRDefault="009133A5" w:rsidP="003154F8">
            <w:pPr>
              <w:rPr>
                <w:sz w:val="24"/>
                <w:szCs w:val="24"/>
              </w:rPr>
            </w:pPr>
            <w:r w:rsidRPr="00266AFB">
              <w:rPr>
                <w:sz w:val="24"/>
                <w:szCs w:val="24"/>
              </w:rPr>
              <w:t xml:space="preserve">Project starting date: </w:t>
            </w:r>
            <w:r w:rsidRPr="00266AFB">
              <w:rPr>
                <w:sz w:val="24"/>
                <w:szCs w:val="24"/>
              </w:rPr>
              <w:tab/>
            </w:r>
            <w:r w:rsidRPr="00266AFB">
              <w:rPr>
                <w:sz w:val="24"/>
                <w:szCs w:val="24"/>
              </w:rPr>
              <w:tab/>
            </w:r>
            <w:r w:rsidRPr="00266AFB">
              <w:rPr>
                <w:sz w:val="24"/>
                <w:szCs w:val="24"/>
              </w:rPr>
              <w:tab/>
            </w:r>
            <w:r w:rsidRPr="00266AFB">
              <w:rPr>
                <w:sz w:val="24"/>
                <w:szCs w:val="24"/>
              </w:rPr>
              <w:tab/>
            </w:r>
            <w:r w:rsidRPr="00266AFB">
              <w:rPr>
                <w:sz w:val="24"/>
                <w:szCs w:val="24"/>
              </w:rPr>
              <w:tab/>
            </w:r>
            <w:r w:rsidRPr="00266AFB">
              <w:rPr>
                <w:sz w:val="24"/>
                <w:szCs w:val="24"/>
              </w:rPr>
              <w:tab/>
            </w:r>
            <w:r w:rsidRPr="00266AFB">
              <w:rPr>
                <w:sz w:val="24"/>
                <w:szCs w:val="24"/>
              </w:rPr>
              <w:tab/>
              <w:t>September 2020</w:t>
            </w:r>
          </w:p>
          <w:p w14:paraId="05E612D4" w14:textId="21CD2DDA" w:rsidR="00031661" w:rsidRDefault="009133A5" w:rsidP="003154F8">
            <w:r w:rsidRPr="00266AFB">
              <w:rPr>
                <w:sz w:val="24"/>
                <w:szCs w:val="24"/>
              </w:rPr>
              <w:t xml:space="preserve">Project completion date: </w:t>
            </w:r>
            <w:r w:rsidRPr="00266AFB">
              <w:rPr>
                <w:sz w:val="24"/>
                <w:szCs w:val="24"/>
              </w:rPr>
              <w:tab/>
            </w:r>
            <w:r w:rsidRPr="00266AFB">
              <w:rPr>
                <w:sz w:val="24"/>
                <w:szCs w:val="24"/>
              </w:rPr>
              <w:tab/>
            </w:r>
            <w:r w:rsidRPr="00266AFB">
              <w:rPr>
                <w:sz w:val="24"/>
                <w:szCs w:val="24"/>
              </w:rPr>
              <w:tab/>
            </w:r>
            <w:r w:rsidRPr="00266AFB">
              <w:rPr>
                <w:sz w:val="24"/>
                <w:szCs w:val="24"/>
              </w:rPr>
              <w:tab/>
            </w:r>
            <w:r w:rsidRPr="00266AFB">
              <w:rPr>
                <w:sz w:val="24"/>
                <w:szCs w:val="24"/>
              </w:rPr>
              <w:tab/>
            </w:r>
            <w:r w:rsidRPr="00266AFB">
              <w:rPr>
                <w:sz w:val="24"/>
                <w:szCs w:val="24"/>
              </w:rPr>
              <w:tab/>
            </w:r>
            <w:r w:rsidR="00AF2468">
              <w:rPr>
                <w:sz w:val="24"/>
                <w:szCs w:val="24"/>
              </w:rPr>
              <w:t xml:space="preserve">           </w:t>
            </w:r>
            <w:r w:rsidRPr="00266AFB">
              <w:rPr>
                <w:sz w:val="24"/>
                <w:szCs w:val="24"/>
              </w:rPr>
              <w:t>April 202</w:t>
            </w:r>
            <w:r w:rsidR="00125C24">
              <w:rPr>
                <w:sz w:val="24"/>
                <w:szCs w:val="24"/>
              </w:rPr>
              <w:t>1</w:t>
            </w:r>
            <w:r w:rsidR="004B746A" w:rsidRPr="00266AFB">
              <w:rPr>
                <w:sz w:val="24"/>
                <w:szCs w:val="24"/>
              </w:rPr>
              <w:tab/>
            </w:r>
            <w:r w:rsidR="004B746A">
              <w:tab/>
            </w:r>
          </w:p>
        </w:tc>
      </w:tr>
    </w:tbl>
    <w:p w14:paraId="59FAA162" w14:textId="606C9F5E" w:rsidR="46E0B332" w:rsidRDefault="46E0B332" w:rsidP="003154F8"/>
    <w:p w14:paraId="5250DF55" w14:textId="3D59EEE4" w:rsidR="46E0B332" w:rsidRDefault="46E0B332" w:rsidP="46E0B332"/>
    <w:tbl>
      <w:tblPr>
        <w:tblStyle w:val="TableGrid"/>
        <w:tblW w:w="0" w:type="auto"/>
        <w:tblLook w:val="04A0" w:firstRow="1" w:lastRow="0" w:firstColumn="1" w:lastColumn="0" w:noHBand="0" w:noVBand="1"/>
      </w:tblPr>
      <w:tblGrid>
        <w:gridCol w:w="9330"/>
      </w:tblGrid>
      <w:tr w:rsidR="002749D5" w14:paraId="6059B075" w14:textId="77777777" w:rsidTr="000B7253">
        <w:tc>
          <w:tcPr>
            <w:tcW w:w="93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D6FA9E0" w14:textId="3BFC6BE9" w:rsidR="00C7161B" w:rsidRPr="008223ED" w:rsidRDefault="002749D5">
            <w:pPr>
              <w:rPr>
                <w:sz w:val="24"/>
                <w:szCs w:val="24"/>
              </w:rPr>
            </w:pPr>
            <w:r w:rsidRPr="008223ED">
              <w:rPr>
                <w:sz w:val="24"/>
                <w:szCs w:val="24"/>
              </w:rPr>
              <w:t xml:space="preserve">Required tasks to be completed: Each phase will be kept in a project notebook as progress continues throughout the </w:t>
            </w:r>
            <w:r w:rsidR="007F0910">
              <w:rPr>
                <w:sz w:val="24"/>
                <w:szCs w:val="24"/>
              </w:rPr>
              <w:t>project</w:t>
            </w:r>
            <w:r w:rsidR="003B2C01">
              <w:rPr>
                <w:sz w:val="24"/>
                <w:szCs w:val="24"/>
              </w:rPr>
              <w:t>’</w:t>
            </w:r>
            <w:r w:rsidR="007F0910">
              <w:rPr>
                <w:sz w:val="24"/>
                <w:szCs w:val="24"/>
              </w:rPr>
              <w:t>s life</w:t>
            </w:r>
            <w:r w:rsidR="00C7161B" w:rsidRPr="008223ED">
              <w:rPr>
                <w:sz w:val="24"/>
                <w:szCs w:val="24"/>
              </w:rPr>
              <w:t>.</w:t>
            </w:r>
          </w:p>
          <w:p w14:paraId="773250FB" w14:textId="06B94A9A" w:rsidR="006935B8" w:rsidRDefault="006935B8"/>
        </w:tc>
      </w:tr>
      <w:tr w:rsidR="002749D5" w14:paraId="08860BA4" w14:textId="77777777" w:rsidTr="000B7253">
        <w:trPr>
          <w:trHeight w:val="3905"/>
        </w:trPr>
        <w:tc>
          <w:tcPr>
            <w:tcW w:w="93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CD781A1" w14:textId="48DA817A" w:rsidR="006952AD" w:rsidRPr="008223ED" w:rsidRDefault="006952AD" w:rsidP="002548CA">
            <w:pPr>
              <w:pStyle w:val="ListParagraph"/>
              <w:numPr>
                <w:ilvl w:val="0"/>
                <w:numId w:val="10"/>
              </w:numPr>
              <w:rPr>
                <w:sz w:val="24"/>
                <w:szCs w:val="24"/>
              </w:rPr>
            </w:pPr>
            <w:r w:rsidRPr="008223ED">
              <w:rPr>
                <w:sz w:val="24"/>
                <w:szCs w:val="24"/>
              </w:rPr>
              <w:t xml:space="preserve">Define </w:t>
            </w:r>
            <w:r w:rsidR="007F0910">
              <w:rPr>
                <w:sz w:val="24"/>
                <w:szCs w:val="24"/>
              </w:rPr>
              <w:t xml:space="preserve">the </w:t>
            </w:r>
            <w:r w:rsidRPr="008223ED">
              <w:rPr>
                <w:sz w:val="24"/>
                <w:szCs w:val="24"/>
              </w:rPr>
              <w:t>goals, scope</w:t>
            </w:r>
            <w:r w:rsidR="007F0910">
              <w:rPr>
                <w:sz w:val="24"/>
                <w:szCs w:val="24"/>
              </w:rPr>
              <w:t>,</w:t>
            </w:r>
            <w:r w:rsidRPr="008223ED">
              <w:rPr>
                <w:sz w:val="24"/>
                <w:szCs w:val="24"/>
              </w:rPr>
              <w:t xml:space="preserve"> and objectives.</w:t>
            </w:r>
          </w:p>
          <w:p w14:paraId="71606634" w14:textId="7596993D" w:rsidR="003566A7" w:rsidRPr="008223ED" w:rsidRDefault="003566A7" w:rsidP="003566A7">
            <w:pPr>
              <w:pStyle w:val="ListParagraph"/>
              <w:numPr>
                <w:ilvl w:val="0"/>
                <w:numId w:val="10"/>
              </w:numPr>
              <w:rPr>
                <w:sz w:val="24"/>
                <w:szCs w:val="24"/>
              </w:rPr>
            </w:pPr>
            <w:r w:rsidRPr="008223ED">
              <w:rPr>
                <w:sz w:val="24"/>
                <w:szCs w:val="24"/>
              </w:rPr>
              <w:t>Carry out requirements and constraints for the system.</w:t>
            </w:r>
          </w:p>
          <w:p w14:paraId="023A1953" w14:textId="5BFA1B21" w:rsidR="002749D5" w:rsidRPr="008223ED" w:rsidRDefault="001108A9" w:rsidP="002548CA">
            <w:pPr>
              <w:pStyle w:val="ListParagraph"/>
              <w:numPr>
                <w:ilvl w:val="0"/>
                <w:numId w:val="10"/>
              </w:numPr>
              <w:rPr>
                <w:sz w:val="24"/>
                <w:szCs w:val="24"/>
              </w:rPr>
            </w:pPr>
            <w:r w:rsidRPr="008223ED">
              <w:rPr>
                <w:sz w:val="24"/>
                <w:szCs w:val="24"/>
              </w:rPr>
              <w:t>Create</w:t>
            </w:r>
            <w:r w:rsidR="00BD7153" w:rsidRPr="008223ED">
              <w:rPr>
                <w:sz w:val="24"/>
                <w:szCs w:val="24"/>
              </w:rPr>
              <w:t xml:space="preserve"> step</w:t>
            </w:r>
            <w:r w:rsidR="007F0910">
              <w:rPr>
                <w:sz w:val="24"/>
                <w:szCs w:val="24"/>
              </w:rPr>
              <w:t>-</w:t>
            </w:r>
            <w:r w:rsidR="00BD7153" w:rsidRPr="008223ED">
              <w:rPr>
                <w:sz w:val="24"/>
                <w:szCs w:val="24"/>
              </w:rPr>
              <w:t>by</w:t>
            </w:r>
            <w:r w:rsidR="007F0910">
              <w:rPr>
                <w:sz w:val="24"/>
                <w:szCs w:val="24"/>
              </w:rPr>
              <w:t>-</w:t>
            </w:r>
            <w:r w:rsidR="00BD7153" w:rsidRPr="008223ED">
              <w:rPr>
                <w:sz w:val="24"/>
                <w:szCs w:val="24"/>
              </w:rPr>
              <w:t xml:space="preserve">step instructions </w:t>
            </w:r>
            <w:r w:rsidRPr="008223ED">
              <w:rPr>
                <w:sz w:val="24"/>
                <w:szCs w:val="24"/>
              </w:rPr>
              <w:t xml:space="preserve">on </w:t>
            </w:r>
            <w:r w:rsidR="007F0910">
              <w:rPr>
                <w:sz w:val="24"/>
                <w:szCs w:val="24"/>
              </w:rPr>
              <w:t xml:space="preserve">the </w:t>
            </w:r>
            <w:r w:rsidRPr="008223ED">
              <w:rPr>
                <w:sz w:val="24"/>
                <w:szCs w:val="24"/>
              </w:rPr>
              <w:t>system</w:t>
            </w:r>
            <w:r w:rsidR="003B2C01">
              <w:rPr>
                <w:sz w:val="24"/>
                <w:szCs w:val="24"/>
              </w:rPr>
              <w:t>’</w:t>
            </w:r>
            <w:r w:rsidR="001A754A" w:rsidRPr="008223ED">
              <w:rPr>
                <w:sz w:val="24"/>
                <w:szCs w:val="24"/>
              </w:rPr>
              <w:t>s</w:t>
            </w:r>
            <w:r w:rsidRPr="008223ED">
              <w:rPr>
                <w:sz w:val="24"/>
                <w:szCs w:val="24"/>
              </w:rPr>
              <w:t xml:space="preserve"> </w:t>
            </w:r>
            <w:r w:rsidR="00D7373A" w:rsidRPr="008223ED">
              <w:rPr>
                <w:sz w:val="24"/>
                <w:szCs w:val="24"/>
              </w:rPr>
              <w:t>implementation</w:t>
            </w:r>
            <w:r w:rsidRPr="008223ED">
              <w:rPr>
                <w:sz w:val="24"/>
                <w:szCs w:val="24"/>
              </w:rPr>
              <w:t>.</w:t>
            </w:r>
          </w:p>
          <w:p w14:paraId="71A1E6EA" w14:textId="0763960B" w:rsidR="00093571" w:rsidRPr="00093571" w:rsidRDefault="00326A68" w:rsidP="00093571">
            <w:pPr>
              <w:pStyle w:val="ListParagraph"/>
              <w:numPr>
                <w:ilvl w:val="0"/>
                <w:numId w:val="10"/>
              </w:numPr>
              <w:rPr>
                <w:sz w:val="24"/>
                <w:szCs w:val="24"/>
              </w:rPr>
            </w:pPr>
            <w:r w:rsidRPr="008223ED">
              <w:rPr>
                <w:sz w:val="24"/>
                <w:szCs w:val="24"/>
              </w:rPr>
              <w:t>Assign project tasks.</w:t>
            </w:r>
          </w:p>
          <w:p w14:paraId="4BC6592E" w14:textId="7BA0CB72" w:rsidR="00326A68" w:rsidRPr="008223ED" w:rsidRDefault="00326A68" w:rsidP="00326A68">
            <w:pPr>
              <w:pStyle w:val="ListParagraph"/>
              <w:numPr>
                <w:ilvl w:val="0"/>
                <w:numId w:val="10"/>
              </w:numPr>
              <w:rPr>
                <w:sz w:val="24"/>
                <w:szCs w:val="24"/>
              </w:rPr>
            </w:pPr>
            <w:r w:rsidRPr="008223ED">
              <w:rPr>
                <w:sz w:val="24"/>
                <w:szCs w:val="24"/>
              </w:rPr>
              <w:t>Develop required system interfaces.</w:t>
            </w:r>
          </w:p>
          <w:p w14:paraId="13582264" w14:textId="716362FE" w:rsidR="00326A68" w:rsidRPr="008223ED" w:rsidRDefault="00326A68" w:rsidP="00326A68">
            <w:pPr>
              <w:pStyle w:val="ListParagraph"/>
              <w:numPr>
                <w:ilvl w:val="0"/>
                <w:numId w:val="10"/>
              </w:numPr>
              <w:rPr>
                <w:sz w:val="24"/>
                <w:szCs w:val="24"/>
              </w:rPr>
            </w:pPr>
            <w:r w:rsidRPr="008223ED">
              <w:rPr>
                <w:sz w:val="24"/>
                <w:szCs w:val="24"/>
              </w:rPr>
              <w:t>Develop hardware requirements.</w:t>
            </w:r>
          </w:p>
          <w:p w14:paraId="2E13E5EF" w14:textId="1639BEA0" w:rsidR="00326A68" w:rsidRPr="008223ED" w:rsidRDefault="00326A68" w:rsidP="003C45D7">
            <w:pPr>
              <w:pStyle w:val="ListParagraph"/>
              <w:numPr>
                <w:ilvl w:val="0"/>
                <w:numId w:val="10"/>
              </w:numPr>
              <w:rPr>
                <w:sz w:val="24"/>
                <w:szCs w:val="24"/>
              </w:rPr>
            </w:pPr>
            <w:r w:rsidRPr="008223ED">
              <w:rPr>
                <w:sz w:val="24"/>
                <w:szCs w:val="24"/>
              </w:rPr>
              <w:t>Design database schemas.</w:t>
            </w:r>
          </w:p>
          <w:p w14:paraId="245904EF" w14:textId="0A70A316" w:rsidR="00B73ACF" w:rsidRPr="008223ED" w:rsidRDefault="00B73ACF" w:rsidP="003C45D7">
            <w:pPr>
              <w:pStyle w:val="ListParagraph"/>
              <w:numPr>
                <w:ilvl w:val="0"/>
                <w:numId w:val="10"/>
              </w:numPr>
              <w:rPr>
                <w:sz w:val="24"/>
                <w:szCs w:val="24"/>
              </w:rPr>
            </w:pPr>
            <w:r w:rsidRPr="008223ED">
              <w:rPr>
                <w:sz w:val="24"/>
                <w:szCs w:val="24"/>
              </w:rPr>
              <w:t xml:space="preserve">Develop a </w:t>
            </w:r>
            <w:r w:rsidR="00481731" w:rsidRPr="008223ED">
              <w:rPr>
                <w:sz w:val="24"/>
                <w:szCs w:val="24"/>
              </w:rPr>
              <w:t>plan</w:t>
            </w:r>
            <w:r w:rsidRPr="008223ED">
              <w:rPr>
                <w:sz w:val="24"/>
                <w:szCs w:val="24"/>
              </w:rPr>
              <w:t xml:space="preserve"> for software development </w:t>
            </w:r>
            <w:r w:rsidR="00A66581" w:rsidRPr="008223ED">
              <w:rPr>
                <w:sz w:val="24"/>
                <w:szCs w:val="24"/>
              </w:rPr>
              <w:t xml:space="preserve">activities. </w:t>
            </w:r>
            <w:r w:rsidR="002600E5">
              <w:rPr>
                <w:sz w:val="24"/>
                <w:szCs w:val="24"/>
              </w:rPr>
              <w:t>This</w:t>
            </w:r>
            <w:r w:rsidR="007F0910">
              <w:rPr>
                <w:sz w:val="24"/>
                <w:szCs w:val="24"/>
              </w:rPr>
              <w:t xml:space="preserve"> p</w:t>
            </w:r>
            <w:r w:rsidR="00A66581" w:rsidRPr="008223ED">
              <w:rPr>
                <w:sz w:val="24"/>
                <w:szCs w:val="24"/>
              </w:rPr>
              <w:t xml:space="preserve">lan </w:t>
            </w:r>
            <w:r w:rsidR="002600E5">
              <w:rPr>
                <w:sz w:val="24"/>
                <w:szCs w:val="24"/>
              </w:rPr>
              <w:t xml:space="preserve">will </w:t>
            </w:r>
            <w:r w:rsidR="00A66581" w:rsidRPr="008223ED">
              <w:rPr>
                <w:sz w:val="24"/>
                <w:szCs w:val="24"/>
              </w:rPr>
              <w:t xml:space="preserve">include software development approaches, </w:t>
            </w:r>
            <w:r w:rsidR="00481407" w:rsidRPr="008223ED">
              <w:rPr>
                <w:sz w:val="24"/>
                <w:szCs w:val="24"/>
              </w:rPr>
              <w:t>methods</w:t>
            </w:r>
            <w:r w:rsidR="007F0910">
              <w:rPr>
                <w:sz w:val="24"/>
                <w:szCs w:val="24"/>
              </w:rPr>
              <w:t>,</w:t>
            </w:r>
            <w:r w:rsidR="00481407" w:rsidRPr="008223ED">
              <w:rPr>
                <w:sz w:val="24"/>
                <w:szCs w:val="24"/>
              </w:rPr>
              <w:t xml:space="preserve"> and processes.</w:t>
            </w:r>
          </w:p>
          <w:p w14:paraId="5947529A" w14:textId="40B1FA9A" w:rsidR="00B00370" w:rsidRDefault="00516D79" w:rsidP="00B00370">
            <w:pPr>
              <w:pStyle w:val="ListParagraph"/>
              <w:numPr>
                <w:ilvl w:val="0"/>
                <w:numId w:val="10"/>
              </w:numPr>
              <w:rPr>
                <w:sz w:val="24"/>
                <w:szCs w:val="24"/>
              </w:rPr>
            </w:pPr>
            <w:r w:rsidRPr="008223ED">
              <w:rPr>
                <w:sz w:val="24"/>
                <w:szCs w:val="24"/>
              </w:rPr>
              <w:t>Perform prototyping</w:t>
            </w:r>
            <w:r w:rsidR="006C1542" w:rsidRPr="008223ED">
              <w:rPr>
                <w:sz w:val="24"/>
                <w:szCs w:val="24"/>
              </w:rPr>
              <w:t xml:space="preserve">, then </w:t>
            </w:r>
            <w:r w:rsidR="00A625AF" w:rsidRPr="008223ED">
              <w:rPr>
                <w:sz w:val="24"/>
                <w:szCs w:val="24"/>
              </w:rPr>
              <w:t xml:space="preserve">writing the code, </w:t>
            </w:r>
            <w:r w:rsidR="006C1542" w:rsidRPr="008223ED">
              <w:rPr>
                <w:sz w:val="24"/>
                <w:szCs w:val="24"/>
              </w:rPr>
              <w:t>integrati</w:t>
            </w:r>
            <w:r w:rsidR="00A625AF" w:rsidRPr="008223ED">
              <w:rPr>
                <w:sz w:val="24"/>
                <w:szCs w:val="24"/>
              </w:rPr>
              <w:t xml:space="preserve">ng, </w:t>
            </w:r>
            <w:r w:rsidR="006C1542" w:rsidRPr="008223ED">
              <w:rPr>
                <w:sz w:val="24"/>
                <w:szCs w:val="24"/>
              </w:rPr>
              <w:t>testing</w:t>
            </w:r>
            <w:r w:rsidR="002600E5">
              <w:rPr>
                <w:sz w:val="24"/>
                <w:szCs w:val="24"/>
              </w:rPr>
              <w:t>,</w:t>
            </w:r>
            <w:r w:rsidR="006C1542" w:rsidRPr="008223ED">
              <w:rPr>
                <w:sz w:val="24"/>
                <w:szCs w:val="24"/>
              </w:rPr>
              <w:t xml:space="preserve"> </w:t>
            </w:r>
            <w:r w:rsidR="00A625AF" w:rsidRPr="008223ED">
              <w:rPr>
                <w:sz w:val="24"/>
                <w:szCs w:val="24"/>
              </w:rPr>
              <w:t>and debugging</w:t>
            </w:r>
            <w:r w:rsidR="006C1542" w:rsidRPr="008223ED">
              <w:rPr>
                <w:sz w:val="24"/>
                <w:szCs w:val="24"/>
              </w:rPr>
              <w:t xml:space="preserve"> the </w:t>
            </w:r>
            <w:r w:rsidR="005F61BD">
              <w:rPr>
                <w:sz w:val="24"/>
                <w:szCs w:val="24"/>
              </w:rPr>
              <w:t>S</w:t>
            </w:r>
            <w:r w:rsidR="006C1542" w:rsidRPr="008223ED">
              <w:rPr>
                <w:sz w:val="24"/>
                <w:szCs w:val="24"/>
              </w:rPr>
              <w:t>oftware.</w:t>
            </w:r>
          </w:p>
          <w:p w14:paraId="4C68CD80" w14:textId="27CAF23A" w:rsidR="00326A68" w:rsidRPr="008223ED" w:rsidRDefault="00301ABD" w:rsidP="00326A68">
            <w:pPr>
              <w:pStyle w:val="ListParagraph"/>
              <w:numPr>
                <w:ilvl w:val="0"/>
                <w:numId w:val="10"/>
              </w:numPr>
              <w:rPr>
                <w:sz w:val="24"/>
                <w:szCs w:val="24"/>
              </w:rPr>
            </w:pPr>
            <w:r w:rsidRPr="008223ED">
              <w:rPr>
                <w:sz w:val="24"/>
                <w:szCs w:val="24"/>
              </w:rPr>
              <w:t>Assembl</w:t>
            </w:r>
            <w:r w:rsidR="00D668C6" w:rsidRPr="008223ED">
              <w:rPr>
                <w:sz w:val="24"/>
                <w:szCs w:val="24"/>
              </w:rPr>
              <w:t>e</w:t>
            </w:r>
            <w:r w:rsidRPr="008223ED">
              <w:rPr>
                <w:sz w:val="24"/>
                <w:szCs w:val="24"/>
              </w:rPr>
              <w:t xml:space="preserve"> hardware parts</w:t>
            </w:r>
            <w:r w:rsidR="00D668C6" w:rsidRPr="008223ED">
              <w:rPr>
                <w:sz w:val="24"/>
                <w:szCs w:val="24"/>
              </w:rPr>
              <w:t>.</w:t>
            </w:r>
          </w:p>
          <w:p w14:paraId="0A2F5A05" w14:textId="1BE79114" w:rsidR="00326A68" w:rsidRPr="008223ED" w:rsidRDefault="00326A68" w:rsidP="00326A68">
            <w:pPr>
              <w:pStyle w:val="ListParagraph"/>
              <w:numPr>
                <w:ilvl w:val="0"/>
                <w:numId w:val="10"/>
              </w:numPr>
              <w:rPr>
                <w:sz w:val="24"/>
                <w:szCs w:val="24"/>
              </w:rPr>
            </w:pPr>
            <w:r w:rsidRPr="008223ED">
              <w:rPr>
                <w:sz w:val="24"/>
                <w:szCs w:val="24"/>
              </w:rPr>
              <w:t xml:space="preserve">Installation of </w:t>
            </w:r>
            <w:r w:rsidR="005F61BD">
              <w:rPr>
                <w:sz w:val="24"/>
                <w:szCs w:val="24"/>
              </w:rPr>
              <w:t>S</w:t>
            </w:r>
            <w:r w:rsidRPr="008223ED">
              <w:rPr>
                <w:sz w:val="24"/>
                <w:szCs w:val="24"/>
              </w:rPr>
              <w:t xml:space="preserve">oftware </w:t>
            </w:r>
            <w:r w:rsidR="00D668C6" w:rsidRPr="008223ED">
              <w:rPr>
                <w:sz w:val="24"/>
                <w:szCs w:val="24"/>
              </w:rPr>
              <w:t xml:space="preserve">onto the </w:t>
            </w:r>
            <w:r w:rsidR="00217B5D" w:rsidRPr="008223ED">
              <w:rPr>
                <w:sz w:val="24"/>
                <w:szCs w:val="24"/>
              </w:rPr>
              <w:t>cart</w:t>
            </w:r>
            <w:r w:rsidR="003B2C01">
              <w:rPr>
                <w:sz w:val="24"/>
                <w:szCs w:val="24"/>
              </w:rPr>
              <w:t>’</w:t>
            </w:r>
            <w:r w:rsidR="00217B5D" w:rsidRPr="008223ED">
              <w:rPr>
                <w:sz w:val="24"/>
                <w:szCs w:val="24"/>
              </w:rPr>
              <w:t>s computer</w:t>
            </w:r>
            <w:r w:rsidRPr="008223ED">
              <w:rPr>
                <w:sz w:val="24"/>
                <w:szCs w:val="24"/>
              </w:rPr>
              <w:t>.</w:t>
            </w:r>
          </w:p>
          <w:p w14:paraId="18EC1224" w14:textId="0E4D8291" w:rsidR="00B00370" w:rsidRPr="008223ED" w:rsidRDefault="00326A68" w:rsidP="00B00370">
            <w:pPr>
              <w:pStyle w:val="ListParagraph"/>
              <w:numPr>
                <w:ilvl w:val="0"/>
                <w:numId w:val="10"/>
              </w:numPr>
              <w:rPr>
                <w:sz w:val="24"/>
                <w:szCs w:val="24"/>
              </w:rPr>
            </w:pPr>
            <w:r w:rsidRPr="008223ED">
              <w:rPr>
                <w:sz w:val="24"/>
                <w:szCs w:val="24"/>
              </w:rPr>
              <w:t xml:space="preserve">Testing of </w:t>
            </w:r>
            <w:r w:rsidR="005F61BD">
              <w:rPr>
                <w:sz w:val="24"/>
                <w:szCs w:val="24"/>
              </w:rPr>
              <w:t>S</w:t>
            </w:r>
            <w:r w:rsidRPr="008223ED">
              <w:rPr>
                <w:sz w:val="24"/>
                <w:szCs w:val="24"/>
              </w:rPr>
              <w:t>oftware on the hardware</w:t>
            </w:r>
            <w:r w:rsidR="00AE5BCE" w:rsidRPr="008223ED">
              <w:rPr>
                <w:sz w:val="24"/>
                <w:szCs w:val="24"/>
              </w:rPr>
              <w:t xml:space="preserve"> and debugging if needed</w:t>
            </w:r>
            <w:r w:rsidRPr="008223ED">
              <w:rPr>
                <w:sz w:val="24"/>
                <w:szCs w:val="24"/>
              </w:rPr>
              <w:t>.</w:t>
            </w:r>
          </w:p>
          <w:p w14:paraId="16F725F6" w14:textId="4F99579A" w:rsidR="00925B7F" w:rsidRPr="008223ED" w:rsidRDefault="00925B7F" w:rsidP="00925B7F">
            <w:pPr>
              <w:pStyle w:val="ListParagraph"/>
              <w:numPr>
                <w:ilvl w:val="0"/>
                <w:numId w:val="10"/>
              </w:numPr>
              <w:rPr>
                <w:sz w:val="24"/>
                <w:szCs w:val="24"/>
              </w:rPr>
            </w:pPr>
            <w:r w:rsidRPr="008223ED">
              <w:rPr>
                <w:sz w:val="24"/>
                <w:szCs w:val="24"/>
              </w:rPr>
              <w:t>Develop user manual.</w:t>
            </w:r>
          </w:p>
          <w:p w14:paraId="2E157714" w14:textId="706D533D" w:rsidR="001108A9" w:rsidRDefault="009277B8" w:rsidP="00326A68">
            <w:pPr>
              <w:pStyle w:val="ListParagraph"/>
              <w:numPr>
                <w:ilvl w:val="0"/>
                <w:numId w:val="10"/>
              </w:numPr>
            </w:pPr>
            <w:r w:rsidRPr="008223ED">
              <w:rPr>
                <w:sz w:val="24"/>
                <w:szCs w:val="24"/>
              </w:rPr>
              <w:t>Deliver finished system</w:t>
            </w:r>
            <w:r w:rsidR="00023599" w:rsidRPr="008223ED">
              <w:rPr>
                <w:sz w:val="24"/>
                <w:szCs w:val="24"/>
              </w:rPr>
              <w:t xml:space="preserve">, </w:t>
            </w:r>
            <w:r w:rsidRPr="008223ED">
              <w:rPr>
                <w:sz w:val="24"/>
                <w:szCs w:val="24"/>
              </w:rPr>
              <w:t xml:space="preserve">provide training if </w:t>
            </w:r>
            <w:r w:rsidR="00D7373A" w:rsidRPr="008223ED">
              <w:rPr>
                <w:sz w:val="24"/>
                <w:szCs w:val="24"/>
              </w:rPr>
              <w:t>necessary</w:t>
            </w:r>
            <w:r w:rsidR="00023599" w:rsidRPr="008223ED">
              <w:rPr>
                <w:sz w:val="24"/>
                <w:szCs w:val="24"/>
              </w:rPr>
              <w:t>.</w:t>
            </w:r>
          </w:p>
        </w:tc>
      </w:tr>
    </w:tbl>
    <w:p w14:paraId="7CD541DA" w14:textId="77777777" w:rsidR="00FE215E" w:rsidRDefault="00FE215E" w:rsidP="00FE215E">
      <w:pPr>
        <w:sectPr w:rsidR="00FE215E" w:rsidSect="002B3CAD">
          <w:headerReference w:type="default" r:id="rId31"/>
          <w:pgSz w:w="12240" w:h="15840"/>
          <w:pgMar w:top="1440" w:right="1440" w:bottom="1440" w:left="1440" w:header="720" w:footer="720" w:gutter="0"/>
          <w:cols w:space="720"/>
          <w:docGrid w:linePitch="360"/>
        </w:sectPr>
      </w:pPr>
      <w:bookmarkStart w:id="34" w:name="_Toc55820245"/>
      <w:bookmarkStart w:id="35" w:name="_Toc55842659"/>
      <w:bookmarkStart w:id="36" w:name="_Toc56973110"/>
    </w:p>
    <w:p w14:paraId="270EEF23" w14:textId="146EE1B3" w:rsidR="63F5FDCF" w:rsidRDefault="3A194134" w:rsidP="00280AE6">
      <w:pPr>
        <w:pStyle w:val="Heading1"/>
        <w:spacing w:line="480" w:lineRule="auto"/>
      </w:pPr>
      <w:bookmarkStart w:id="37" w:name="_Toc69369988"/>
      <w:r>
        <w:lastRenderedPageBreak/>
        <w:t>Appendix A: Term Definitions</w:t>
      </w:r>
      <w:bookmarkEnd w:id="34"/>
      <w:bookmarkEnd w:id="35"/>
      <w:bookmarkEnd w:id="36"/>
      <w:bookmarkEnd w:id="37"/>
    </w:p>
    <w:p w14:paraId="35276180" w14:textId="77777777" w:rsidR="00BC337D" w:rsidRPr="00583D3A" w:rsidRDefault="00BC337D" w:rsidP="00BC337D">
      <w:pPr>
        <w:spacing w:line="480" w:lineRule="auto"/>
        <w:rPr>
          <w:rFonts w:cstheme="minorHAnsi"/>
        </w:rPr>
      </w:pPr>
      <w:r w:rsidRPr="008B653C">
        <w:rPr>
          <w:rFonts w:cstheme="minorHAnsi"/>
          <w:b/>
          <w:bCs/>
        </w:rPr>
        <w:t>Administer</w:t>
      </w:r>
      <w:r w:rsidRPr="00583D3A">
        <w:rPr>
          <w:rFonts w:cstheme="minorHAnsi"/>
          <w:b/>
          <w:bCs/>
        </w:rPr>
        <w:t xml:space="preserve"> </w:t>
      </w:r>
      <w:r w:rsidRPr="00583D3A">
        <w:rPr>
          <w:rFonts w:cstheme="minorHAnsi"/>
        </w:rPr>
        <w:t xml:space="preserve">- </w:t>
      </w:r>
      <w:r>
        <w:rPr>
          <w:rFonts w:cstheme="minorHAnsi"/>
        </w:rPr>
        <w:t>T</w:t>
      </w:r>
      <w:r w:rsidRPr="00583D3A">
        <w:rPr>
          <w:rFonts w:cstheme="minorHAnsi"/>
        </w:rPr>
        <w:t>he action in which a registered nurse provides medication to a patient</w:t>
      </w:r>
      <w:r>
        <w:rPr>
          <w:rFonts w:cstheme="minorHAnsi"/>
        </w:rPr>
        <w:t>.</w:t>
      </w:r>
    </w:p>
    <w:p w14:paraId="57DD15B9" w14:textId="555678F0" w:rsidR="006C458F" w:rsidRPr="00553A85" w:rsidRDefault="00553A85" w:rsidP="00BC337D">
      <w:pPr>
        <w:spacing w:line="480" w:lineRule="auto"/>
        <w:rPr>
          <w:rFonts w:cstheme="minorHAnsi"/>
        </w:rPr>
      </w:pPr>
      <w:r w:rsidRPr="008B653C">
        <w:rPr>
          <w:rFonts w:cstheme="minorHAnsi"/>
          <w:b/>
          <w:bCs/>
        </w:rPr>
        <w:t>Allergy</w:t>
      </w:r>
      <w:r>
        <w:rPr>
          <w:rFonts w:cstheme="minorHAnsi"/>
        </w:rPr>
        <w:t xml:space="preserve"> </w:t>
      </w:r>
      <w:r w:rsidR="00C32181">
        <w:rPr>
          <w:rFonts w:cstheme="minorHAnsi"/>
        </w:rPr>
        <w:t>–</w:t>
      </w:r>
      <w:r>
        <w:rPr>
          <w:rFonts w:cstheme="minorHAnsi"/>
        </w:rPr>
        <w:t xml:space="preserve"> </w:t>
      </w:r>
      <w:r w:rsidR="00C32181">
        <w:rPr>
          <w:rFonts w:cstheme="minorHAnsi"/>
        </w:rPr>
        <w:t xml:space="preserve">A harmful immune response as a result of an </w:t>
      </w:r>
      <w:r w:rsidR="0068309E">
        <w:rPr>
          <w:rFonts w:cstheme="minorHAnsi"/>
        </w:rPr>
        <w:t>adverse</w:t>
      </w:r>
      <w:r w:rsidR="00C32181">
        <w:rPr>
          <w:rFonts w:cstheme="minorHAnsi"/>
        </w:rPr>
        <w:t xml:space="preserve"> reaction to a substance.</w:t>
      </w:r>
    </w:p>
    <w:p w14:paraId="0EFB8346" w14:textId="7AB85B73" w:rsidR="006374E0" w:rsidRPr="00583D3A" w:rsidRDefault="006374E0" w:rsidP="006374E0">
      <w:pPr>
        <w:spacing w:line="480" w:lineRule="auto"/>
        <w:rPr>
          <w:rFonts w:cstheme="minorHAnsi"/>
        </w:rPr>
      </w:pPr>
      <w:r w:rsidRPr="008B653C">
        <w:rPr>
          <w:rFonts w:cstheme="minorHAnsi"/>
          <w:b/>
          <w:bCs/>
        </w:rPr>
        <w:t>Automated</w:t>
      </w:r>
      <w:r>
        <w:rPr>
          <w:rFonts w:cstheme="minorHAnsi"/>
        </w:rPr>
        <w:t xml:space="preserve"> </w:t>
      </w:r>
      <w:r w:rsidRPr="00583D3A">
        <w:rPr>
          <w:rFonts w:cstheme="minorHAnsi"/>
        </w:rPr>
        <w:t xml:space="preserve">- </w:t>
      </w:r>
      <w:r>
        <w:rPr>
          <w:rFonts w:cstheme="minorHAnsi"/>
        </w:rPr>
        <w:t>T</w:t>
      </w:r>
      <w:r w:rsidRPr="00583D3A">
        <w:rPr>
          <w:rFonts w:cstheme="minorHAnsi"/>
        </w:rPr>
        <w:t xml:space="preserve">echnology by which </w:t>
      </w:r>
      <w:r>
        <w:rPr>
          <w:rFonts w:cstheme="minorHAnsi"/>
        </w:rPr>
        <w:t xml:space="preserve">a </w:t>
      </w:r>
      <w:r w:rsidRPr="00583D3A">
        <w:rPr>
          <w:rFonts w:cstheme="minorHAnsi"/>
        </w:rPr>
        <w:t xml:space="preserve">procedure is performed with minimum human assistance. </w:t>
      </w:r>
    </w:p>
    <w:p w14:paraId="671730BF" w14:textId="6A80C02A" w:rsidR="2D982D9F" w:rsidRDefault="43E96AF2" w:rsidP="00336AC7">
      <w:pPr>
        <w:spacing w:line="480" w:lineRule="auto"/>
        <w:rPr>
          <w:rFonts w:cstheme="minorHAnsi"/>
        </w:rPr>
      </w:pPr>
      <w:r w:rsidRPr="008B653C">
        <w:rPr>
          <w:rFonts w:cstheme="minorHAnsi"/>
          <w:b/>
        </w:rPr>
        <w:t>Charge Nurse</w:t>
      </w:r>
      <w:r w:rsidR="007B25B4">
        <w:rPr>
          <w:rFonts w:cstheme="minorHAnsi"/>
          <w:b/>
          <w:bCs/>
        </w:rPr>
        <w:t xml:space="preserve"> </w:t>
      </w:r>
      <w:r w:rsidR="002B3B52" w:rsidRPr="002B3B52">
        <w:rPr>
          <w:rFonts w:cstheme="minorHAnsi"/>
        </w:rPr>
        <w:t>–</w:t>
      </w:r>
      <w:r w:rsidR="007B25B4" w:rsidRPr="00477D41">
        <w:rPr>
          <w:rFonts w:cstheme="minorHAnsi"/>
        </w:rPr>
        <w:t xml:space="preserve"> </w:t>
      </w:r>
      <w:r w:rsidR="007D0377">
        <w:rPr>
          <w:rFonts w:cstheme="minorHAnsi"/>
        </w:rPr>
        <w:t>A</w:t>
      </w:r>
      <w:r w:rsidR="00FE73E9">
        <w:rPr>
          <w:rFonts w:cstheme="minorHAnsi"/>
        </w:rPr>
        <w:t xml:space="preserve"> </w:t>
      </w:r>
      <w:r w:rsidR="002B3B52" w:rsidRPr="00477D41">
        <w:rPr>
          <w:rFonts w:cstheme="minorHAnsi"/>
        </w:rPr>
        <w:t xml:space="preserve">nurse that </w:t>
      </w:r>
      <w:r w:rsidR="005646B2">
        <w:rPr>
          <w:rFonts w:cstheme="minorHAnsi"/>
        </w:rPr>
        <w:t xml:space="preserve">has permission </w:t>
      </w:r>
      <w:r w:rsidR="005D297A">
        <w:rPr>
          <w:rFonts w:cstheme="minorHAnsi"/>
        </w:rPr>
        <w:t>to</w:t>
      </w:r>
      <w:r w:rsidR="002B3B52" w:rsidRPr="00477D41">
        <w:rPr>
          <w:rFonts w:cstheme="minorHAnsi"/>
        </w:rPr>
        <w:t xml:space="preserve"> stock/restock the cart.</w:t>
      </w:r>
    </w:p>
    <w:p w14:paraId="49C0E683" w14:textId="56BB98EE" w:rsidR="006374E0" w:rsidRPr="00245088" w:rsidRDefault="006374E0" w:rsidP="006374E0">
      <w:pPr>
        <w:shd w:val="clear" w:color="auto" w:fill="FFFFFF"/>
        <w:spacing w:after="0" w:line="480" w:lineRule="auto"/>
        <w:rPr>
          <w:rFonts w:eastAsia="Times New Roman" w:cstheme="minorHAnsi"/>
          <w:b/>
          <w:bCs/>
          <w:color w:val="202124"/>
        </w:rPr>
      </w:pPr>
      <w:r w:rsidRPr="008B653C">
        <w:rPr>
          <w:rFonts w:eastAsia="Times New Roman" w:cstheme="minorHAnsi"/>
          <w:b/>
          <w:bCs/>
          <w:color w:val="202124"/>
        </w:rPr>
        <w:t>Controlled Medication</w:t>
      </w:r>
      <w:r>
        <w:rPr>
          <w:rFonts w:eastAsia="Times New Roman" w:cstheme="minorHAnsi"/>
          <w:b/>
          <w:bCs/>
          <w:color w:val="202124"/>
        </w:rPr>
        <w:t xml:space="preserve"> </w:t>
      </w:r>
      <w:r w:rsidRPr="006241EC">
        <w:rPr>
          <w:rFonts w:eastAsia="Times New Roman" w:cstheme="minorHAnsi"/>
          <w:color w:val="202124"/>
        </w:rPr>
        <w:t xml:space="preserve">– </w:t>
      </w:r>
      <w:r>
        <w:rPr>
          <w:rFonts w:eastAsia="Times New Roman" w:cstheme="minorHAnsi"/>
          <w:color w:val="202124"/>
        </w:rPr>
        <w:t>M</w:t>
      </w:r>
      <w:r w:rsidRPr="00D70EA3">
        <w:rPr>
          <w:rFonts w:eastAsia="Times New Roman" w:cstheme="minorHAnsi"/>
          <w:color w:val="202124"/>
        </w:rPr>
        <w:t xml:space="preserve">edication </w:t>
      </w:r>
      <w:r>
        <w:rPr>
          <w:rFonts w:eastAsia="Times New Roman" w:cstheme="minorHAnsi"/>
          <w:color w:val="202124"/>
        </w:rPr>
        <w:t>that</w:t>
      </w:r>
      <w:r w:rsidRPr="00D70EA3">
        <w:rPr>
          <w:rFonts w:eastAsia="Times New Roman" w:cstheme="minorHAnsi"/>
          <w:color w:val="202124"/>
        </w:rPr>
        <w:t xml:space="preserve"> </w:t>
      </w:r>
      <w:r>
        <w:rPr>
          <w:rFonts w:eastAsia="Times New Roman" w:cstheme="minorHAnsi"/>
          <w:color w:val="202124"/>
        </w:rPr>
        <w:t>requires a second nurse</w:t>
      </w:r>
      <w:r w:rsidR="003B2C01">
        <w:rPr>
          <w:rFonts w:eastAsia="Times New Roman" w:cstheme="minorHAnsi"/>
          <w:color w:val="202124"/>
        </w:rPr>
        <w:t>’</w:t>
      </w:r>
      <w:r>
        <w:rPr>
          <w:rFonts w:eastAsia="Times New Roman" w:cstheme="minorHAnsi"/>
          <w:color w:val="202124"/>
        </w:rPr>
        <w:t>s validation before a nurse can administer it.</w:t>
      </w:r>
    </w:p>
    <w:p w14:paraId="3C8090BD" w14:textId="77777777" w:rsidR="006374E0" w:rsidRDefault="006374E0" w:rsidP="006374E0">
      <w:pPr>
        <w:spacing w:line="480" w:lineRule="auto"/>
        <w:rPr>
          <w:rFonts w:cstheme="minorHAnsi"/>
          <w:color w:val="000000" w:themeColor="text1"/>
        </w:rPr>
      </w:pPr>
      <w:r w:rsidRPr="008B653C">
        <w:rPr>
          <w:rFonts w:cstheme="minorHAnsi"/>
          <w:b/>
          <w:bCs/>
          <w:color w:val="000000" w:themeColor="text1"/>
        </w:rPr>
        <w:t xml:space="preserve">Discharged Patient </w:t>
      </w:r>
      <w:r>
        <w:rPr>
          <w:rFonts w:cstheme="minorHAnsi"/>
          <w:color w:val="000000" w:themeColor="text1"/>
        </w:rPr>
        <w:t>– A patient who is no longer under the care of a given facility, either because they were sent home or transferred to another health facility.</w:t>
      </w:r>
    </w:p>
    <w:p w14:paraId="46510470" w14:textId="69F715A7" w:rsidR="006374E0" w:rsidRPr="00714997" w:rsidRDefault="006374E0" w:rsidP="006374E0">
      <w:pPr>
        <w:spacing w:line="480" w:lineRule="auto"/>
        <w:rPr>
          <w:rFonts w:cstheme="minorHAnsi"/>
          <w:b/>
          <w:bCs/>
        </w:rPr>
      </w:pPr>
      <w:r w:rsidRPr="008B653C">
        <w:rPr>
          <w:rFonts w:cstheme="minorHAnsi"/>
          <w:b/>
          <w:bCs/>
        </w:rPr>
        <w:t xml:space="preserve">Dispensing </w:t>
      </w:r>
      <w:r w:rsidRPr="00040874">
        <w:rPr>
          <w:rFonts w:cstheme="minorHAnsi"/>
        </w:rPr>
        <w:t>–</w:t>
      </w:r>
      <w:r>
        <w:rPr>
          <w:rFonts w:cstheme="minorHAnsi"/>
          <w:b/>
          <w:bCs/>
        </w:rPr>
        <w:t xml:space="preserve"> </w:t>
      </w:r>
      <w:r>
        <w:rPr>
          <w:rFonts w:cstheme="minorHAnsi"/>
        </w:rPr>
        <w:t>O</w:t>
      </w:r>
      <w:r w:rsidRPr="00040874">
        <w:rPr>
          <w:rFonts w:cstheme="minorHAnsi"/>
        </w:rPr>
        <w:t>pen a</w:t>
      </w:r>
      <w:r>
        <w:rPr>
          <w:rFonts w:cstheme="minorHAnsi"/>
        </w:rPr>
        <w:t xml:space="preserve"> selected</w:t>
      </w:r>
      <w:r w:rsidRPr="00040874">
        <w:rPr>
          <w:rFonts w:cstheme="minorHAnsi"/>
        </w:rPr>
        <w:t xml:space="preserve"> drawer with medication.</w:t>
      </w:r>
    </w:p>
    <w:p w14:paraId="37087C68" w14:textId="77777777" w:rsidR="006374E0" w:rsidRDefault="006374E0" w:rsidP="00336AC7">
      <w:pPr>
        <w:spacing w:line="480" w:lineRule="auto"/>
        <w:rPr>
          <w:rFonts w:cstheme="minorHAnsi"/>
          <w:b/>
          <w:bCs/>
          <w:u w:val="single"/>
        </w:rPr>
      </w:pPr>
      <w:r w:rsidRPr="008B653C">
        <w:rPr>
          <w:rFonts w:cstheme="minorHAnsi"/>
          <w:b/>
          <w:bCs/>
        </w:rPr>
        <w:t>Drug Interaction</w:t>
      </w:r>
      <w:r w:rsidRPr="006241EC">
        <w:rPr>
          <w:rFonts w:cstheme="minorHAnsi"/>
        </w:rPr>
        <w:t xml:space="preserve"> –</w:t>
      </w:r>
      <w:r w:rsidRPr="00583D3A">
        <w:rPr>
          <w:rFonts w:cstheme="minorHAnsi"/>
          <w:b/>
          <w:bCs/>
        </w:rPr>
        <w:t xml:space="preserve"> </w:t>
      </w:r>
      <w:r>
        <w:rPr>
          <w:rFonts w:cstheme="minorHAnsi"/>
        </w:rPr>
        <w:t>T</w:t>
      </w:r>
      <w:r w:rsidRPr="00583D3A">
        <w:rPr>
          <w:rFonts w:cstheme="minorHAnsi"/>
        </w:rPr>
        <w:t>he measurable influence one medication may have over another</w:t>
      </w:r>
      <w:r>
        <w:rPr>
          <w:rFonts w:cstheme="minorHAnsi"/>
        </w:rPr>
        <w:t>.</w:t>
      </w:r>
    </w:p>
    <w:p w14:paraId="039F55E3" w14:textId="77777777" w:rsidR="00E461CB" w:rsidRDefault="00E461CB" w:rsidP="00E461CB">
      <w:pPr>
        <w:spacing w:line="480" w:lineRule="auto"/>
        <w:rPr>
          <w:rFonts w:cstheme="minorHAnsi"/>
          <w:b/>
          <w:bCs/>
        </w:rPr>
      </w:pPr>
      <w:r w:rsidRPr="008B653C">
        <w:rPr>
          <w:rFonts w:cstheme="minorHAnsi"/>
          <w:b/>
          <w:bCs/>
        </w:rPr>
        <w:t>Maintenance Personnel</w:t>
      </w:r>
      <w:r>
        <w:rPr>
          <w:rFonts w:cstheme="minorHAnsi"/>
          <w:b/>
          <w:bCs/>
        </w:rPr>
        <w:t xml:space="preserve"> </w:t>
      </w:r>
      <w:r w:rsidRPr="00073ADC">
        <w:rPr>
          <w:rFonts w:cstheme="minorHAnsi"/>
        </w:rPr>
        <w:t>–</w:t>
      </w:r>
      <w:r>
        <w:rPr>
          <w:rFonts w:cstheme="minorHAnsi"/>
          <w:b/>
          <w:bCs/>
        </w:rPr>
        <w:t xml:space="preserve"> </w:t>
      </w:r>
      <w:r>
        <w:rPr>
          <w:rFonts w:cstheme="minorHAnsi"/>
        </w:rPr>
        <w:t>Someone who is</w:t>
      </w:r>
      <w:r>
        <w:rPr>
          <w:rFonts w:cstheme="minorHAnsi"/>
          <w:b/>
        </w:rPr>
        <w:t xml:space="preserve"> </w:t>
      </w:r>
      <w:r w:rsidRPr="006A4D4A">
        <w:rPr>
          <w:rFonts w:cstheme="minorHAnsi"/>
        </w:rPr>
        <w:t xml:space="preserve">responsible for fixing </w:t>
      </w:r>
      <w:r w:rsidRPr="007B25B4">
        <w:rPr>
          <w:rFonts w:cstheme="minorHAnsi"/>
        </w:rPr>
        <w:t xml:space="preserve">or </w:t>
      </w:r>
      <w:r w:rsidRPr="007B25B4">
        <w:rPr>
          <w:rFonts w:cstheme="minorHAnsi"/>
          <w:color w:val="222222"/>
          <w:shd w:val="clear" w:color="auto" w:fill="FFFFFF"/>
        </w:rPr>
        <w:t>maintain</w:t>
      </w:r>
      <w:r>
        <w:rPr>
          <w:rFonts w:cstheme="minorHAnsi"/>
          <w:color w:val="222222"/>
          <w:shd w:val="clear" w:color="auto" w:fill="FFFFFF"/>
        </w:rPr>
        <w:t>ing</w:t>
      </w:r>
      <w:r w:rsidRPr="006A4D4A">
        <w:rPr>
          <w:rFonts w:cstheme="minorHAnsi"/>
        </w:rPr>
        <w:t xml:space="preserve"> the cart.</w:t>
      </w:r>
    </w:p>
    <w:p w14:paraId="12AE9D4A" w14:textId="0581290D" w:rsidR="00E461CB" w:rsidRPr="00583D3A" w:rsidRDefault="00E461CB" w:rsidP="00E461CB">
      <w:pPr>
        <w:spacing w:line="480" w:lineRule="auto"/>
        <w:rPr>
          <w:rFonts w:eastAsia="Calibri" w:cstheme="minorHAnsi"/>
        </w:rPr>
      </w:pPr>
      <w:r w:rsidRPr="008B653C">
        <w:rPr>
          <w:rFonts w:cstheme="minorHAnsi"/>
          <w:b/>
          <w:bCs/>
        </w:rPr>
        <w:t>Medicine Dispensing Cart</w:t>
      </w:r>
      <w:r w:rsidRPr="00583D3A">
        <w:rPr>
          <w:rFonts w:cstheme="minorHAnsi"/>
        </w:rPr>
        <w:t xml:space="preserve"> - </w:t>
      </w:r>
      <w:r>
        <w:rPr>
          <w:rFonts w:cstheme="minorHAnsi"/>
        </w:rPr>
        <w:t xml:space="preserve">A </w:t>
      </w:r>
      <w:r w:rsidRPr="00583D3A">
        <w:rPr>
          <w:rFonts w:eastAsia="Calibri" w:cstheme="minorHAnsi"/>
        </w:rPr>
        <w:t xml:space="preserve">mobile cart with medication </w:t>
      </w:r>
      <w:r>
        <w:rPr>
          <w:rFonts w:eastAsia="Calibri" w:cstheme="minorHAnsi"/>
        </w:rPr>
        <w:t xml:space="preserve">located in </w:t>
      </w:r>
      <w:r w:rsidRPr="00583D3A">
        <w:rPr>
          <w:rFonts w:eastAsia="Calibri" w:cstheme="minorHAnsi"/>
        </w:rPr>
        <w:t xml:space="preserve">storage drawers controlled </w:t>
      </w:r>
      <w:r>
        <w:rPr>
          <w:rFonts w:eastAsia="Calibri" w:cstheme="minorHAnsi"/>
        </w:rPr>
        <w:t>by</w:t>
      </w:r>
      <w:r w:rsidRPr="00583D3A">
        <w:rPr>
          <w:rFonts w:eastAsia="Calibri" w:cstheme="minorHAnsi"/>
        </w:rPr>
        <w:t xml:space="preserve"> </w:t>
      </w:r>
      <w:r w:rsidR="005F61BD">
        <w:rPr>
          <w:rFonts w:eastAsia="Calibri" w:cstheme="minorHAnsi"/>
        </w:rPr>
        <w:t>S</w:t>
      </w:r>
      <w:r w:rsidRPr="00583D3A">
        <w:rPr>
          <w:rFonts w:eastAsia="Calibri" w:cstheme="minorHAnsi"/>
        </w:rPr>
        <w:t>oftware.</w:t>
      </w:r>
    </w:p>
    <w:p w14:paraId="0E7E1FDC" w14:textId="0F489E78" w:rsidR="00E461CB" w:rsidRPr="00583D3A" w:rsidRDefault="00E461CB" w:rsidP="00E461CB">
      <w:pPr>
        <w:spacing w:line="480" w:lineRule="auto"/>
        <w:rPr>
          <w:rFonts w:cstheme="minorHAnsi"/>
        </w:rPr>
      </w:pPr>
      <w:r w:rsidRPr="008B653C">
        <w:rPr>
          <w:rFonts w:cstheme="minorHAnsi"/>
          <w:b/>
          <w:bCs/>
        </w:rPr>
        <w:t>Narcotic</w:t>
      </w:r>
      <w:r w:rsidRPr="00583D3A">
        <w:rPr>
          <w:rFonts w:cstheme="minorHAnsi"/>
          <w:b/>
          <w:bCs/>
        </w:rPr>
        <w:t xml:space="preserve"> </w:t>
      </w:r>
      <w:r w:rsidRPr="00583D3A">
        <w:rPr>
          <w:rFonts w:cstheme="minorHAnsi"/>
        </w:rPr>
        <w:t xml:space="preserve">- </w:t>
      </w:r>
      <w:r>
        <w:rPr>
          <w:rFonts w:cstheme="minorHAnsi"/>
        </w:rPr>
        <w:t>A</w:t>
      </w:r>
      <w:r w:rsidRPr="00583D3A">
        <w:rPr>
          <w:rFonts w:cstheme="minorHAnsi"/>
        </w:rPr>
        <w:t xml:space="preserve"> controlled medication that assists with pain management</w:t>
      </w:r>
      <w:r>
        <w:rPr>
          <w:rFonts w:cstheme="minorHAnsi"/>
        </w:rPr>
        <w:t>.</w:t>
      </w:r>
      <w:r w:rsidRPr="00583D3A">
        <w:rPr>
          <w:rFonts w:cstheme="minorHAnsi"/>
        </w:rPr>
        <w:t xml:space="preserve"> </w:t>
      </w:r>
      <w:r w:rsidR="00EA4068">
        <w:rPr>
          <w:rFonts w:cstheme="minorHAnsi"/>
        </w:rPr>
        <w:t>The nurse must validate it</w:t>
      </w:r>
      <w:r w:rsidRPr="00583D3A">
        <w:rPr>
          <w:rFonts w:cstheme="minorHAnsi"/>
        </w:rPr>
        <w:t xml:space="preserve"> before being administered</w:t>
      </w:r>
      <w:r>
        <w:rPr>
          <w:rFonts w:cstheme="minorHAnsi"/>
        </w:rPr>
        <w:t>.</w:t>
      </w:r>
    </w:p>
    <w:p w14:paraId="35C09BC5" w14:textId="69E10391" w:rsidR="007E6C90" w:rsidRPr="007B66E7" w:rsidRDefault="007E6C90" w:rsidP="00336AC7">
      <w:pPr>
        <w:spacing w:line="480" w:lineRule="auto"/>
        <w:rPr>
          <w:rFonts w:cstheme="minorHAnsi"/>
        </w:rPr>
      </w:pPr>
      <w:r w:rsidRPr="008B653C">
        <w:rPr>
          <w:rFonts w:cstheme="minorHAnsi"/>
          <w:b/>
        </w:rPr>
        <w:t>Nurse</w:t>
      </w:r>
      <w:r w:rsidRPr="006E2821">
        <w:rPr>
          <w:rFonts w:cstheme="minorHAnsi"/>
          <w:b/>
          <w:bCs/>
        </w:rPr>
        <w:t xml:space="preserve"> –</w:t>
      </w:r>
      <w:r w:rsidR="006E2821">
        <w:rPr>
          <w:rFonts w:cstheme="minorHAnsi"/>
          <w:b/>
          <w:bCs/>
        </w:rPr>
        <w:t xml:space="preserve"> </w:t>
      </w:r>
      <w:r w:rsidR="005D297A">
        <w:rPr>
          <w:rFonts w:cstheme="minorHAnsi"/>
        </w:rPr>
        <w:t>A</w:t>
      </w:r>
      <w:r w:rsidR="007B66E7" w:rsidRPr="007B66E7">
        <w:rPr>
          <w:rFonts w:cstheme="minorHAnsi"/>
        </w:rPr>
        <w:t xml:space="preserve"> person trained to care for the sick or infirm, especially in a hospital</w:t>
      </w:r>
      <w:r w:rsidR="00B944E8">
        <w:rPr>
          <w:rFonts w:cstheme="minorHAnsi"/>
        </w:rPr>
        <w:t>.</w:t>
      </w:r>
      <w:r w:rsidR="002B0A3F">
        <w:rPr>
          <w:rFonts w:cstheme="minorHAnsi"/>
        </w:rPr>
        <w:t xml:space="preserve"> </w:t>
      </w:r>
      <w:r w:rsidR="00B944E8">
        <w:rPr>
          <w:rFonts w:cstheme="minorHAnsi"/>
        </w:rPr>
        <w:t>I</w:t>
      </w:r>
      <w:r w:rsidR="007354DA">
        <w:rPr>
          <w:rFonts w:cstheme="minorHAnsi"/>
        </w:rPr>
        <w:t>n our system, this is someone who can a</w:t>
      </w:r>
      <w:r w:rsidR="007354DA" w:rsidRPr="007354DA">
        <w:rPr>
          <w:rFonts w:cstheme="minorHAnsi"/>
        </w:rPr>
        <w:t xml:space="preserve">dminister </w:t>
      </w:r>
      <w:r w:rsidR="007354DA">
        <w:rPr>
          <w:rFonts w:cstheme="minorHAnsi"/>
        </w:rPr>
        <w:t>medication to a patient.</w:t>
      </w:r>
    </w:p>
    <w:p w14:paraId="62442027" w14:textId="68999330" w:rsidR="00E461CB" w:rsidRDefault="1A60A320" w:rsidP="00336AC7">
      <w:pPr>
        <w:spacing w:line="480" w:lineRule="auto"/>
        <w:rPr>
          <w:rFonts w:cstheme="minorHAnsi"/>
        </w:rPr>
      </w:pPr>
      <w:r w:rsidRPr="008B653C">
        <w:rPr>
          <w:rFonts w:cstheme="minorHAnsi"/>
          <w:b/>
        </w:rPr>
        <w:lastRenderedPageBreak/>
        <w:t>Order</w:t>
      </w:r>
      <w:r w:rsidRPr="008B653C">
        <w:rPr>
          <w:rFonts w:cstheme="minorHAnsi"/>
          <w:b/>
          <w:bCs/>
        </w:rPr>
        <w:t xml:space="preserve"> </w:t>
      </w:r>
      <w:r w:rsidRPr="006241EC">
        <w:rPr>
          <w:rFonts w:cstheme="minorHAnsi"/>
        </w:rPr>
        <w:t>–</w:t>
      </w:r>
      <w:r w:rsidRPr="00583D3A">
        <w:rPr>
          <w:rFonts w:cstheme="minorHAnsi"/>
          <w:b/>
          <w:bCs/>
        </w:rPr>
        <w:t xml:space="preserve"> </w:t>
      </w:r>
      <w:r w:rsidR="00BC337D">
        <w:rPr>
          <w:rFonts w:cstheme="minorHAnsi"/>
        </w:rPr>
        <w:t>A</w:t>
      </w:r>
      <w:r w:rsidR="2021D943" w:rsidRPr="00583D3A">
        <w:rPr>
          <w:rFonts w:cstheme="minorHAnsi"/>
        </w:rPr>
        <w:t>n</w:t>
      </w:r>
      <w:r w:rsidRPr="00583D3A">
        <w:rPr>
          <w:rFonts w:cstheme="minorHAnsi"/>
        </w:rPr>
        <w:t xml:space="preserve"> </w:t>
      </w:r>
      <w:r w:rsidR="410B0BA0" w:rsidRPr="00583D3A">
        <w:rPr>
          <w:rFonts w:cstheme="minorHAnsi"/>
        </w:rPr>
        <w:t>electronic reques</w:t>
      </w:r>
      <w:r w:rsidR="20A2CE70" w:rsidRPr="00583D3A">
        <w:rPr>
          <w:rFonts w:cstheme="minorHAnsi"/>
        </w:rPr>
        <w:t>t</w:t>
      </w:r>
      <w:r w:rsidR="6594D731" w:rsidRPr="00583D3A">
        <w:rPr>
          <w:rFonts w:cstheme="minorHAnsi"/>
        </w:rPr>
        <w:t xml:space="preserve"> made by </w:t>
      </w:r>
      <w:r w:rsidR="00BD433E">
        <w:rPr>
          <w:rFonts w:cstheme="minorHAnsi"/>
        </w:rPr>
        <w:t>a</w:t>
      </w:r>
      <w:r w:rsidR="6594D731" w:rsidRPr="00583D3A">
        <w:rPr>
          <w:rFonts w:cstheme="minorHAnsi"/>
        </w:rPr>
        <w:t xml:space="preserve"> </w:t>
      </w:r>
      <w:r w:rsidR="00BD433E">
        <w:rPr>
          <w:rFonts w:cstheme="minorHAnsi"/>
        </w:rPr>
        <w:t>physician</w:t>
      </w:r>
      <w:r w:rsidR="6594D731" w:rsidRPr="00583D3A">
        <w:rPr>
          <w:rFonts w:cstheme="minorHAnsi"/>
        </w:rPr>
        <w:t xml:space="preserve"> </w:t>
      </w:r>
      <w:r w:rsidR="007C3A0E">
        <w:rPr>
          <w:rFonts w:cstheme="minorHAnsi"/>
        </w:rPr>
        <w:t>prescribing</w:t>
      </w:r>
      <w:r w:rsidR="20A2CE70" w:rsidRPr="00583D3A">
        <w:rPr>
          <w:rFonts w:cstheme="minorHAnsi"/>
        </w:rPr>
        <w:t xml:space="preserve"> a medicatio</w:t>
      </w:r>
      <w:r w:rsidR="00FB21BA">
        <w:rPr>
          <w:rFonts w:cstheme="minorHAnsi"/>
        </w:rPr>
        <w:t>n</w:t>
      </w:r>
      <w:r w:rsidR="20A2CE70" w:rsidRPr="00583D3A">
        <w:rPr>
          <w:rFonts w:cstheme="minorHAnsi"/>
        </w:rPr>
        <w:t>.</w:t>
      </w:r>
      <w:r w:rsidR="33149133" w:rsidRPr="00583D3A">
        <w:rPr>
          <w:rFonts w:cstheme="minorHAnsi"/>
        </w:rPr>
        <w:t xml:space="preserve"> </w:t>
      </w:r>
      <w:r w:rsidR="5F806105" w:rsidRPr="00583D3A">
        <w:rPr>
          <w:rFonts w:cstheme="minorHAnsi"/>
        </w:rPr>
        <w:t xml:space="preserve"> </w:t>
      </w:r>
      <w:r w:rsidR="009D6EE7">
        <w:rPr>
          <w:rFonts w:cstheme="minorHAnsi"/>
        </w:rPr>
        <w:t>Administering</w:t>
      </w:r>
      <w:r w:rsidR="0203F139" w:rsidRPr="00583D3A">
        <w:rPr>
          <w:rFonts w:cstheme="minorHAnsi"/>
        </w:rPr>
        <w:t xml:space="preserve"> medication </w:t>
      </w:r>
      <w:r w:rsidR="009D6EE7">
        <w:rPr>
          <w:rFonts w:cstheme="minorHAnsi"/>
        </w:rPr>
        <w:t xml:space="preserve">without </w:t>
      </w:r>
      <w:r w:rsidR="00C754DD">
        <w:rPr>
          <w:rFonts w:cstheme="minorHAnsi"/>
        </w:rPr>
        <w:t xml:space="preserve">an </w:t>
      </w:r>
      <w:r w:rsidR="009D6EE7">
        <w:rPr>
          <w:rFonts w:cstheme="minorHAnsi"/>
        </w:rPr>
        <w:t>order</w:t>
      </w:r>
      <w:r w:rsidR="0203F139" w:rsidRPr="00583D3A">
        <w:rPr>
          <w:rFonts w:cstheme="minorHAnsi"/>
        </w:rPr>
        <w:t xml:space="preserve"> cannot be </w:t>
      </w:r>
      <w:r w:rsidR="00141578">
        <w:rPr>
          <w:rFonts w:cstheme="minorHAnsi"/>
        </w:rPr>
        <w:t>done unless it</w:t>
      </w:r>
      <w:r w:rsidR="0203F139" w:rsidRPr="00583D3A">
        <w:rPr>
          <w:rFonts w:cstheme="minorHAnsi"/>
        </w:rPr>
        <w:t xml:space="preserve"> is an </w:t>
      </w:r>
      <w:r w:rsidR="00141578">
        <w:rPr>
          <w:rFonts w:cstheme="minorHAnsi"/>
        </w:rPr>
        <w:t>extreme emergency</w:t>
      </w:r>
      <w:r w:rsidR="00C43BBE">
        <w:rPr>
          <w:rFonts w:cstheme="minorHAnsi"/>
        </w:rPr>
        <w:t xml:space="preserve">. At which point, </w:t>
      </w:r>
      <w:r w:rsidR="00C754DD">
        <w:rPr>
          <w:rFonts w:cstheme="minorHAnsi"/>
        </w:rPr>
        <w:t xml:space="preserve">a physician must complete </w:t>
      </w:r>
      <w:r w:rsidR="00C43BBE">
        <w:rPr>
          <w:rFonts w:cstheme="minorHAnsi"/>
        </w:rPr>
        <w:t>the order after the fact in</w:t>
      </w:r>
      <w:r w:rsidR="0203F139" w:rsidRPr="00583D3A">
        <w:rPr>
          <w:rFonts w:cstheme="minorHAnsi"/>
        </w:rPr>
        <w:t xml:space="preserve"> the system.</w:t>
      </w:r>
    </w:p>
    <w:p w14:paraId="077B2C37" w14:textId="21C56AB4" w:rsidR="005A1ECF" w:rsidRDefault="00E865F0" w:rsidP="00341F38">
      <w:pPr>
        <w:spacing w:line="480" w:lineRule="auto"/>
        <w:rPr>
          <w:rFonts w:cstheme="minorHAnsi"/>
        </w:rPr>
      </w:pPr>
      <w:r w:rsidRPr="008B653C">
        <w:rPr>
          <w:rFonts w:cstheme="minorHAnsi"/>
          <w:b/>
          <w:bCs/>
        </w:rPr>
        <w:t>Patient</w:t>
      </w:r>
      <w:r w:rsidRPr="008B653C">
        <w:rPr>
          <w:rFonts w:cstheme="minorHAnsi"/>
        </w:rPr>
        <w:t xml:space="preserve"> </w:t>
      </w:r>
      <w:r w:rsidRPr="00583D3A">
        <w:rPr>
          <w:rFonts w:cstheme="minorHAnsi"/>
        </w:rPr>
        <w:t xml:space="preserve">- </w:t>
      </w:r>
      <w:r w:rsidR="00BC337D">
        <w:rPr>
          <w:rFonts w:cstheme="minorHAnsi"/>
        </w:rPr>
        <w:t>A</w:t>
      </w:r>
      <w:r w:rsidR="00B252A8" w:rsidRPr="00583D3A">
        <w:rPr>
          <w:rFonts w:cstheme="minorHAnsi"/>
        </w:rPr>
        <w:t xml:space="preserve"> person receiving or registered to receive medical treatment.</w:t>
      </w:r>
      <w:bookmarkStart w:id="38" w:name="_Toc55820246"/>
      <w:bookmarkStart w:id="39" w:name="_Toc55842660"/>
      <w:bookmarkStart w:id="40" w:name="_Toc56973111"/>
    </w:p>
    <w:p w14:paraId="59AF96B2" w14:textId="359731AC" w:rsidR="005A1ECF" w:rsidRDefault="005A1ECF" w:rsidP="005A1ECF">
      <w:pPr>
        <w:spacing w:line="480" w:lineRule="auto"/>
        <w:rPr>
          <w:rFonts w:cstheme="minorHAnsi"/>
        </w:rPr>
      </w:pPr>
      <w:r>
        <w:rPr>
          <w:rFonts w:cstheme="minorHAnsi"/>
          <w:b/>
          <w:bCs/>
        </w:rPr>
        <w:t>Wasted Medication</w:t>
      </w:r>
      <w:r>
        <w:rPr>
          <w:rFonts w:cstheme="minorHAnsi"/>
        </w:rPr>
        <w:t xml:space="preserve"> – </w:t>
      </w:r>
      <w:r w:rsidR="00D9062F">
        <w:rPr>
          <w:rFonts w:cstheme="minorHAnsi"/>
        </w:rPr>
        <w:t>M</w:t>
      </w:r>
      <w:r>
        <w:rPr>
          <w:rFonts w:cstheme="minorHAnsi"/>
        </w:rPr>
        <w:t xml:space="preserve">edication that was partially used </w:t>
      </w:r>
      <w:r w:rsidR="008D1E26">
        <w:rPr>
          <w:rFonts w:cstheme="minorHAnsi"/>
        </w:rPr>
        <w:t>while</w:t>
      </w:r>
      <w:r>
        <w:rPr>
          <w:rFonts w:cstheme="minorHAnsi"/>
        </w:rPr>
        <w:t xml:space="preserve"> being dispensed and need</w:t>
      </w:r>
      <w:r w:rsidR="00EA4068">
        <w:rPr>
          <w:rFonts w:cstheme="minorHAnsi"/>
        </w:rPr>
        <w:t>ed</w:t>
      </w:r>
      <w:r>
        <w:rPr>
          <w:rFonts w:cstheme="minorHAnsi"/>
        </w:rPr>
        <w:t xml:space="preserve"> to be properly disposed</w:t>
      </w:r>
      <w:r w:rsidR="00582E61">
        <w:rPr>
          <w:rFonts w:cstheme="minorHAnsi"/>
        </w:rPr>
        <w:t xml:space="preserve"> of</w:t>
      </w:r>
      <w:r>
        <w:rPr>
          <w:rFonts w:cstheme="minorHAnsi"/>
        </w:rPr>
        <w:t xml:space="preserve"> (wasted).</w:t>
      </w:r>
    </w:p>
    <w:p w14:paraId="40C0AC99" w14:textId="5F3821F2" w:rsidR="005A1ECF" w:rsidRPr="006374E0" w:rsidRDefault="005A1ECF" w:rsidP="00341F38">
      <w:pPr>
        <w:spacing w:line="480" w:lineRule="auto"/>
        <w:rPr>
          <w:rFonts w:cstheme="minorHAnsi"/>
        </w:rPr>
        <w:sectPr w:rsidR="005A1ECF" w:rsidRPr="006374E0" w:rsidSect="002B3CAD">
          <w:headerReference w:type="default" r:id="rId32"/>
          <w:pgSz w:w="12240" w:h="15840"/>
          <w:pgMar w:top="1440" w:right="1440" w:bottom="1440" w:left="1440" w:header="720" w:footer="720" w:gutter="0"/>
          <w:cols w:space="720"/>
          <w:docGrid w:linePitch="360"/>
        </w:sectPr>
      </w:pPr>
    </w:p>
    <w:p w14:paraId="3F7EA58C" w14:textId="5F1EEEEC" w:rsidR="46E0B332" w:rsidRPr="00341F38" w:rsidRDefault="3A194134" w:rsidP="00341F38">
      <w:pPr>
        <w:pStyle w:val="Heading1"/>
        <w:rPr>
          <w:rFonts w:cstheme="minorHAnsi"/>
          <w:b/>
        </w:rPr>
      </w:pPr>
      <w:bookmarkStart w:id="41" w:name="_Toc69369989"/>
      <w:r>
        <w:lastRenderedPageBreak/>
        <w:t xml:space="preserve">Appendix </w:t>
      </w:r>
      <w:r w:rsidR="3011B850">
        <w:t>B</w:t>
      </w:r>
      <w:r>
        <w:t xml:space="preserve">: </w:t>
      </w:r>
      <w:r w:rsidR="56E4E4A9">
        <w:t>System Requirements</w:t>
      </w:r>
      <w:bookmarkEnd w:id="38"/>
      <w:bookmarkEnd w:id="39"/>
      <w:bookmarkEnd w:id="40"/>
      <w:bookmarkEnd w:id="41"/>
    </w:p>
    <w:p w14:paraId="1A820C65" w14:textId="77777777" w:rsidR="002D0CB4" w:rsidRPr="006C066E" w:rsidRDefault="002D0CB4" w:rsidP="00FB2B0A">
      <w:pPr>
        <w:pStyle w:val="ListParagraph"/>
        <w:spacing w:line="480" w:lineRule="auto"/>
        <w:ind w:left="1440"/>
        <w:rPr>
          <w:rFonts w:eastAsiaTheme="minorEastAsia"/>
          <w:color w:val="000000" w:themeColor="text1"/>
        </w:rPr>
      </w:pPr>
    </w:p>
    <w:bookmarkStart w:id="42" w:name="_Toc55820247" w:displacedByCustomXml="next"/>
    <w:bookmarkStart w:id="43" w:name="_Toc55842661" w:displacedByCustomXml="next"/>
    <w:bookmarkStart w:id="44" w:name="_Toc56973112" w:displacedByCustomXml="next"/>
    <w:sdt>
      <w:sdtPr>
        <w:rPr>
          <w:rFonts w:asciiTheme="minorHAnsi" w:eastAsiaTheme="minorHAnsi" w:hAnsiTheme="minorHAnsi" w:cstheme="minorBidi"/>
          <w:color w:val="auto"/>
          <w:sz w:val="22"/>
          <w:szCs w:val="22"/>
        </w:rPr>
        <w:id w:val="788626675"/>
        <w:docPartObj>
          <w:docPartGallery w:val="Table of Contents"/>
          <w:docPartUnique/>
        </w:docPartObj>
      </w:sdtPr>
      <w:sdtEndPr>
        <w:rPr>
          <w:b/>
          <w:bCs/>
          <w:noProof/>
        </w:rPr>
      </w:sdtEndPr>
      <w:sdtContent>
        <w:p w14:paraId="69AA38DD" w14:textId="77777777" w:rsidR="0037247D" w:rsidRPr="003C21C4" w:rsidRDefault="0037247D" w:rsidP="0037247D">
          <w:pPr>
            <w:pStyle w:val="TOCHeading"/>
            <w:rPr>
              <w:rStyle w:val="Heading2Char"/>
            </w:rPr>
          </w:pPr>
          <w:r w:rsidRPr="003C21C4">
            <w:rPr>
              <w:rStyle w:val="Heading2Char"/>
            </w:rPr>
            <w:t>Table of Contents</w:t>
          </w:r>
        </w:p>
        <w:p w14:paraId="42545FA2" w14:textId="77777777" w:rsidR="0037247D" w:rsidRDefault="0037247D" w:rsidP="0037247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62935305" w:history="1">
            <w:r w:rsidRPr="006B1B06">
              <w:rPr>
                <w:rStyle w:val="Hyperlink"/>
                <w:noProof/>
              </w:rPr>
              <w:t>Software Requirements</w:t>
            </w:r>
            <w:r>
              <w:rPr>
                <w:noProof/>
                <w:webHidden/>
              </w:rPr>
              <w:tab/>
            </w:r>
            <w:r>
              <w:rPr>
                <w:noProof/>
                <w:webHidden/>
              </w:rPr>
              <w:fldChar w:fldCharType="begin"/>
            </w:r>
            <w:r>
              <w:rPr>
                <w:noProof/>
                <w:webHidden/>
              </w:rPr>
              <w:instrText xml:space="preserve"> PAGEREF _Toc62935305 \h </w:instrText>
            </w:r>
            <w:r>
              <w:rPr>
                <w:noProof/>
                <w:webHidden/>
              </w:rPr>
            </w:r>
            <w:r>
              <w:rPr>
                <w:noProof/>
                <w:webHidden/>
              </w:rPr>
              <w:fldChar w:fldCharType="separate"/>
            </w:r>
            <w:r>
              <w:rPr>
                <w:noProof/>
                <w:webHidden/>
              </w:rPr>
              <w:t>150</w:t>
            </w:r>
            <w:r>
              <w:rPr>
                <w:noProof/>
                <w:webHidden/>
              </w:rPr>
              <w:fldChar w:fldCharType="end"/>
            </w:r>
          </w:hyperlink>
        </w:p>
        <w:p w14:paraId="39E5B287" w14:textId="77777777" w:rsidR="0037247D" w:rsidRDefault="009F5BFB" w:rsidP="0037247D">
          <w:pPr>
            <w:pStyle w:val="TOC1"/>
            <w:tabs>
              <w:tab w:val="right" w:leader="dot" w:pos="9350"/>
            </w:tabs>
            <w:rPr>
              <w:rFonts w:eastAsiaTheme="minorEastAsia"/>
              <w:noProof/>
            </w:rPr>
          </w:pPr>
          <w:hyperlink w:anchor="_Toc62935306" w:history="1">
            <w:r w:rsidR="0037247D" w:rsidRPr="006B1B06">
              <w:rPr>
                <w:rStyle w:val="Hyperlink"/>
                <w:noProof/>
              </w:rPr>
              <w:t>Patient Records</w:t>
            </w:r>
            <w:r w:rsidR="0037247D">
              <w:rPr>
                <w:noProof/>
                <w:webHidden/>
              </w:rPr>
              <w:tab/>
            </w:r>
            <w:r w:rsidR="0037247D">
              <w:rPr>
                <w:noProof/>
                <w:webHidden/>
              </w:rPr>
              <w:fldChar w:fldCharType="begin"/>
            </w:r>
            <w:r w:rsidR="0037247D">
              <w:rPr>
                <w:noProof/>
                <w:webHidden/>
              </w:rPr>
              <w:instrText xml:space="preserve"> PAGEREF _Toc62935306 \h </w:instrText>
            </w:r>
            <w:r w:rsidR="0037247D">
              <w:rPr>
                <w:noProof/>
                <w:webHidden/>
              </w:rPr>
            </w:r>
            <w:r w:rsidR="0037247D">
              <w:rPr>
                <w:noProof/>
                <w:webHidden/>
              </w:rPr>
              <w:fldChar w:fldCharType="separate"/>
            </w:r>
            <w:r w:rsidR="0037247D">
              <w:rPr>
                <w:noProof/>
                <w:webHidden/>
              </w:rPr>
              <w:t>150</w:t>
            </w:r>
            <w:r w:rsidR="0037247D">
              <w:rPr>
                <w:noProof/>
                <w:webHidden/>
              </w:rPr>
              <w:fldChar w:fldCharType="end"/>
            </w:r>
          </w:hyperlink>
        </w:p>
        <w:p w14:paraId="3BFEB55E" w14:textId="77777777" w:rsidR="0037247D" w:rsidRDefault="009F5BFB" w:rsidP="0037247D">
          <w:pPr>
            <w:pStyle w:val="TOC1"/>
            <w:tabs>
              <w:tab w:val="right" w:leader="dot" w:pos="9350"/>
            </w:tabs>
            <w:rPr>
              <w:rFonts w:eastAsiaTheme="minorEastAsia"/>
              <w:noProof/>
            </w:rPr>
          </w:pPr>
          <w:hyperlink w:anchor="_Toc62935307" w:history="1">
            <w:r w:rsidR="0037247D" w:rsidRPr="006B1B06">
              <w:rPr>
                <w:rStyle w:val="Hyperlink"/>
                <w:noProof/>
              </w:rPr>
              <w:t>Medication Records</w:t>
            </w:r>
            <w:r w:rsidR="0037247D">
              <w:rPr>
                <w:noProof/>
                <w:webHidden/>
              </w:rPr>
              <w:tab/>
            </w:r>
            <w:r w:rsidR="0037247D">
              <w:rPr>
                <w:noProof/>
                <w:webHidden/>
              </w:rPr>
              <w:fldChar w:fldCharType="begin"/>
            </w:r>
            <w:r w:rsidR="0037247D">
              <w:rPr>
                <w:noProof/>
                <w:webHidden/>
              </w:rPr>
              <w:instrText xml:space="preserve"> PAGEREF _Toc62935307 \h </w:instrText>
            </w:r>
            <w:r w:rsidR="0037247D">
              <w:rPr>
                <w:noProof/>
                <w:webHidden/>
              </w:rPr>
            </w:r>
            <w:r w:rsidR="0037247D">
              <w:rPr>
                <w:noProof/>
                <w:webHidden/>
              </w:rPr>
              <w:fldChar w:fldCharType="separate"/>
            </w:r>
            <w:r w:rsidR="0037247D">
              <w:rPr>
                <w:noProof/>
                <w:webHidden/>
              </w:rPr>
              <w:t>153</w:t>
            </w:r>
            <w:r w:rsidR="0037247D">
              <w:rPr>
                <w:noProof/>
                <w:webHidden/>
              </w:rPr>
              <w:fldChar w:fldCharType="end"/>
            </w:r>
          </w:hyperlink>
        </w:p>
        <w:p w14:paraId="3580A633" w14:textId="77777777" w:rsidR="0037247D" w:rsidRDefault="009F5BFB" w:rsidP="0037247D">
          <w:pPr>
            <w:pStyle w:val="TOC1"/>
            <w:tabs>
              <w:tab w:val="right" w:leader="dot" w:pos="9350"/>
            </w:tabs>
            <w:rPr>
              <w:rFonts w:eastAsiaTheme="minorEastAsia"/>
              <w:noProof/>
            </w:rPr>
          </w:pPr>
          <w:hyperlink w:anchor="_Toc62935308" w:history="1">
            <w:r w:rsidR="0037247D" w:rsidRPr="006B1B06">
              <w:rPr>
                <w:rStyle w:val="Hyperlink"/>
                <w:noProof/>
              </w:rPr>
              <w:t>User</w:t>
            </w:r>
            <w:r w:rsidR="0037247D">
              <w:rPr>
                <w:noProof/>
                <w:webHidden/>
              </w:rPr>
              <w:tab/>
            </w:r>
            <w:r w:rsidR="0037247D">
              <w:rPr>
                <w:noProof/>
                <w:webHidden/>
              </w:rPr>
              <w:fldChar w:fldCharType="begin"/>
            </w:r>
            <w:r w:rsidR="0037247D">
              <w:rPr>
                <w:noProof/>
                <w:webHidden/>
              </w:rPr>
              <w:instrText xml:space="preserve"> PAGEREF _Toc62935308 \h </w:instrText>
            </w:r>
            <w:r w:rsidR="0037247D">
              <w:rPr>
                <w:noProof/>
                <w:webHidden/>
              </w:rPr>
            </w:r>
            <w:r w:rsidR="0037247D">
              <w:rPr>
                <w:noProof/>
                <w:webHidden/>
              </w:rPr>
              <w:fldChar w:fldCharType="separate"/>
            </w:r>
            <w:r w:rsidR="0037247D">
              <w:rPr>
                <w:noProof/>
                <w:webHidden/>
              </w:rPr>
              <w:t>155</w:t>
            </w:r>
            <w:r w:rsidR="0037247D">
              <w:rPr>
                <w:noProof/>
                <w:webHidden/>
              </w:rPr>
              <w:fldChar w:fldCharType="end"/>
            </w:r>
          </w:hyperlink>
        </w:p>
        <w:p w14:paraId="2374BE35" w14:textId="77777777" w:rsidR="0037247D" w:rsidRDefault="009F5BFB" w:rsidP="0037247D">
          <w:pPr>
            <w:pStyle w:val="TOC1"/>
            <w:tabs>
              <w:tab w:val="right" w:leader="dot" w:pos="9350"/>
            </w:tabs>
            <w:rPr>
              <w:rFonts w:eastAsiaTheme="minorEastAsia"/>
              <w:noProof/>
            </w:rPr>
          </w:pPr>
          <w:hyperlink w:anchor="_Toc62935309" w:history="1">
            <w:r w:rsidR="0037247D" w:rsidRPr="006B1B06">
              <w:rPr>
                <w:rStyle w:val="Hyperlink"/>
                <w:noProof/>
              </w:rPr>
              <w:t>Physician</w:t>
            </w:r>
            <w:r w:rsidR="0037247D">
              <w:rPr>
                <w:noProof/>
                <w:webHidden/>
              </w:rPr>
              <w:tab/>
            </w:r>
            <w:r w:rsidR="0037247D">
              <w:rPr>
                <w:noProof/>
                <w:webHidden/>
              </w:rPr>
              <w:fldChar w:fldCharType="begin"/>
            </w:r>
            <w:r w:rsidR="0037247D">
              <w:rPr>
                <w:noProof/>
                <w:webHidden/>
              </w:rPr>
              <w:instrText xml:space="preserve"> PAGEREF _Toc62935309 \h </w:instrText>
            </w:r>
            <w:r w:rsidR="0037247D">
              <w:rPr>
                <w:noProof/>
                <w:webHidden/>
              </w:rPr>
            </w:r>
            <w:r w:rsidR="0037247D">
              <w:rPr>
                <w:noProof/>
                <w:webHidden/>
              </w:rPr>
              <w:fldChar w:fldCharType="separate"/>
            </w:r>
            <w:r w:rsidR="0037247D">
              <w:rPr>
                <w:noProof/>
                <w:webHidden/>
              </w:rPr>
              <w:t>158</w:t>
            </w:r>
            <w:r w:rsidR="0037247D">
              <w:rPr>
                <w:noProof/>
                <w:webHidden/>
              </w:rPr>
              <w:fldChar w:fldCharType="end"/>
            </w:r>
          </w:hyperlink>
        </w:p>
        <w:p w14:paraId="50B1BC43" w14:textId="77777777" w:rsidR="0037247D" w:rsidRDefault="009F5BFB" w:rsidP="0037247D">
          <w:pPr>
            <w:pStyle w:val="TOC1"/>
            <w:tabs>
              <w:tab w:val="right" w:leader="dot" w:pos="9350"/>
            </w:tabs>
            <w:rPr>
              <w:rFonts w:eastAsiaTheme="minorEastAsia"/>
              <w:noProof/>
            </w:rPr>
          </w:pPr>
          <w:hyperlink w:anchor="_Toc62935310" w:history="1">
            <w:r w:rsidR="0037247D" w:rsidRPr="006B1B06">
              <w:rPr>
                <w:rStyle w:val="Hyperlink"/>
                <w:noProof/>
              </w:rPr>
              <w:t>Allergy</w:t>
            </w:r>
            <w:r w:rsidR="0037247D">
              <w:rPr>
                <w:noProof/>
                <w:webHidden/>
              </w:rPr>
              <w:tab/>
            </w:r>
            <w:r w:rsidR="0037247D">
              <w:rPr>
                <w:noProof/>
                <w:webHidden/>
              </w:rPr>
              <w:fldChar w:fldCharType="begin"/>
            </w:r>
            <w:r w:rsidR="0037247D">
              <w:rPr>
                <w:noProof/>
                <w:webHidden/>
              </w:rPr>
              <w:instrText xml:space="preserve"> PAGEREF _Toc62935310 \h </w:instrText>
            </w:r>
            <w:r w:rsidR="0037247D">
              <w:rPr>
                <w:noProof/>
                <w:webHidden/>
              </w:rPr>
            </w:r>
            <w:r w:rsidR="0037247D">
              <w:rPr>
                <w:noProof/>
                <w:webHidden/>
              </w:rPr>
              <w:fldChar w:fldCharType="separate"/>
            </w:r>
            <w:r w:rsidR="0037247D">
              <w:rPr>
                <w:noProof/>
                <w:webHidden/>
              </w:rPr>
              <w:t>159</w:t>
            </w:r>
            <w:r w:rsidR="0037247D">
              <w:rPr>
                <w:noProof/>
                <w:webHidden/>
              </w:rPr>
              <w:fldChar w:fldCharType="end"/>
            </w:r>
          </w:hyperlink>
        </w:p>
        <w:p w14:paraId="4D903B58" w14:textId="77777777" w:rsidR="0037247D" w:rsidRDefault="009F5BFB" w:rsidP="0037247D">
          <w:pPr>
            <w:pStyle w:val="TOC1"/>
            <w:tabs>
              <w:tab w:val="right" w:leader="dot" w:pos="9350"/>
            </w:tabs>
            <w:rPr>
              <w:rFonts w:eastAsiaTheme="minorEastAsia"/>
              <w:noProof/>
            </w:rPr>
          </w:pPr>
          <w:hyperlink w:anchor="_Toc62935311" w:history="1">
            <w:r w:rsidR="0037247D" w:rsidRPr="006B1B06">
              <w:rPr>
                <w:rStyle w:val="Hyperlink"/>
                <w:noProof/>
              </w:rPr>
              <w:t>System Authorization</w:t>
            </w:r>
            <w:r w:rsidR="0037247D">
              <w:rPr>
                <w:noProof/>
                <w:webHidden/>
              </w:rPr>
              <w:tab/>
            </w:r>
            <w:r w:rsidR="0037247D">
              <w:rPr>
                <w:noProof/>
                <w:webHidden/>
              </w:rPr>
              <w:fldChar w:fldCharType="begin"/>
            </w:r>
            <w:r w:rsidR="0037247D">
              <w:rPr>
                <w:noProof/>
                <w:webHidden/>
              </w:rPr>
              <w:instrText xml:space="preserve"> PAGEREF _Toc62935311 \h </w:instrText>
            </w:r>
            <w:r w:rsidR="0037247D">
              <w:rPr>
                <w:noProof/>
                <w:webHidden/>
              </w:rPr>
            </w:r>
            <w:r w:rsidR="0037247D">
              <w:rPr>
                <w:noProof/>
                <w:webHidden/>
              </w:rPr>
              <w:fldChar w:fldCharType="separate"/>
            </w:r>
            <w:r w:rsidR="0037247D">
              <w:rPr>
                <w:noProof/>
                <w:webHidden/>
              </w:rPr>
              <w:t>160</w:t>
            </w:r>
            <w:r w:rsidR="0037247D">
              <w:rPr>
                <w:noProof/>
                <w:webHidden/>
              </w:rPr>
              <w:fldChar w:fldCharType="end"/>
            </w:r>
          </w:hyperlink>
        </w:p>
        <w:p w14:paraId="3141731D" w14:textId="77777777" w:rsidR="0037247D" w:rsidRDefault="009F5BFB" w:rsidP="0037247D">
          <w:pPr>
            <w:pStyle w:val="TOC1"/>
            <w:tabs>
              <w:tab w:val="right" w:leader="dot" w:pos="9350"/>
            </w:tabs>
            <w:rPr>
              <w:rFonts w:eastAsiaTheme="minorEastAsia"/>
              <w:noProof/>
            </w:rPr>
          </w:pPr>
          <w:hyperlink w:anchor="_Toc62935312" w:history="1">
            <w:r w:rsidR="0037247D" w:rsidRPr="006B1B06">
              <w:rPr>
                <w:rStyle w:val="Hyperlink"/>
                <w:noProof/>
              </w:rPr>
              <w:t>Drawer Operation</w:t>
            </w:r>
            <w:r w:rsidR="0037247D">
              <w:rPr>
                <w:noProof/>
                <w:webHidden/>
              </w:rPr>
              <w:tab/>
            </w:r>
            <w:r w:rsidR="0037247D">
              <w:rPr>
                <w:noProof/>
                <w:webHidden/>
              </w:rPr>
              <w:fldChar w:fldCharType="begin"/>
            </w:r>
            <w:r w:rsidR="0037247D">
              <w:rPr>
                <w:noProof/>
                <w:webHidden/>
              </w:rPr>
              <w:instrText xml:space="preserve"> PAGEREF _Toc62935312 \h </w:instrText>
            </w:r>
            <w:r w:rsidR="0037247D">
              <w:rPr>
                <w:noProof/>
                <w:webHidden/>
              </w:rPr>
            </w:r>
            <w:r w:rsidR="0037247D">
              <w:rPr>
                <w:noProof/>
                <w:webHidden/>
              </w:rPr>
              <w:fldChar w:fldCharType="separate"/>
            </w:r>
            <w:r w:rsidR="0037247D">
              <w:rPr>
                <w:noProof/>
                <w:webHidden/>
              </w:rPr>
              <w:t>160</w:t>
            </w:r>
            <w:r w:rsidR="0037247D">
              <w:rPr>
                <w:noProof/>
                <w:webHidden/>
              </w:rPr>
              <w:fldChar w:fldCharType="end"/>
            </w:r>
          </w:hyperlink>
        </w:p>
        <w:p w14:paraId="36E9F8B3" w14:textId="77777777" w:rsidR="0037247D" w:rsidRDefault="009F5BFB" w:rsidP="0037247D">
          <w:pPr>
            <w:pStyle w:val="TOC1"/>
            <w:tabs>
              <w:tab w:val="right" w:leader="dot" w:pos="9350"/>
            </w:tabs>
            <w:rPr>
              <w:rFonts w:eastAsiaTheme="minorEastAsia"/>
              <w:noProof/>
            </w:rPr>
          </w:pPr>
          <w:hyperlink w:anchor="_Toc62935313" w:history="1">
            <w:r w:rsidR="0037247D" w:rsidRPr="006B1B06">
              <w:rPr>
                <w:rStyle w:val="Hyperlink"/>
                <w:noProof/>
              </w:rPr>
              <w:t>Importing</w:t>
            </w:r>
            <w:r w:rsidR="0037247D">
              <w:rPr>
                <w:noProof/>
                <w:webHidden/>
              </w:rPr>
              <w:tab/>
            </w:r>
            <w:r w:rsidR="0037247D">
              <w:rPr>
                <w:noProof/>
                <w:webHidden/>
              </w:rPr>
              <w:fldChar w:fldCharType="begin"/>
            </w:r>
            <w:r w:rsidR="0037247D">
              <w:rPr>
                <w:noProof/>
                <w:webHidden/>
              </w:rPr>
              <w:instrText xml:space="preserve"> PAGEREF _Toc62935313 \h </w:instrText>
            </w:r>
            <w:r w:rsidR="0037247D">
              <w:rPr>
                <w:noProof/>
                <w:webHidden/>
              </w:rPr>
            </w:r>
            <w:r w:rsidR="0037247D">
              <w:rPr>
                <w:noProof/>
                <w:webHidden/>
              </w:rPr>
              <w:fldChar w:fldCharType="separate"/>
            </w:r>
            <w:r w:rsidR="0037247D">
              <w:rPr>
                <w:noProof/>
                <w:webHidden/>
              </w:rPr>
              <w:t>161</w:t>
            </w:r>
            <w:r w:rsidR="0037247D">
              <w:rPr>
                <w:noProof/>
                <w:webHidden/>
              </w:rPr>
              <w:fldChar w:fldCharType="end"/>
            </w:r>
          </w:hyperlink>
        </w:p>
        <w:p w14:paraId="48F6CAB6" w14:textId="77777777" w:rsidR="0037247D" w:rsidRDefault="009F5BFB" w:rsidP="0037247D">
          <w:pPr>
            <w:pStyle w:val="TOC1"/>
            <w:tabs>
              <w:tab w:val="right" w:leader="dot" w:pos="9350"/>
            </w:tabs>
            <w:rPr>
              <w:rFonts w:eastAsiaTheme="minorEastAsia"/>
              <w:noProof/>
            </w:rPr>
          </w:pPr>
          <w:hyperlink w:anchor="_Toc62935314" w:history="1">
            <w:r w:rsidR="0037247D" w:rsidRPr="006B1B06">
              <w:rPr>
                <w:rStyle w:val="Hyperlink"/>
                <w:noProof/>
              </w:rPr>
              <w:t>Reporting &amp; Analysis</w:t>
            </w:r>
            <w:r w:rsidR="0037247D">
              <w:rPr>
                <w:noProof/>
                <w:webHidden/>
              </w:rPr>
              <w:tab/>
            </w:r>
            <w:r w:rsidR="0037247D">
              <w:rPr>
                <w:noProof/>
                <w:webHidden/>
              </w:rPr>
              <w:fldChar w:fldCharType="begin"/>
            </w:r>
            <w:r w:rsidR="0037247D">
              <w:rPr>
                <w:noProof/>
                <w:webHidden/>
              </w:rPr>
              <w:instrText xml:space="preserve"> PAGEREF _Toc62935314 \h </w:instrText>
            </w:r>
            <w:r w:rsidR="0037247D">
              <w:rPr>
                <w:noProof/>
                <w:webHidden/>
              </w:rPr>
            </w:r>
            <w:r w:rsidR="0037247D">
              <w:rPr>
                <w:noProof/>
                <w:webHidden/>
              </w:rPr>
              <w:fldChar w:fldCharType="separate"/>
            </w:r>
            <w:r w:rsidR="0037247D">
              <w:rPr>
                <w:noProof/>
                <w:webHidden/>
              </w:rPr>
              <w:t>162</w:t>
            </w:r>
            <w:r w:rsidR="0037247D">
              <w:rPr>
                <w:noProof/>
                <w:webHidden/>
              </w:rPr>
              <w:fldChar w:fldCharType="end"/>
            </w:r>
          </w:hyperlink>
        </w:p>
        <w:p w14:paraId="3ECB803C" w14:textId="77777777" w:rsidR="0037247D" w:rsidRDefault="009F5BFB" w:rsidP="0037247D">
          <w:pPr>
            <w:pStyle w:val="TOC1"/>
            <w:tabs>
              <w:tab w:val="right" w:leader="dot" w:pos="9350"/>
            </w:tabs>
            <w:rPr>
              <w:rFonts w:eastAsiaTheme="minorEastAsia"/>
              <w:noProof/>
            </w:rPr>
          </w:pPr>
          <w:hyperlink w:anchor="_Toc62935315" w:history="1">
            <w:r w:rsidR="0037247D" w:rsidRPr="006B1B06">
              <w:rPr>
                <w:rStyle w:val="Hyperlink"/>
                <w:noProof/>
              </w:rPr>
              <w:t>Hardware Requirements</w:t>
            </w:r>
            <w:r w:rsidR="0037247D">
              <w:rPr>
                <w:noProof/>
                <w:webHidden/>
              </w:rPr>
              <w:tab/>
            </w:r>
            <w:r w:rsidR="0037247D">
              <w:rPr>
                <w:noProof/>
                <w:webHidden/>
              </w:rPr>
              <w:fldChar w:fldCharType="begin"/>
            </w:r>
            <w:r w:rsidR="0037247D">
              <w:rPr>
                <w:noProof/>
                <w:webHidden/>
              </w:rPr>
              <w:instrText xml:space="preserve"> PAGEREF _Toc62935315 \h </w:instrText>
            </w:r>
            <w:r w:rsidR="0037247D">
              <w:rPr>
                <w:noProof/>
                <w:webHidden/>
              </w:rPr>
            </w:r>
            <w:r w:rsidR="0037247D">
              <w:rPr>
                <w:noProof/>
                <w:webHidden/>
              </w:rPr>
              <w:fldChar w:fldCharType="separate"/>
            </w:r>
            <w:r w:rsidR="0037247D">
              <w:rPr>
                <w:noProof/>
                <w:webHidden/>
              </w:rPr>
              <w:t>162</w:t>
            </w:r>
            <w:r w:rsidR="0037247D">
              <w:rPr>
                <w:noProof/>
                <w:webHidden/>
              </w:rPr>
              <w:fldChar w:fldCharType="end"/>
            </w:r>
          </w:hyperlink>
        </w:p>
        <w:p w14:paraId="200348A7" w14:textId="77777777" w:rsidR="0037247D" w:rsidRDefault="0037247D" w:rsidP="0037247D">
          <w:r>
            <w:rPr>
              <w:b/>
              <w:bCs/>
              <w:noProof/>
            </w:rPr>
            <w:fldChar w:fldCharType="end"/>
          </w:r>
        </w:p>
      </w:sdtContent>
    </w:sdt>
    <w:p w14:paraId="3906F3C1" w14:textId="77777777" w:rsidR="0037247D" w:rsidRDefault="0037247D" w:rsidP="0037247D">
      <w:pPr>
        <w:rPr>
          <w:rFonts w:ascii="Arial" w:eastAsia="Arial" w:hAnsi="Arial" w:cs="Arial"/>
          <w:sz w:val="32"/>
          <w:szCs w:val="32"/>
        </w:rPr>
      </w:pPr>
    </w:p>
    <w:p w14:paraId="5AC1F8B8" w14:textId="77777777" w:rsidR="0037247D" w:rsidRDefault="0037247D" w:rsidP="0037247D">
      <w:pPr>
        <w:rPr>
          <w:rFonts w:ascii="Arial" w:eastAsia="Arial" w:hAnsi="Arial" w:cs="Arial"/>
          <w:sz w:val="32"/>
          <w:szCs w:val="32"/>
        </w:rPr>
      </w:pPr>
      <w:r>
        <w:rPr>
          <w:rFonts w:ascii="Arial" w:eastAsia="Arial" w:hAnsi="Arial" w:cs="Arial"/>
          <w:sz w:val="32"/>
          <w:szCs w:val="32"/>
        </w:rPr>
        <w:br w:type="page"/>
      </w:r>
    </w:p>
    <w:p w14:paraId="5E6FA13B" w14:textId="77777777" w:rsidR="0037247D" w:rsidRDefault="0037247D" w:rsidP="0037247D">
      <w:pPr>
        <w:jc w:val="center"/>
        <w:rPr>
          <w:rFonts w:ascii="Arial" w:eastAsia="Arial" w:hAnsi="Arial" w:cs="Arial"/>
          <w:sz w:val="32"/>
          <w:szCs w:val="32"/>
        </w:rPr>
      </w:pPr>
    </w:p>
    <w:p w14:paraId="7B892DF8" w14:textId="77777777" w:rsidR="0037247D" w:rsidRDefault="0037247D" w:rsidP="0037247D">
      <w:pPr>
        <w:jc w:val="center"/>
        <w:rPr>
          <w:rFonts w:ascii="Arial" w:eastAsia="Arial" w:hAnsi="Arial" w:cs="Arial"/>
          <w:sz w:val="32"/>
          <w:szCs w:val="32"/>
        </w:rPr>
      </w:pPr>
      <w:r w:rsidRPr="37A705AC">
        <w:rPr>
          <w:rFonts w:ascii="Arial" w:eastAsia="Arial" w:hAnsi="Arial" w:cs="Arial"/>
          <w:sz w:val="32"/>
          <w:szCs w:val="32"/>
        </w:rPr>
        <w:t>Med-Cart Dispense System Requirements</w:t>
      </w:r>
    </w:p>
    <w:p w14:paraId="58B5859E" w14:textId="77777777" w:rsidR="0037247D" w:rsidRPr="00DD6FB2" w:rsidRDefault="0037247D" w:rsidP="0037247D">
      <w:pPr>
        <w:pStyle w:val="Heading2"/>
      </w:pPr>
      <w:bookmarkStart w:id="45" w:name="_Toc69369990"/>
      <w:r w:rsidRPr="00DD6FB2">
        <w:t>Software Requirements</w:t>
      </w:r>
      <w:bookmarkEnd w:id="45"/>
      <w:r>
        <w:t xml:space="preserve"> </w:t>
      </w:r>
    </w:p>
    <w:p w14:paraId="46D3E86C" w14:textId="77777777" w:rsidR="0037247D" w:rsidRPr="001A6421"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Software Environment</w:t>
      </w:r>
    </w:p>
    <w:p w14:paraId="4A8851E6"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run in a Windows 10 environment.</w:t>
      </w:r>
    </w:p>
    <w:p w14:paraId="6ABAB626" w14:textId="77777777" w:rsidR="0037247D" w:rsidRDefault="0037247D" w:rsidP="0037247D">
      <w:pPr>
        <w:pStyle w:val="ListParagraph"/>
        <w:spacing w:line="480" w:lineRule="auto"/>
        <w:ind w:left="1886"/>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Visible inspection of software for Windows 10 installation</w:t>
      </w:r>
    </w:p>
    <w:p w14:paraId="17EAC898" w14:textId="77777777" w:rsidR="0037247D" w:rsidRPr="00336F92" w:rsidRDefault="0037247D" w:rsidP="0037247D">
      <w:pPr>
        <w:pStyle w:val="ListParagraph"/>
        <w:numPr>
          <w:ilvl w:val="2"/>
          <w:numId w:val="52"/>
        </w:numPr>
        <w:spacing w:line="480" w:lineRule="auto"/>
        <w:rPr>
          <w:color w:val="000000" w:themeColor="text1"/>
          <w:sz w:val="24"/>
          <w:szCs w:val="24"/>
        </w:rPr>
      </w:pPr>
      <w:r w:rsidRPr="347CD0BE">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color w:val="000000" w:themeColor="text1"/>
          <w:sz w:val="24"/>
          <w:szCs w:val="24"/>
        </w:rPr>
        <w:t>e</w:t>
      </w:r>
      <w:r w:rsidRPr="347CD0BE">
        <w:rPr>
          <w:rFonts w:ascii="Times New Roman" w:eastAsia="Times New Roman" w:hAnsi="Times New Roman" w:cs="Times New Roman"/>
          <w:color w:val="000000" w:themeColor="text1"/>
          <w:sz w:val="24"/>
          <w:szCs w:val="24"/>
        </w:rPr>
        <w:t>nvironment shall have .Net framework 4.7 or higher installed</w:t>
      </w:r>
    </w:p>
    <w:p w14:paraId="251E1B34" w14:textId="77777777" w:rsidR="0037247D" w:rsidRPr="00475D0E" w:rsidRDefault="0037247D" w:rsidP="0037247D">
      <w:pPr>
        <w:pStyle w:val="ListParagraph"/>
        <w:spacing w:line="480" w:lineRule="auto"/>
        <w:ind w:left="1886"/>
        <w:rPr>
          <w:rFonts w:ascii="Times New Roman" w:hAnsi="Times New Roman" w:cs="Times New Roman"/>
          <w:color w:val="000000" w:themeColor="text1"/>
          <w:sz w:val="24"/>
          <w:szCs w:val="24"/>
        </w:rPr>
      </w:pPr>
      <w:r w:rsidRPr="00475D0E">
        <w:rPr>
          <w:rFonts w:ascii="Times New Roman" w:hAnsi="Times New Roman" w:cs="Times New Roman"/>
          <w:color w:val="000000" w:themeColor="text1"/>
          <w:sz w:val="24"/>
          <w:szCs w:val="24"/>
        </w:rPr>
        <w:t>Test: Visible inspection of software information on the system</w:t>
      </w:r>
    </w:p>
    <w:p w14:paraId="0F066546" w14:textId="77777777" w:rsidR="0037247D" w:rsidRDefault="0037247D" w:rsidP="0037247D">
      <w:pPr>
        <w:pStyle w:val="ListParagraph"/>
        <w:numPr>
          <w:ilvl w:val="2"/>
          <w:numId w:val="52"/>
        </w:numPr>
        <w:spacing w:line="480" w:lineRule="auto"/>
        <w:rPr>
          <w:color w:val="000000" w:themeColor="text1"/>
          <w:sz w:val="24"/>
          <w:szCs w:val="24"/>
        </w:rPr>
      </w:pPr>
      <w:r w:rsidRPr="347CD0BE">
        <w:rPr>
          <w:rFonts w:ascii="Times New Roman" w:eastAsia="Times New Roman" w:hAnsi="Times New Roman" w:cs="Times New Roman"/>
          <w:color w:val="000000" w:themeColor="text1"/>
          <w:sz w:val="24"/>
          <w:szCs w:val="24"/>
        </w:rPr>
        <w:t>The environment shall have internet connectivity</w:t>
      </w:r>
    </w:p>
    <w:p w14:paraId="0367D792"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Check internet connection and attempt to run the software</w:t>
      </w:r>
    </w:p>
    <w:p w14:paraId="41C5A4CD" w14:textId="77777777" w:rsidR="0037247D" w:rsidRPr="006F5C46" w:rsidRDefault="0037247D" w:rsidP="0037247D">
      <w:pPr>
        <w:spacing w:line="480" w:lineRule="auto"/>
        <w:rPr>
          <w:rFonts w:ascii="Times New Roman" w:eastAsia="Times New Roman" w:hAnsi="Times New Roman" w:cs="Times New Roman"/>
          <w:b/>
          <w:color w:val="000000" w:themeColor="text1"/>
          <w:sz w:val="24"/>
          <w:szCs w:val="24"/>
        </w:rPr>
      </w:pPr>
      <w:bookmarkStart w:id="46" w:name="_Toc69369991"/>
      <w:r w:rsidRPr="00077DDC">
        <w:rPr>
          <w:rStyle w:val="Heading2Char"/>
        </w:rPr>
        <w:t>Patient Records</w:t>
      </w:r>
      <w:bookmarkEnd w:id="46"/>
    </w:p>
    <w:p w14:paraId="56501F1E" w14:textId="77777777" w:rsidR="0037247D" w:rsidRPr="00BE281C"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Patient Creation</w:t>
      </w:r>
    </w:p>
    <w:p w14:paraId="5AC6A926"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the manual creation of new patients</w:t>
      </w:r>
      <w:ins w:id="47" w:author="Tyrell D. Wheeler" w:date="2021-02-03T12:08:00Z">
        <w:r>
          <w:rPr>
            <w:rFonts w:ascii="Times New Roman" w:eastAsia="Times New Roman" w:hAnsi="Times New Roman" w:cs="Times New Roman"/>
            <w:color w:val="000000" w:themeColor="text1"/>
            <w:sz w:val="24"/>
            <w:szCs w:val="24"/>
          </w:rPr>
          <w:t xml:space="preserve"> by authorized users</w:t>
        </w:r>
      </w:ins>
      <w:r>
        <w:rPr>
          <w:rFonts w:ascii="Times New Roman" w:eastAsia="Times New Roman" w:hAnsi="Times New Roman" w:cs="Times New Roman"/>
          <w:color w:val="000000" w:themeColor="text1"/>
          <w:sz w:val="24"/>
          <w:szCs w:val="24"/>
        </w:rPr>
        <w:t>.</w:t>
      </w:r>
    </w:p>
    <w:p w14:paraId="1253FC30"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 patient</w:t>
      </w:r>
      <w:ins w:id="48" w:author="Tyrell D. Wheeler" w:date="2021-02-03T12:08:00Z">
        <w:r>
          <w:rPr>
            <w:rFonts w:ascii="Times New Roman" w:eastAsia="Times New Roman" w:hAnsi="Times New Roman" w:cs="Times New Roman"/>
            <w:color w:val="000000" w:themeColor="text1"/>
            <w:sz w:val="24"/>
            <w:szCs w:val="24"/>
          </w:rPr>
          <w:t xml:space="preserve"> under an authorized user</w:t>
        </w:r>
      </w:ins>
      <w:r>
        <w:rPr>
          <w:rFonts w:ascii="Times New Roman" w:eastAsia="Times New Roman" w:hAnsi="Times New Roman" w:cs="Times New Roman"/>
          <w:color w:val="000000" w:themeColor="text1"/>
          <w:sz w:val="24"/>
          <w:szCs w:val="24"/>
        </w:rPr>
        <w:t>.</w:t>
      </w:r>
    </w:p>
    <w:p w14:paraId="3AFE67B3"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not allow the manual creation of new patients</w:t>
      </w:r>
      <w:ins w:id="49" w:author="Tyrell D. Wheeler" w:date="2021-02-03T12:08:00Z">
        <w:r>
          <w:rPr>
            <w:rFonts w:ascii="Times New Roman" w:eastAsia="Times New Roman" w:hAnsi="Times New Roman" w:cs="Times New Roman"/>
            <w:color w:val="000000" w:themeColor="text1"/>
            <w:sz w:val="24"/>
            <w:szCs w:val="24"/>
          </w:rPr>
          <w:t xml:space="preserve"> by </w:t>
        </w:r>
      </w:ins>
      <w:r>
        <w:rPr>
          <w:rFonts w:ascii="Times New Roman" w:eastAsia="Times New Roman" w:hAnsi="Times New Roman" w:cs="Times New Roman"/>
          <w:color w:val="000000" w:themeColor="text1"/>
          <w:sz w:val="24"/>
          <w:szCs w:val="24"/>
        </w:rPr>
        <w:t>un</w:t>
      </w:r>
      <w:ins w:id="50" w:author="Tyrell D. Wheeler" w:date="2021-02-03T12:08:00Z">
        <w:r>
          <w:rPr>
            <w:rFonts w:ascii="Times New Roman" w:eastAsia="Times New Roman" w:hAnsi="Times New Roman" w:cs="Times New Roman"/>
            <w:color w:val="000000" w:themeColor="text1"/>
            <w:sz w:val="24"/>
            <w:szCs w:val="24"/>
          </w:rPr>
          <w:t>authorized users</w:t>
        </w:r>
      </w:ins>
      <w:r>
        <w:rPr>
          <w:rFonts w:ascii="Times New Roman" w:eastAsia="Times New Roman" w:hAnsi="Times New Roman" w:cs="Times New Roman"/>
          <w:color w:val="000000" w:themeColor="text1"/>
          <w:sz w:val="24"/>
          <w:szCs w:val="24"/>
        </w:rPr>
        <w:t>.</w:t>
      </w:r>
    </w:p>
    <w:p w14:paraId="4CDD0296" w14:textId="77777777" w:rsidR="0037247D" w:rsidRPr="00CB0D8E" w:rsidRDefault="0037247D" w:rsidP="0037247D">
      <w:pPr>
        <w:pStyle w:val="ListParagraph"/>
        <w:spacing w:line="480" w:lineRule="auto"/>
        <w:ind w:left="2160"/>
        <w:rPr>
          <w:ins w:id="51" w:author="Tyrell D. Wheeler" w:date="2021-02-03T12:08: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 patient</w:t>
      </w:r>
      <w:ins w:id="52" w:author="Tyrell D. Wheeler" w:date="2021-02-03T12:08:00Z">
        <w:r>
          <w:rPr>
            <w:rFonts w:ascii="Times New Roman" w:eastAsia="Times New Roman" w:hAnsi="Times New Roman" w:cs="Times New Roman"/>
            <w:color w:val="000000" w:themeColor="text1"/>
            <w:sz w:val="24"/>
            <w:szCs w:val="24"/>
          </w:rPr>
          <w:t xml:space="preserve"> under an </w:t>
        </w:r>
      </w:ins>
      <w:r>
        <w:rPr>
          <w:rFonts w:ascii="Times New Roman" w:eastAsia="Times New Roman" w:hAnsi="Times New Roman" w:cs="Times New Roman"/>
          <w:color w:val="000000" w:themeColor="text1"/>
          <w:sz w:val="24"/>
          <w:szCs w:val="24"/>
        </w:rPr>
        <w:t>un</w:t>
      </w:r>
      <w:ins w:id="53" w:author="Tyrell D. Wheeler" w:date="2021-02-03T12:08:00Z">
        <w:r>
          <w:rPr>
            <w:rFonts w:ascii="Times New Roman" w:eastAsia="Times New Roman" w:hAnsi="Times New Roman" w:cs="Times New Roman"/>
            <w:color w:val="000000" w:themeColor="text1"/>
            <w:sz w:val="24"/>
            <w:szCs w:val="24"/>
          </w:rPr>
          <w:t>authorized user</w:t>
        </w:r>
      </w:ins>
      <w:r>
        <w:rPr>
          <w:rFonts w:ascii="Times New Roman" w:eastAsia="Times New Roman" w:hAnsi="Times New Roman" w:cs="Times New Roman"/>
          <w:color w:val="000000" w:themeColor="text1"/>
          <w:sz w:val="24"/>
          <w:szCs w:val="24"/>
        </w:rPr>
        <w:t>.</w:t>
      </w:r>
    </w:p>
    <w:p w14:paraId="55B9160C"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54" w:author="Tyrell D. Wheeler" w:date="2021-02-03T12:31: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first name.</w:t>
      </w:r>
    </w:p>
    <w:p w14:paraId="388FB73B"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first name for a patient into the software.</w:t>
      </w:r>
    </w:p>
    <w:p w14:paraId="7C752959"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55" w:author="Tyrell D. Wheeler" w:date="2021-02-03T12:31: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middle name or initial.</w:t>
      </w:r>
    </w:p>
    <w:p w14:paraId="35C03025"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middle name or initial of a patient into the software.</w:t>
      </w:r>
    </w:p>
    <w:p w14:paraId="2903DC2D"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software shall require and accept a patient’s last name.</w:t>
      </w:r>
    </w:p>
    <w:p w14:paraId="142270EF"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last name of a patient into the software.</w:t>
      </w:r>
    </w:p>
    <w:p w14:paraId="0853385A"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56" w:author="Tyrell D. Wheeler" w:date="2021-02-03T12:31: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MRN.</w:t>
      </w:r>
    </w:p>
    <w:p w14:paraId="7BA578A8"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MRN of a patient into the software.</w:t>
      </w:r>
    </w:p>
    <w:p w14:paraId="1612CC6E"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57"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room number.</w:t>
      </w:r>
    </w:p>
    <w:p w14:paraId="6A395420"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room number of a patient into the software.</w:t>
      </w:r>
    </w:p>
    <w:p w14:paraId="345D4A5C"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58"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bed number.</w:t>
      </w:r>
    </w:p>
    <w:p w14:paraId="79FA7320"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bed number of a patient into the software.</w:t>
      </w:r>
    </w:p>
    <w:p w14:paraId="181F8C5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del w:id="59" w:author="Tyrell D. Wheeler" w:date="2021-02-02T18:49:00Z">
        <w:r w:rsidDel="00D560CC">
          <w:rPr>
            <w:rFonts w:ascii="Times New Roman" w:eastAsia="Times New Roman" w:hAnsi="Times New Roman" w:cs="Times New Roman"/>
            <w:color w:val="000000" w:themeColor="text1"/>
            <w:sz w:val="24"/>
            <w:szCs w:val="24"/>
          </w:rPr>
          <w:delText>T</w:delText>
        </w:r>
        <w:r w:rsidRPr="002F5C2D" w:rsidDel="00D560CC">
          <w:rPr>
            <w:rFonts w:ascii="Times New Roman" w:eastAsia="Times New Roman" w:hAnsi="Times New Roman" w:cs="Times New Roman"/>
            <w:color w:val="000000" w:themeColor="text1"/>
            <w:sz w:val="24"/>
            <w:szCs w:val="24"/>
          </w:rPr>
          <w:delText xml:space="preserve"> </w:delText>
        </w:r>
      </w:del>
      <w:r>
        <w:rPr>
          <w:rFonts w:ascii="Times New Roman" w:eastAsia="Times New Roman" w:hAnsi="Times New Roman" w:cs="Times New Roman"/>
          <w:color w:val="000000" w:themeColor="text1"/>
          <w:sz w:val="24"/>
          <w:szCs w:val="24"/>
        </w:rPr>
        <w:t xml:space="preserve">The software shall </w:t>
      </w:r>
      <w:ins w:id="60"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admission date.</w:t>
      </w:r>
    </w:p>
    <w:p w14:paraId="0D568BF1"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admission date of a patient into the software.</w:t>
      </w:r>
    </w:p>
    <w:p w14:paraId="4C435CD7"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61"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DOB.</w:t>
      </w:r>
    </w:p>
    <w:p w14:paraId="4F4D7819"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DOB of a patient into the software.</w:t>
      </w:r>
    </w:p>
    <w:p w14:paraId="6A0548AC"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62"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sex.</w:t>
      </w:r>
    </w:p>
    <w:p w14:paraId="67C1D668"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sex of a patient into the software.</w:t>
      </w:r>
    </w:p>
    <w:p w14:paraId="124B5184"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63"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weight.</w:t>
      </w:r>
    </w:p>
    <w:p w14:paraId="6E82E07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weight of a patient into the software.</w:t>
      </w:r>
    </w:p>
    <w:p w14:paraId="2DEAE358"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64" w:author="Tyrell D. Wheeler" w:date="2021-02-03T12:32: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patient’s height.</w:t>
      </w:r>
    </w:p>
    <w:p w14:paraId="272068D5"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height of a patient into the software.</w:t>
      </w:r>
    </w:p>
    <w:p w14:paraId="21628042"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a valid patient’s phone number.</w:t>
      </w:r>
    </w:p>
    <w:p w14:paraId="5ADF2563"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phone number of a patient into the software.</w:t>
      </w:r>
    </w:p>
    <w:p w14:paraId="3DAA36C2"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a patient’s address.</w:t>
      </w:r>
    </w:p>
    <w:p w14:paraId="46038A9E"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address of a patient into the software.</w:t>
      </w:r>
    </w:p>
    <w:p w14:paraId="10E9969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a valid patient’s email.</w:t>
      </w:r>
    </w:p>
    <w:p w14:paraId="6C429B08"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Test: Attempt to input the email of a patient into the software</w:t>
      </w:r>
    </w:p>
    <w:p w14:paraId="524277FE"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65" w:author="Tyrell D. Wheeler" w:date="2021-02-03T12:32:00Z">
        <w:r>
          <w:rPr>
            <w:rFonts w:ascii="Times New Roman" w:eastAsia="Times New Roman" w:hAnsi="Times New Roman" w:cs="Times New Roman"/>
            <w:color w:val="000000" w:themeColor="text1"/>
            <w:sz w:val="24"/>
            <w:szCs w:val="24"/>
          </w:rPr>
          <w:t>requ</w:t>
        </w:r>
      </w:ins>
      <w:ins w:id="66" w:author="Tyrell D. Wheeler" w:date="2021-02-03T12:33:00Z">
        <w:r>
          <w:rPr>
            <w:rFonts w:ascii="Times New Roman" w:eastAsia="Times New Roman" w:hAnsi="Times New Roman" w:cs="Times New Roman"/>
            <w:color w:val="000000" w:themeColor="text1"/>
            <w:sz w:val="24"/>
            <w:szCs w:val="24"/>
          </w:rPr>
          <w:t xml:space="preserve">ire and </w:t>
        </w:r>
      </w:ins>
      <w:r>
        <w:rPr>
          <w:rFonts w:ascii="Times New Roman" w:eastAsia="Times New Roman" w:hAnsi="Times New Roman" w:cs="Times New Roman"/>
          <w:color w:val="000000" w:themeColor="text1"/>
          <w:sz w:val="24"/>
          <w:szCs w:val="24"/>
        </w:rPr>
        <w:t>accept a patient’s primary physician.</w:t>
      </w:r>
    </w:p>
    <w:p w14:paraId="5B022F4D"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primary physician of a patient into the software.</w:t>
      </w:r>
    </w:p>
    <w:p w14:paraId="7DDD899D"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the patient’s prescribed medications from the database.</w:t>
      </w:r>
    </w:p>
    <w:p w14:paraId="36F55AC6"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Check if the patient’s prescribed medications appear in the GUI.</w:t>
      </w:r>
    </w:p>
    <w:p w14:paraId="7DA838D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the patient’s allergies from the database.</w:t>
      </w:r>
    </w:p>
    <w:p w14:paraId="3998906E" w14:textId="77777777" w:rsidR="0037247D" w:rsidRPr="005101C8"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Check if the patient’s allergies appear in the GUI.</w:t>
      </w:r>
    </w:p>
    <w:p w14:paraId="2CE9920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record a saved patient into a database.</w:t>
      </w:r>
    </w:p>
    <w:p w14:paraId="17939D4A" w14:textId="77777777" w:rsidR="0037247D" w:rsidRPr="002F5C2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Check the database after a patient has been saved.</w:t>
      </w:r>
    </w:p>
    <w:p w14:paraId="1505E0B3" w14:textId="77777777" w:rsidR="0037247D" w:rsidRPr="002F5C2D"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sidRPr="002F5C2D">
        <w:rPr>
          <w:rFonts w:ascii="Times New Roman" w:eastAsia="Times New Roman" w:hAnsi="Times New Roman" w:cs="Times New Roman"/>
          <w:b/>
          <w:bCs/>
          <w:color w:val="000000" w:themeColor="text1"/>
          <w:sz w:val="24"/>
          <w:szCs w:val="24"/>
        </w:rPr>
        <w:t>Concerning Patient Searching</w:t>
      </w:r>
    </w:p>
    <w:p w14:paraId="1D89EB13"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active patients to be searched by their first name.</w:t>
      </w:r>
    </w:p>
    <w:p w14:paraId="4F0C0CA5"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search through the list of active patients using a patient’s first name.</w:t>
      </w:r>
    </w:p>
    <w:p w14:paraId="1C4E007E"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active patients to be searched by their last name.</w:t>
      </w:r>
    </w:p>
    <w:p w14:paraId="7775A07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search through the list of active patients using a patient’s last name.</w:t>
      </w:r>
    </w:p>
    <w:p w14:paraId="769AB68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active patients to be searched by their patient ID number.</w:t>
      </w:r>
    </w:p>
    <w:p w14:paraId="285907BA"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search through the list of active patients using a patient’s ID number.</w:t>
      </w:r>
    </w:p>
    <w:p w14:paraId="7A8A2456"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active patients to be searched by their admission date.</w:t>
      </w:r>
    </w:p>
    <w:p w14:paraId="20A0F92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Test: Attempt to search through the list of active patients using a patient’s admission date.</w:t>
      </w:r>
    </w:p>
    <w:p w14:paraId="5A83BF43" w14:textId="77777777" w:rsidR="0037247D" w:rsidRDefault="0037247D" w:rsidP="0037247D">
      <w:pPr>
        <w:pStyle w:val="ListParagraph"/>
        <w:numPr>
          <w:ilvl w:val="1"/>
          <w:numId w:val="52"/>
        </w:numPr>
        <w:spacing w:line="480" w:lineRule="auto"/>
        <w:rPr>
          <w:rFonts w:ascii="Times New Roman" w:eastAsia="Times New Roman" w:hAnsi="Times New Roman" w:cs="Times New Roman"/>
          <w:b/>
          <w:color w:val="000000" w:themeColor="text1"/>
          <w:sz w:val="24"/>
          <w:szCs w:val="24"/>
        </w:rPr>
      </w:pPr>
      <w:r w:rsidRPr="00FE3C1E">
        <w:rPr>
          <w:rFonts w:ascii="Times New Roman" w:eastAsia="Times New Roman" w:hAnsi="Times New Roman" w:cs="Times New Roman"/>
          <w:b/>
          <w:color w:val="000000" w:themeColor="text1"/>
          <w:sz w:val="24"/>
          <w:szCs w:val="24"/>
        </w:rPr>
        <w:t xml:space="preserve">Concerning Patient </w:t>
      </w:r>
      <w:r>
        <w:rPr>
          <w:rFonts w:ascii="Times New Roman" w:eastAsia="Times New Roman" w:hAnsi="Times New Roman" w:cs="Times New Roman"/>
          <w:b/>
          <w:color w:val="000000" w:themeColor="text1"/>
          <w:sz w:val="24"/>
          <w:szCs w:val="24"/>
        </w:rPr>
        <w:t>Modification</w:t>
      </w:r>
    </w:p>
    <w:p w14:paraId="0B4D429D"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67"/>
      <w:r>
        <w:rPr>
          <w:rFonts w:ascii="Times New Roman" w:eastAsia="Times New Roman" w:hAnsi="Times New Roman" w:cs="Times New Roman"/>
          <w:color w:val="000000" w:themeColor="text1"/>
          <w:sz w:val="24"/>
          <w:szCs w:val="24"/>
        </w:rPr>
        <w:t>The</w:t>
      </w:r>
      <w:commentRangeEnd w:id="67"/>
      <w:r>
        <w:rPr>
          <w:rStyle w:val="CommentReference"/>
        </w:rPr>
        <w:commentReference w:id="67"/>
      </w:r>
      <w:r>
        <w:rPr>
          <w:rFonts w:ascii="Times New Roman" w:eastAsia="Times New Roman" w:hAnsi="Times New Roman" w:cs="Times New Roman"/>
          <w:color w:val="000000" w:themeColor="text1"/>
          <w:sz w:val="24"/>
          <w:szCs w:val="24"/>
        </w:rPr>
        <w:t xml:space="preserve"> software shall allow specific patient demographics to be modified by an authorized user.</w:t>
      </w:r>
    </w:p>
    <w:p w14:paraId="2E012946"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modify patient demographics under an authorized user.</w:t>
      </w:r>
    </w:p>
    <w:p w14:paraId="7D992AA8"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68"/>
      <w:r>
        <w:rPr>
          <w:rFonts w:ascii="Times New Roman" w:eastAsia="Times New Roman" w:hAnsi="Times New Roman" w:cs="Times New Roman"/>
          <w:color w:val="000000" w:themeColor="text1"/>
          <w:sz w:val="24"/>
          <w:szCs w:val="24"/>
        </w:rPr>
        <w:t>The</w:t>
      </w:r>
      <w:commentRangeEnd w:id="68"/>
      <w:r>
        <w:rPr>
          <w:rStyle w:val="CommentReference"/>
        </w:rPr>
        <w:commentReference w:id="68"/>
      </w:r>
      <w:r>
        <w:rPr>
          <w:rFonts w:ascii="Times New Roman" w:eastAsia="Times New Roman" w:hAnsi="Times New Roman" w:cs="Times New Roman"/>
          <w:color w:val="000000" w:themeColor="text1"/>
          <w:sz w:val="24"/>
          <w:szCs w:val="24"/>
        </w:rPr>
        <w:t xml:space="preserve"> software shall not allow specific patient demographics to be modified by an unauthorized user.</w:t>
      </w:r>
    </w:p>
    <w:p w14:paraId="78067320" w14:textId="77777777" w:rsidR="0037247D" w:rsidRPr="00CE3B7C"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modify patient demographics under an unauthorized user.</w:t>
      </w:r>
    </w:p>
    <w:p w14:paraId="2A7B9BD2" w14:textId="77777777" w:rsidR="0037247D" w:rsidRPr="009F5BFB" w:rsidDel="003E547B" w:rsidRDefault="0037247D">
      <w:pPr>
        <w:pStyle w:val="Heading2"/>
        <w:rPr>
          <w:del w:id="69" w:author="Tyrell D. Wheeler" w:date="2021-02-03T10:40:00Z"/>
        </w:rPr>
        <w:pPrChange w:id="70" w:author="Tyrell D. Wheeler" w:date="2021-02-03T10:39:00Z">
          <w:pPr>
            <w:spacing w:line="480" w:lineRule="auto"/>
            <w:ind w:left="2160"/>
          </w:pPr>
        </w:pPrChange>
      </w:pPr>
    </w:p>
    <w:p w14:paraId="6315913E" w14:textId="77777777" w:rsidR="0037247D" w:rsidRPr="00077DDC" w:rsidRDefault="0037247D" w:rsidP="0037247D">
      <w:pPr>
        <w:pStyle w:val="Heading2"/>
      </w:pPr>
      <w:bookmarkStart w:id="71" w:name="_Toc69369992"/>
      <w:r w:rsidRPr="00077DDC">
        <w:rPr>
          <w:rStyle w:val="Heading1Char"/>
          <w:sz w:val="26"/>
          <w:szCs w:val="26"/>
        </w:rPr>
        <w:t>Medication Records</w:t>
      </w:r>
      <w:bookmarkEnd w:id="71"/>
    </w:p>
    <w:p w14:paraId="4D71DC14" w14:textId="77777777" w:rsidR="0037247D" w:rsidRPr="00FE3C1E" w:rsidRDefault="0037247D" w:rsidP="0037247D">
      <w:pPr>
        <w:pStyle w:val="ListParagraph"/>
        <w:numPr>
          <w:ilvl w:val="1"/>
          <w:numId w:val="52"/>
        </w:numPr>
        <w:spacing w:line="480" w:lineRule="auto"/>
        <w:rPr>
          <w:rFonts w:ascii="Times New Roman" w:eastAsia="Times New Roman" w:hAnsi="Times New Roman" w:cs="Times New Roman"/>
          <w:b/>
          <w:color w:val="000000" w:themeColor="text1"/>
          <w:sz w:val="24"/>
          <w:szCs w:val="24"/>
        </w:rPr>
      </w:pPr>
      <w:r w:rsidRPr="00FE3C1E">
        <w:rPr>
          <w:rFonts w:ascii="Times New Roman" w:eastAsia="Times New Roman" w:hAnsi="Times New Roman" w:cs="Times New Roman"/>
          <w:b/>
          <w:color w:val="000000" w:themeColor="text1"/>
          <w:sz w:val="24"/>
          <w:szCs w:val="24"/>
        </w:rPr>
        <w:t>Concerning Medication Creation</w:t>
      </w:r>
    </w:p>
    <w:p w14:paraId="2414BBF7"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the creation of ad-hoc orders by an authorized user.</w:t>
      </w:r>
    </w:p>
    <w:p w14:paraId="4A7BBE42" w14:textId="77777777" w:rsidR="0037247D" w:rsidRDefault="0037247D" w:rsidP="0037247D">
      <w:pPr>
        <w:pStyle w:val="ListParagraph"/>
        <w:spacing w:line="480" w:lineRule="auto"/>
        <w:ind w:left="1886"/>
        <w:rPr>
          <w:ins w:id="72" w:author="Tyrell D. Wheeler" w:date="2021-02-03T10:58: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an ad-hoc order under an authorized user.</w:t>
      </w:r>
    </w:p>
    <w:p w14:paraId="083EC76A" w14:textId="77777777" w:rsidR="0037247D" w:rsidRDefault="0037247D" w:rsidP="0037247D">
      <w:pPr>
        <w:pStyle w:val="ListParagraph"/>
        <w:numPr>
          <w:ilvl w:val="2"/>
          <w:numId w:val="52"/>
        </w:numPr>
        <w:spacing w:line="480" w:lineRule="auto"/>
        <w:rPr>
          <w:ins w:id="73" w:author="Tyrell D. Wheeler" w:date="2021-02-03T10:59:00Z"/>
          <w:rFonts w:ascii="Times New Roman" w:eastAsia="Times New Roman" w:hAnsi="Times New Roman" w:cs="Times New Roman"/>
          <w:color w:val="000000" w:themeColor="text1"/>
          <w:sz w:val="24"/>
          <w:szCs w:val="24"/>
        </w:rPr>
      </w:pPr>
      <w:ins w:id="74" w:author="Tyrell D. Wheeler" w:date="2021-02-03T10:58:00Z">
        <w:r>
          <w:rPr>
            <w:rFonts w:ascii="Times New Roman" w:eastAsia="Times New Roman" w:hAnsi="Times New Roman" w:cs="Times New Roman"/>
            <w:color w:val="000000" w:themeColor="text1"/>
            <w:sz w:val="24"/>
            <w:szCs w:val="24"/>
          </w:rPr>
          <w:t xml:space="preserve">The software shall </w:t>
        </w:r>
      </w:ins>
      <w:ins w:id="75" w:author="Tyrell D. Wheeler" w:date="2021-02-03T10:59:00Z">
        <w:r>
          <w:rPr>
            <w:rFonts w:ascii="Times New Roman" w:eastAsia="Times New Roman" w:hAnsi="Times New Roman" w:cs="Times New Roman"/>
            <w:color w:val="000000" w:themeColor="text1"/>
            <w:sz w:val="24"/>
            <w:szCs w:val="24"/>
          </w:rPr>
          <w:t>not allow the creation of ad-hoc orders under non-authorized users.</w:t>
        </w:r>
      </w:ins>
    </w:p>
    <w:p w14:paraId="6B74F463" w14:textId="77777777" w:rsidR="0037247D" w:rsidRPr="00AA18B9" w:rsidRDefault="0037247D" w:rsidP="0037247D">
      <w:pPr>
        <w:pStyle w:val="ListParagraph"/>
        <w:spacing w:line="480" w:lineRule="auto"/>
        <w:ind w:left="1886"/>
        <w:rPr>
          <w:rFonts w:ascii="Times New Roman" w:eastAsia="Times New Roman" w:hAnsi="Times New Roman" w:cs="Times New Roman"/>
          <w:color w:val="000000" w:themeColor="text1"/>
          <w:sz w:val="24"/>
          <w:szCs w:val="24"/>
          <w:rPrChange w:id="76" w:author="Tyrell D. Wheeler" w:date="2021-02-03T10:58:00Z">
            <w:rPr/>
          </w:rPrChange>
        </w:rPr>
      </w:pPr>
      <w:ins w:id="77" w:author="Tyrell D. Wheeler" w:date="2021-02-03T10:59:00Z">
        <w:r>
          <w:rPr>
            <w:rFonts w:ascii="Times New Roman" w:eastAsia="Times New Roman" w:hAnsi="Times New Roman" w:cs="Times New Roman"/>
            <w:color w:val="000000" w:themeColor="text1"/>
            <w:sz w:val="24"/>
            <w:szCs w:val="24"/>
          </w:rPr>
          <w:t>Test: Attempt to create an ad-hoc order under a n</w:t>
        </w:r>
      </w:ins>
      <w:ins w:id="78" w:author="Tyrell D. Wheeler" w:date="2021-02-03T11:00:00Z">
        <w:r>
          <w:rPr>
            <w:rFonts w:ascii="Times New Roman" w:eastAsia="Times New Roman" w:hAnsi="Times New Roman" w:cs="Times New Roman"/>
            <w:color w:val="000000" w:themeColor="text1"/>
            <w:sz w:val="24"/>
            <w:szCs w:val="24"/>
          </w:rPr>
          <w:t>on-authorized user.</w:t>
        </w:r>
      </w:ins>
    </w:p>
    <w:p w14:paraId="00D073BA" w14:textId="77777777" w:rsidR="0037247D" w:rsidRPr="004E344D" w:rsidRDefault="0037247D" w:rsidP="0037247D">
      <w:pPr>
        <w:pStyle w:val="ListParagraph"/>
        <w:numPr>
          <w:ilvl w:val="1"/>
          <w:numId w:val="52"/>
        </w:numPr>
        <w:spacing w:line="480" w:lineRule="auto"/>
        <w:rPr>
          <w:ins w:id="79" w:author="Tyrell D. Wheeler" w:date="2021-02-03T11:05:00Z"/>
          <w:rFonts w:ascii="Times New Roman" w:eastAsia="Times New Roman" w:hAnsi="Times New Roman" w:cs="Times New Roman"/>
          <w:color w:val="000000" w:themeColor="text1"/>
          <w:sz w:val="24"/>
          <w:szCs w:val="24"/>
          <w:rPrChange w:id="80" w:author="Tyrell D. Wheeler" w:date="2021-02-03T11:05:00Z">
            <w:rPr>
              <w:ins w:id="81" w:author="Tyrell D. Wheeler" w:date="2021-02-03T11:05:00Z"/>
              <w:rFonts w:ascii="Times New Roman" w:eastAsia="Times New Roman" w:hAnsi="Times New Roman" w:cs="Times New Roman"/>
              <w:b/>
              <w:bCs/>
              <w:color w:val="000000" w:themeColor="text1"/>
              <w:sz w:val="24"/>
              <w:szCs w:val="24"/>
            </w:rPr>
          </w:rPrChange>
        </w:rPr>
      </w:pPr>
      <w:r w:rsidRPr="00FE3C1E">
        <w:rPr>
          <w:rFonts w:ascii="Times New Roman" w:eastAsia="Times New Roman" w:hAnsi="Times New Roman" w:cs="Times New Roman"/>
          <w:b/>
          <w:bCs/>
          <w:color w:val="000000" w:themeColor="text1"/>
          <w:sz w:val="24"/>
          <w:szCs w:val="24"/>
        </w:rPr>
        <w:t xml:space="preserve">Concerning Medication </w:t>
      </w:r>
      <w:r>
        <w:rPr>
          <w:rFonts w:ascii="Times New Roman" w:eastAsia="Times New Roman" w:hAnsi="Times New Roman" w:cs="Times New Roman"/>
          <w:b/>
          <w:bCs/>
          <w:color w:val="000000" w:themeColor="text1"/>
          <w:sz w:val="24"/>
          <w:szCs w:val="24"/>
        </w:rPr>
        <w:t>Showing</w:t>
      </w:r>
    </w:p>
    <w:p w14:paraId="57F4607D" w14:textId="77777777" w:rsidR="0037247D" w:rsidRDefault="0037247D" w:rsidP="0037247D">
      <w:pPr>
        <w:pStyle w:val="ListParagraph"/>
        <w:numPr>
          <w:ilvl w:val="2"/>
          <w:numId w:val="52"/>
        </w:numPr>
        <w:spacing w:line="480" w:lineRule="auto"/>
        <w:rPr>
          <w:ins w:id="82" w:author="Tyrell D. Wheeler" w:date="2021-02-03T11:07:00Z"/>
          <w:rFonts w:ascii="Times New Roman" w:eastAsia="Times New Roman" w:hAnsi="Times New Roman" w:cs="Times New Roman"/>
          <w:color w:val="000000" w:themeColor="text1"/>
          <w:sz w:val="24"/>
          <w:szCs w:val="24"/>
        </w:rPr>
      </w:pPr>
      <w:ins w:id="83" w:author="Tyrell D. Wheeler" w:date="2021-02-03T11:05:00Z">
        <w:r>
          <w:rPr>
            <w:rFonts w:ascii="Times New Roman" w:eastAsia="Times New Roman" w:hAnsi="Times New Roman" w:cs="Times New Roman"/>
            <w:color w:val="000000" w:themeColor="text1"/>
            <w:sz w:val="24"/>
            <w:szCs w:val="24"/>
          </w:rPr>
          <w:t>The software shal</w:t>
        </w:r>
      </w:ins>
      <w:ins w:id="84" w:author="Tyrell D. Wheeler" w:date="2021-02-03T11:06:00Z">
        <w:r>
          <w:rPr>
            <w:rFonts w:ascii="Times New Roman" w:eastAsia="Times New Roman" w:hAnsi="Times New Roman" w:cs="Times New Roman"/>
            <w:color w:val="000000" w:themeColor="text1"/>
            <w:sz w:val="24"/>
            <w:szCs w:val="24"/>
          </w:rPr>
          <w:t>l retrieve and display medication information from the database.</w:t>
        </w:r>
      </w:ins>
    </w:p>
    <w:p w14:paraId="552684E9" w14:textId="77777777" w:rsidR="0037247D" w:rsidRDefault="0037247D">
      <w:pPr>
        <w:pStyle w:val="ListParagraph"/>
        <w:spacing w:line="480" w:lineRule="auto"/>
        <w:ind w:left="1886"/>
        <w:rPr>
          <w:ins w:id="85" w:author="Tyrell D. Wheeler" w:date="2021-02-03T11:06:00Z"/>
          <w:rFonts w:ascii="Times New Roman" w:eastAsia="Times New Roman" w:hAnsi="Times New Roman" w:cs="Times New Roman"/>
          <w:color w:val="000000" w:themeColor="text1"/>
          <w:sz w:val="24"/>
          <w:szCs w:val="24"/>
        </w:rPr>
        <w:pPrChange w:id="86" w:author="Tyrell D. Wheeler" w:date="2021-02-03T11:07:00Z">
          <w:pPr>
            <w:pStyle w:val="ListParagraph"/>
            <w:numPr>
              <w:ilvl w:val="2"/>
              <w:numId w:val="12"/>
            </w:numPr>
            <w:spacing w:line="480" w:lineRule="auto"/>
            <w:ind w:left="2160" w:hanging="180"/>
          </w:pPr>
        </w:pPrChange>
      </w:pPr>
      <w:ins w:id="87" w:author="Tyrell D. Wheeler" w:date="2021-02-03T11:07:00Z">
        <w:r>
          <w:rPr>
            <w:rFonts w:ascii="Times New Roman" w:eastAsia="Times New Roman" w:hAnsi="Times New Roman" w:cs="Times New Roman"/>
            <w:color w:val="000000" w:themeColor="text1"/>
            <w:sz w:val="24"/>
            <w:szCs w:val="24"/>
          </w:rPr>
          <w:t>Test: Visible inspection of the medication information within the GUI.</w:t>
        </w:r>
      </w:ins>
    </w:p>
    <w:p w14:paraId="41C5BA5B" w14:textId="77777777" w:rsidR="0037247D" w:rsidRDefault="0037247D" w:rsidP="0037247D">
      <w:pPr>
        <w:pStyle w:val="ListParagraph"/>
        <w:numPr>
          <w:ilvl w:val="2"/>
          <w:numId w:val="52"/>
        </w:numPr>
        <w:spacing w:line="480" w:lineRule="auto"/>
        <w:rPr>
          <w:ins w:id="88" w:author="Tyrell D. Wheeler" w:date="2021-02-03T11:08:00Z"/>
          <w:rFonts w:ascii="Times New Roman" w:eastAsia="Times New Roman" w:hAnsi="Times New Roman" w:cs="Times New Roman"/>
          <w:color w:val="000000" w:themeColor="text1"/>
          <w:sz w:val="24"/>
          <w:szCs w:val="24"/>
        </w:rPr>
      </w:pPr>
      <w:ins w:id="89" w:author="Tyrell D. Wheeler" w:date="2021-02-03T11:06:00Z">
        <w:r>
          <w:rPr>
            <w:rFonts w:ascii="Times New Roman" w:eastAsia="Times New Roman" w:hAnsi="Times New Roman" w:cs="Times New Roman"/>
            <w:color w:val="000000" w:themeColor="text1"/>
            <w:sz w:val="24"/>
            <w:szCs w:val="24"/>
          </w:rPr>
          <w:t>The software shall retrieve and display d</w:t>
        </w:r>
      </w:ins>
      <w:ins w:id="90" w:author="Tyrell D. Wheeler" w:date="2021-02-03T11:07:00Z">
        <w:r>
          <w:rPr>
            <w:rFonts w:ascii="Times New Roman" w:eastAsia="Times New Roman" w:hAnsi="Times New Roman" w:cs="Times New Roman"/>
            <w:color w:val="000000" w:themeColor="text1"/>
            <w:sz w:val="24"/>
            <w:szCs w:val="24"/>
          </w:rPr>
          <w:t>rug interactions from the database.</w:t>
        </w:r>
      </w:ins>
    </w:p>
    <w:p w14:paraId="598B1B7C" w14:textId="77777777" w:rsidR="0037247D" w:rsidRPr="00FE3C1E" w:rsidRDefault="0037247D">
      <w:pPr>
        <w:pStyle w:val="ListParagraph"/>
        <w:spacing w:line="480" w:lineRule="auto"/>
        <w:ind w:left="1886"/>
        <w:rPr>
          <w:rFonts w:ascii="Times New Roman" w:eastAsia="Times New Roman" w:hAnsi="Times New Roman" w:cs="Times New Roman"/>
          <w:color w:val="000000" w:themeColor="text1"/>
          <w:sz w:val="24"/>
          <w:szCs w:val="24"/>
        </w:rPr>
        <w:pPrChange w:id="91" w:author="Tyrell D. Wheeler" w:date="2021-02-03T11:08:00Z">
          <w:pPr>
            <w:pStyle w:val="ListParagraph"/>
            <w:numPr>
              <w:ilvl w:val="1"/>
              <w:numId w:val="12"/>
            </w:numPr>
            <w:spacing w:line="480" w:lineRule="auto"/>
            <w:ind w:left="0" w:firstLine="1080"/>
          </w:pPr>
        </w:pPrChange>
      </w:pPr>
      <w:ins w:id="92" w:author="Tyrell D. Wheeler" w:date="2021-02-03T11:08:00Z">
        <w:r>
          <w:rPr>
            <w:rFonts w:ascii="Times New Roman" w:eastAsia="Times New Roman" w:hAnsi="Times New Roman" w:cs="Times New Roman"/>
            <w:color w:val="000000" w:themeColor="text1"/>
            <w:sz w:val="24"/>
            <w:szCs w:val="24"/>
          </w:rPr>
          <w:t>Test: Visible inspection of drug interactions from the GUI.</w:t>
        </w:r>
      </w:ins>
    </w:p>
    <w:p w14:paraId="48AA4980" w14:textId="77777777" w:rsidR="0037247D" w:rsidDel="003E547B" w:rsidRDefault="0037247D" w:rsidP="0037247D">
      <w:pPr>
        <w:pStyle w:val="ListParagraph"/>
        <w:numPr>
          <w:ilvl w:val="2"/>
          <w:numId w:val="52"/>
        </w:numPr>
        <w:spacing w:line="480" w:lineRule="auto"/>
        <w:rPr>
          <w:del w:id="93" w:author="Tyrell D. Wheeler" w:date="2021-02-03T10:41:00Z"/>
          <w:rFonts w:ascii="Times New Roman" w:eastAsia="Times New Roman" w:hAnsi="Times New Roman" w:cs="Times New Roman"/>
          <w:color w:val="000000" w:themeColor="text1"/>
          <w:sz w:val="24"/>
          <w:szCs w:val="24"/>
        </w:rPr>
      </w:pPr>
      <w:del w:id="94" w:author="Tyrell D. Wheeler" w:date="2021-02-03T10:41:00Z">
        <w:r w:rsidDel="003E547B">
          <w:rPr>
            <w:rFonts w:ascii="Times New Roman" w:eastAsia="Times New Roman" w:hAnsi="Times New Roman" w:cs="Times New Roman"/>
            <w:color w:val="000000" w:themeColor="text1"/>
            <w:sz w:val="24"/>
            <w:szCs w:val="24"/>
          </w:rPr>
          <w:lastRenderedPageBreak/>
          <w:delText>The software shall retrieve medication information from an API and display it from the database.</w:delText>
        </w:r>
      </w:del>
    </w:p>
    <w:p w14:paraId="47D28B17" w14:textId="77777777" w:rsidR="0037247D" w:rsidDel="003E547B" w:rsidRDefault="0037247D">
      <w:pPr>
        <w:pStyle w:val="ListParagraph"/>
        <w:numPr>
          <w:ilvl w:val="2"/>
          <w:numId w:val="52"/>
        </w:numPr>
        <w:spacing w:line="480" w:lineRule="auto"/>
        <w:rPr>
          <w:del w:id="95" w:author="Tyrell D. Wheeler" w:date="2021-02-03T10:41:00Z"/>
          <w:rFonts w:ascii="Times New Roman" w:eastAsia="Times New Roman" w:hAnsi="Times New Roman" w:cs="Times New Roman"/>
          <w:color w:val="000000" w:themeColor="text1"/>
          <w:sz w:val="24"/>
          <w:szCs w:val="24"/>
        </w:rPr>
        <w:pPrChange w:id="96" w:author="Tyrell D. Wheeler" w:date="2021-02-03T10:41:00Z">
          <w:pPr>
            <w:pStyle w:val="ListParagraph"/>
            <w:spacing w:line="480" w:lineRule="auto"/>
            <w:ind w:left="1886"/>
          </w:pPr>
        </w:pPrChange>
      </w:pPr>
      <w:del w:id="97" w:author="Tyrell D. Wheeler" w:date="2021-02-03T10:41:00Z">
        <w:r w:rsidDel="003E547B">
          <w:rPr>
            <w:rFonts w:ascii="Times New Roman" w:eastAsia="Times New Roman" w:hAnsi="Times New Roman" w:cs="Times New Roman"/>
            <w:color w:val="000000" w:themeColor="text1"/>
            <w:sz w:val="24"/>
            <w:szCs w:val="24"/>
          </w:rPr>
          <w:delText>Test: Visible inspection of the medication information within the GUI</w:delText>
        </w:r>
      </w:del>
    </w:p>
    <w:p w14:paraId="732ED827" w14:textId="77777777" w:rsidR="0037247D" w:rsidDel="003E547B" w:rsidRDefault="0037247D" w:rsidP="0037247D">
      <w:pPr>
        <w:pStyle w:val="ListParagraph"/>
        <w:numPr>
          <w:ilvl w:val="2"/>
          <w:numId w:val="52"/>
        </w:numPr>
        <w:spacing w:line="480" w:lineRule="auto"/>
        <w:rPr>
          <w:del w:id="98" w:author="Tyrell D. Wheeler" w:date="2021-02-03T10:41:00Z"/>
          <w:rFonts w:ascii="Times New Roman" w:eastAsia="Times New Roman" w:hAnsi="Times New Roman" w:cs="Times New Roman"/>
          <w:color w:val="000000" w:themeColor="text1"/>
          <w:sz w:val="24"/>
          <w:szCs w:val="24"/>
        </w:rPr>
      </w:pPr>
      <w:del w:id="99" w:author="Tyrell D. Wheeler" w:date="2021-02-03T10:41:00Z">
        <w:r w:rsidDel="003E547B">
          <w:rPr>
            <w:rFonts w:ascii="Times New Roman" w:eastAsia="Times New Roman" w:hAnsi="Times New Roman" w:cs="Times New Roman"/>
            <w:color w:val="000000" w:themeColor="text1"/>
            <w:sz w:val="24"/>
            <w:szCs w:val="24"/>
          </w:rPr>
          <w:delText>The software shall retrieve drug interactions from an API and display them from the database.</w:delText>
        </w:r>
      </w:del>
    </w:p>
    <w:p w14:paraId="67275876" w14:textId="77777777" w:rsidR="0037247D" w:rsidDel="003E547B" w:rsidRDefault="0037247D">
      <w:pPr>
        <w:pStyle w:val="ListParagraph"/>
        <w:numPr>
          <w:ilvl w:val="2"/>
          <w:numId w:val="52"/>
        </w:numPr>
        <w:spacing w:line="480" w:lineRule="auto"/>
        <w:rPr>
          <w:del w:id="100" w:author="Tyrell D. Wheeler" w:date="2021-02-03T10:41:00Z"/>
          <w:rFonts w:ascii="Times New Roman" w:eastAsia="Times New Roman" w:hAnsi="Times New Roman" w:cs="Times New Roman"/>
          <w:color w:val="000000" w:themeColor="text1"/>
          <w:sz w:val="24"/>
          <w:szCs w:val="24"/>
        </w:rPr>
        <w:pPrChange w:id="101" w:author="Tyrell D. Wheeler" w:date="2021-02-03T10:41:00Z">
          <w:pPr>
            <w:pStyle w:val="ListParagraph"/>
            <w:spacing w:line="480" w:lineRule="auto"/>
            <w:ind w:left="1886"/>
          </w:pPr>
        </w:pPrChange>
      </w:pPr>
      <w:del w:id="102" w:author="Tyrell D. Wheeler" w:date="2021-02-03T10:41:00Z">
        <w:r w:rsidDel="003E547B">
          <w:rPr>
            <w:rFonts w:ascii="Times New Roman" w:eastAsia="Times New Roman" w:hAnsi="Times New Roman" w:cs="Times New Roman"/>
            <w:color w:val="000000" w:themeColor="text1"/>
            <w:sz w:val="24"/>
            <w:szCs w:val="24"/>
          </w:rPr>
          <w:delText>Test: Attempt to create a patient medication conflict</w:delText>
        </w:r>
      </w:del>
    </w:p>
    <w:p w14:paraId="6B79904A"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show a patient’s medical history within the GUI</w:t>
      </w:r>
    </w:p>
    <w:p w14:paraId="31A15687" w14:textId="77777777" w:rsidR="0037247D" w:rsidRDefault="0037247D" w:rsidP="0037247D">
      <w:pPr>
        <w:pStyle w:val="ListParagraph"/>
        <w:spacing w:line="480" w:lineRule="auto"/>
        <w:ind w:left="1886"/>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Visible inspection of a patient’s medical history in the GUI</w:t>
      </w:r>
    </w:p>
    <w:p w14:paraId="15814566"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the last time a medication was administered to a patient.</w:t>
      </w:r>
    </w:p>
    <w:p w14:paraId="1B50110E"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Visible inspection of the software for the last patient administration.</w:t>
      </w:r>
    </w:p>
    <w:p w14:paraId="69AB05FF" w14:textId="77777777" w:rsidR="0037247D" w:rsidRPr="003C2DB9"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Medication Modification</w:t>
      </w:r>
    </w:p>
    <w:p w14:paraId="61120584"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103"/>
      <w:r>
        <w:rPr>
          <w:rFonts w:ascii="Times New Roman" w:eastAsia="Times New Roman" w:hAnsi="Times New Roman" w:cs="Times New Roman"/>
          <w:color w:val="000000" w:themeColor="text1"/>
          <w:sz w:val="24"/>
          <w:szCs w:val="24"/>
        </w:rPr>
        <w:t>The</w:t>
      </w:r>
      <w:commentRangeEnd w:id="103"/>
      <w:r>
        <w:rPr>
          <w:rStyle w:val="CommentReference"/>
        </w:rPr>
        <w:commentReference w:id="103"/>
      </w:r>
      <w:r>
        <w:rPr>
          <w:rFonts w:ascii="Times New Roman" w:eastAsia="Times New Roman" w:hAnsi="Times New Roman" w:cs="Times New Roman"/>
          <w:color w:val="000000" w:themeColor="text1"/>
          <w:sz w:val="24"/>
          <w:szCs w:val="24"/>
        </w:rPr>
        <w:t xml:space="preserve"> software shall allow authorized users to inactivate an ad-hoc order and enter a new one.</w:t>
      </w:r>
    </w:p>
    <w:p w14:paraId="0B6A78CA"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inactivate an ad-hoc order and create a new order under an authorized user.</w:t>
      </w:r>
    </w:p>
    <w:p w14:paraId="0EA89D13" w14:textId="77777777" w:rsidR="0037247D" w:rsidRPr="00A82FF2"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Medication Dispensing</w:t>
      </w:r>
    </w:p>
    <w:p w14:paraId="759EA483"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accurately record the date and time of when a nurse dispenses a medication</w:t>
      </w:r>
      <w:ins w:id="104" w:author="Tyrell D. Wheeler" w:date="2021-02-03T11:10:00Z">
        <w:r>
          <w:rPr>
            <w:rFonts w:ascii="Times New Roman" w:eastAsia="Times New Roman" w:hAnsi="Times New Roman" w:cs="Times New Roman"/>
            <w:color w:val="000000" w:themeColor="text1"/>
            <w:sz w:val="24"/>
            <w:szCs w:val="24"/>
          </w:rPr>
          <w:t xml:space="preserve"> on the screen</w:t>
        </w:r>
      </w:ins>
      <w:r>
        <w:rPr>
          <w:rFonts w:ascii="Times New Roman" w:eastAsia="Times New Roman" w:hAnsi="Times New Roman" w:cs="Times New Roman"/>
          <w:color w:val="000000" w:themeColor="text1"/>
          <w:sz w:val="24"/>
          <w:szCs w:val="24"/>
        </w:rPr>
        <w:t>.</w:t>
      </w:r>
    </w:p>
    <w:p w14:paraId="621A21C9"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Compare the recorded date and time with the actual date and time.</w:t>
      </w:r>
    </w:p>
    <w:p w14:paraId="1F8F00F3" w14:textId="77777777" w:rsidR="0037247D" w:rsidRPr="00FE3C1E"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sidRPr="00FE3C1E">
        <w:rPr>
          <w:rFonts w:ascii="Times New Roman" w:eastAsia="Times New Roman" w:hAnsi="Times New Roman" w:cs="Times New Roman"/>
          <w:color w:val="000000" w:themeColor="text1"/>
          <w:sz w:val="24"/>
          <w:szCs w:val="24"/>
        </w:rPr>
        <w:t>The software shall record the nurse identification number when dispensing medication</w:t>
      </w:r>
      <w:ins w:id="105" w:author="Tyrell D. Wheeler" w:date="2021-02-03T11:10:00Z">
        <w:r>
          <w:rPr>
            <w:rFonts w:ascii="Times New Roman" w:eastAsia="Times New Roman" w:hAnsi="Times New Roman" w:cs="Times New Roman"/>
            <w:color w:val="000000" w:themeColor="text1"/>
            <w:sz w:val="24"/>
            <w:szCs w:val="24"/>
          </w:rPr>
          <w:t xml:space="preserve"> on the screen</w:t>
        </w:r>
      </w:ins>
      <w:r w:rsidRPr="00FE3C1E">
        <w:rPr>
          <w:rFonts w:ascii="Times New Roman" w:eastAsia="Times New Roman" w:hAnsi="Times New Roman" w:cs="Times New Roman"/>
          <w:color w:val="000000" w:themeColor="text1"/>
          <w:sz w:val="24"/>
          <w:szCs w:val="24"/>
        </w:rPr>
        <w:t xml:space="preserve">. </w:t>
      </w:r>
    </w:p>
    <w:p w14:paraId="4C243774"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Observe if the software recorded the nurse’s identification number.</w:t>
      </w:r>
    </w:p>
    <w:p w14:paraId="24703A6E" w14:textId="77777777" w:rsidR="0037247D" w:rsidRPr="00B0747F"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sidRPr="00B0747F">
        <w:rPr>
          <w:rFonts w:ascii="Times New Roman" w:eastAsia="Times New Roman" w:hAnsi="Times New Roman" w:cs="Times New Roman"/>
          <w:color w:val="000000" w:themeColor="text1"/>
          <w:sz w:val="24"/>
          <w:szCs w:val="24"/>
        </w:rPr>
        <w:lastRenderedPageBreak/>
        <w:t xml:space="preserve">The software shall update the </w:t>
      </w:r>
      <w:ins w:id="106" w:author="Tyrell D. Wheeler" w:date="2021-02-03T11:11:00Z">
        <w:r>
          <w:rPr>
            <w:rFonts w:ascii="Times New Roman" w:eastAsia="Times New Roman" w:hAnsi="Times New Roman" w:cs="Times New Roman"/>
            <w:color w:val="000000" w:themeColor="text1"/>
            <w:sz w:val="24"/>
            <w:szCs w:val="24"/>
          </w:rPr>
          <w:t xml:space="preserve">database </w:t>
        </w:r>
      </w:ins>
      <w:r w:rsidRPr="00B0747F">
        <w:rPr>
          <w:rFonts w:ascii="Times New Roman" w:eastAsia="Times New Roman" w:hAnsi="Times New Roman" w:cs="Times New Roman"/>
          <w:color w:val="000000" w:themeColor="text1"/>
          <w:sz w:val="24"/>
          <w:szCs w:val="24"/>
        </w:rPr>
        <w:t>records of the dispensed medication.</w:t>
      </w:r>
    </w:p>
    <w:p w14:paraId="007E46E9" w14:textId="77777777" w:rsidR="0037247D" w:rsidRPr="000975BE"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sidRPr="00B0747F">
        <w:rPr>
          <w:rFonts w:ascii="Times New Roman" w:eastAsia="Times New Roman" w:hAnsi="Times New Roman" w:cs="Times New Roman"/>
          <w:color w:val="000000" w:themeColor="text1"/>
          <w:sz w:val="24"/>
          <w:szCs w:val="24"/>
        </w:rPr>
        <w:t xml:space="preserve">Test: </w:t>
      </w:r>
      <w:del w:id="107" w:author="Tyrell D. Wheeler" w:date="2021-02-03T11:11:00Z">
        <w:r w:rsidRPr="00B0747F" w:rsidDel="004E344D">
          <w:rPr>
            <w:rFonts w:ascii="Times New Roman" w:eastAsia="Times New Roman" w:hAnsi="Times New Roman" w:cs="Times New Roman"/>
            <w:color w:val="000000" w:themeColor="text1"/>
            <w:sz w:val="24"/>
            <w:szCs w:val="24"/>
          </w:rPr>
          <w:delText xml:space="preserve">Observe </w:delText>
        </w:r>
      </w:del>
      <w:ins w:id="108" w:author="Tyrell D. Wheeler" w:date="2021-02-03T11:11:00Z">
        <w:r>
          <w:rPr>
            <w:rFonts w:ascii="Times New Roman" w:eastAsia="Times New Roman" w:hAnsi="Times New Roman" w:cs="Times New Roman"/>
            <w:color w:val="000000" w:themeColor="text1"/>
            <w:sz w:val="24"/>
            <w:szCs w:val="24"/>
          </w:rPr>
          <w:t>Visible insp</w:t>
        </w:r>
      </w:ins>
      <w:ins w:id="109" w:author="Tyrell D. Wheeler" w:date="2021-02-03T11:12:00Z">
        <w:r>
          <w:rPr>
            <w:rFonts w:ascii="Times New Roman" w:eastAsia="Times New Roman" w:hAnsi="Times New Roman" w:cs="Times New Roman"/>
            <w:color w:val="000000" w:themeColor="text1"/>
            <w:sz w:val="24"/>
            <w:szCs w:val="24"/>
          </w:rPr>
          <w:t xml:space="preserve">ection of the database for </w:t>
        </w:r>
      </w:ins>
      <w:r>
        <w:rPr>
          <w:rFonts w:ascii="Times New Roman" w:eastAsia="Times New Roman" w:hAnsi="Times New Roman" w:cs="Times New Roman"/>
          <w:color w:val="000000" w:themeColor="text1"/>
          <w:sz w:val="24"/>
          <w:szCs w:val="24"/>
        </w:rPr>
        <w:t xml:space="preserve">an </w:t>
      </w:r>
      <w:ins w:id="110" w:author="Tyrell D. Wheeler" w:date="2021-02-03T11:12:00Z">
        <w:r>
          <w:rPr>
            <w:rFonts w:ascii="Times New Roman" w:eastAsia="Times New Roman" w:hAnsi="Times New Roman" w:cs="Times New Roman"/>
            <w:color w:val="000000" w:themeColor="text1"/>
            <w:sz w:val="24"/>
            <w:szCs w:val="24"/>
          </w:rPr>
          <w:t>updated dispense record</w:t>
        </w:r>
      </w:ins>
      <w:del w:id="111" w:author="Tyrell D. Wheeler" w:date="2021-02-03T11:12:00Z">
        <w:r w:rsidRPr="00B0747F" w:rsidDel="004E344D">
          <w:rPr>
            <w:rFonts w:ascii="Times New Roman" w:eastAsia="Times New Roman" w:hAnsi="Times New Roman" w:cs="Times New Roman"/>
            <w:color w:val="000000" w:themeColor="text1"/>
            <w:sz w:val="24"/>
            <w:szCs w:val="24"/>
          </w:rPr>
          <w:delText>if the software recorded the updated medication</w:delText>
        </w:r>
      </w:del>
      <w:r w:rsidRPr="00B0747F">
        <w:rPr>
          <w:rFonts w:ascii="Times New Roman" w:eastAsia="Times New Roman" w:hAnsi="Times New Roman" w:cs="Times New Roman"/>
          <w:color w:val="000000" w:themeColor="text1"/>
          <w:sz w:val="24"/>
          <w:szCs w:val="24"/>
        </w:rPr>
        <w:t xml:space="preserve"> </w:t>
      </w:r>
    </w:p>
    <w:p w14:paraId="07730DEC"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require authorization from a second nurse for dispensing narcotic medication. </w:t>
      </w:r>
    </w:p>
    <w:p w14:paraId="63E9CFD4"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dispense a narcotic medication</w:t>
      </w:r>
      <w:ins w:id="112" w:author="Tyrell D. Wheeler" w:date="2021-02-03T11:22:00Z">
        <w:r>
          <w:rPr>
            <w:rFonts w:ascii="Times New Roman" w:eastAsia="Times New Roman" w:hAnsi="Times New Roman" w:cs="Times New Roman"/>
            <w:color w:val="000000" w:themeColor="text1"/>
            <w:sz w:val="24"/>
            <w:szCs w:val="24"/>
          </w:rPr>
          <w:t xml:space="preserve"> with a second nurse</w:t>
        </w:r>
      </w:ins>
      <w:r>
        <w:rPr>
          <w:rFonts w:ascii="Times New Roman" w:eastAsia="Times New Roman" w:hAnsi="Times New Roman" w:cs="Times New Roman"/>
          <w:color w:val="000000" w:themeColor="text1"/>
          <w:sz w:val="24"/>
          <w:szCs w:val="24"/>
        </w:rPr>
        <w:t>.</w:t>
      </w:r>
    </w:p>
    <w:p w14:paraId="1BD6ED18"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notify the user if the patient is allergic to a medication they are attempting to administer.</w:t>
      </w:r>
    </w:p>
    <w:p w14:paraId="1F527143"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Test: Attempt to dispense medications that a patient is allergic to and observe if the software </w:t>
      </w:r>
      <w:ins w:id="113" w:author="Tyrell D. Wheeler" w:date="2021-02-03T11:23:00Z">
        <w:r>
          <w:rPr>
            <w:rFonts w:ascii="Times New Roman" w:eastAsia="Times New Roman" w:hAnsi="Times New Roman" w:cs="Times New Roman"/>
            <w:color w:val="000000" w:themeColor="text1"/>
            <w:sz w:val="24"/>
            <w:szCs w:val="24"/>
          </w:rPr>
          <w:t xml:space="preserve">displays a pop-up </w:t>
        </w:r>
      </w:ins>
      <w:r>
        <w:rPr>
          <w:rFonts w:ascii="Times New Roman" w:eastAsia="Times New Roman" w:hAnsi="Times New Roman" w:cs="Times New Roman"/>
          <w:color w:val="000000" w:themeColor="text1"/>
          <w:sz w:val="24"/>
          <w:szCs w:val="24"/>
        </w:rPr>
        <w:t>for the user.</w:t>
      </w:r>
    </w:p>
    <w:p w14:paraId="38CFCC04"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notify the user if the patient’s currently prescribed medications conflicts with what they are attempting to administer.</w:t>
      </w:r>
    </w:p>
    <w:p w14:paraId="16D28388"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Test: Attempt to dispense a medication that conflicts with a patient’s currently prescribed medications and observe if the software </w:t>
      </w:r>
      <w:ins w:id="114" w:author="Tyrell D. Wheeler" w:date="2021-02-03T11:24:00Z">
        <w:r>
          <w:rPr>
            <w:rFonts w:ascii="Times New Roman" w:eastAsia="Times New Roman" w:hAnsi="Times New Roman" w:cs="Times New Roman"/>
            <w:color w:val="000000" w:themeColor="text1"/>
            <w:sz w:val="24"/>
            <w:szCs w:val="24"/>
          </w:rPr>
          <w:t xml:space="preserve">displays a pop-up </w:t>
        </w:r>
      </w:ins>
      <w:r>
        <w:rPr>
          <w:rFonts w:ascii="Times New Roman" w:eastAsia="Times New Roman" w:hAnsi="Times New Roman" w:cs="Times New Roman"/>
          <w:color w:val="000000" w:themeColor="text1"/>
          <w:sz w:val="24"/>
          <w:szCs w:val="24"/>
        </w:rPr>
        <w:t>for</w:t>
      </w:r>
      <w:del w:id="115" w:author="Tyrell D. Wheeler" w:date="2021-02-03T11:24:00Z">
        <w:r w:rsidDel="004E344D">
          <w:rPr>
            <w:rFonts w:ascii="Times New Roman" w:eastAsia="Times New Roman" w:hAnsi="Times New Roman" w:cs="Times New Roman"/>
            <w:color w:val="000000" w:themeColor="text1"/>
            <w:sz w:val="24"/>
            <w:szCs w:val="24"/>
          </w:rPr>
          <w:delText>notifies</w:delText>
        </w:r>
      </w:del>
      <w:r>
        <w:rPr>
          <w:rFonts w:ascii="Times New Roman" w:eastAsia="Times New Roman" w:hAnsi="Times New Roman" w:cs="Times New Roman"/>
          <w:color w:val="000000" w:themeColor="text1"/>
          <w:sz w:val="24"/>
          <w:szCs w:val="24"/>
        </w:rPr>
        <w:t xml:space="preserve"> the user.</w:t>
      </w:r>
    </w:p>
    <w:p w14:paraId="250CB639"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only open the drawer of the medication being dispensed.</w:t>
      </w:r>
    </w:p>
    <w:p w14:paraId="73B77CE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Dispense medication and observe if the designated drawer is open.</w:t>
      </w:r>
    </w:p>
    <w:p w14:paraId="6140703B"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the correct dosage for the medication.</w:t>
      </w:r>
    </w:p>
    <w:p w14:paraId="001E6313" w14:textId="77777777" w:rsidR="0037247D" w:rsidRPr="00A16EC3"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Observe if the dosage amount listed matches what is in the database.</w:t>
      </w:r>
    </w:p>
    <w:p w14:paraId="28CB890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116"/>
      <w:r>
        <w:rPr>
          <w:rFonts w:ascii="Times New Roman" w:eastAsia="Times New Roman" w:hAnsi="Times New Roman" w:cs="Times New Roman"/>
          <w:color w:val="000000" w:themeColor="text1"/>
          <w:sz w:val="24"/>
          <w:szCs w:val="24"/>
        </w:rPr>
        <w:t>The</w:t>
      </w:r>
      <w:commentRangeEnd w:id="116"/>
      <w:r>
        <w:rPr>
          <w:rStyle w:val="CommentReference"/>
        </w:rPr>
        <w:commentReference w:id="116"/>
      </w:r>
      <w:r>
        <w:rPr>
          <w:rFonts w:ascii="Times New Roman" w:eastAsia="Times New Roman" w:hAnsi="Times New Roman" w:cs="Times New Roman"/>
          <w:color w:val="000000" w:themeColor="text1"/>
          <w:sz w:val="24"/>
          <w:szCs w:val="24"/>
        </w:rPr>
        <w:t xml:space="preserve"> software shall choose a drawer that has a sufficient amount of medication to be dispensed.</w:t>
      </w:r>
    </w:p>
    <w:p w14:paraId="23538837"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withdraw more medication than is present and observe if the system flags the interaction.</w:t>
      </w:r>
    </w:p>
    <w:p w14:paraId="569D6538" w14:textId="77777777" w:rsidR="0037247D" w:rsidRPr="00D404AF" w:rsidRDefault="0037247D" w:rsidP="0037247D">
      <w:pPr>
        <w:pStyle w:val="ListParagraph"/>
        <w:numPr>
          <w:ilvl w:val="1"/>
          <w:numId w:val="52"/>
        </w:numPr>
        <w:spacing w:line="480" w:lineRule="auto"/>
        <w:rPr>
          <w:rFonts w:ascii="Times New Roman" w:eastAsia="Times New Roman" w:hAnsi="Times New Roman" w:cs="Times New Roman"/>
          <w:b/>
          <w:color w:val="000000" w:themeColor="text1"/>
          <w:sz w:val="24"/>
          <w:szCs w:val="24"/>
        </w:rPr>
      </w:pPr>
      <w:r w:rsidRPr="00D404AF">
        <w:rPr>
          <w:rFonts w:ascii="Times New Roman" w:eastAsia="Times New Roman" w:hAnsi="Times New Roman" w:cs="Times New Roman"/>
          <w:b/>
          <w:color w:val="000000" w:themeColor="text1"/>
          <w:sz w:val="24"/>
          <w:szCs w:val="24"/>
        </w:rPr>
        <w:lastRenderedPageBreak/>
        <w:t>Concerning Medication Waste</w:t>
      </w:r>
    </w:p>
    <w:p w14:paraId="6F40FADE"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require a second user to authorize medication waste.</w:t>
      </w:r>
    </w:p>
    <w:p w14:paraId="2AE51B93" w14:textId="77777777" w:rsidR="0037247D" w:rsidRDefault="0037247D" w:rsidP="0037247D">
      <w:pPr>
        <w:pStyle w:val="ListParagraph"/>
        <w:spacing w:line="480" w:lineRule="auto"/>
        <w:ind w:left="1886"/>
        <w:rPr>
          <w:ins w:id="117" w:author="Tyrell D. Wheeler" w:date="2021-02-03T11:25: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waste medication and observe for an authorization prompt</w:t>
      </w:r>
    </w:p>
    <w:p w14:paraId="325F92DF" w14:textId="77777777" w:rsidR="0037247D" w:rsidRDefault="0037247D" w:rsidP="0037247D">
      <w:pPr>
        <w:pStyle w:val="ListParagraph"/>
        <w:numPr>
          <w:ilvl w:val="2"/>
          <w:numId w:val="52"/>
        </w:numPr>
        <w:spacing w:line="480" w:lineRule="auto"/>
        <w:rPr>
          <w:ins w:id="118" w:author="Tyrell D. Wheeler" w:date="2021-02-03T11:26:00Z"/>
          <w:rFonts w:ascii="Times New Roman" w:eastAsia="Times New Roman" w:hAnsi="Times New Roman" w:cs="Times New Roman"/>
          <w:color w:val="000000" w:themeColor="text1"/>
          <w:sz w:val="24"/>
          <w:szCs w:val="24"/>
        </w:rPr>
      </w:pPr>
      <w:ins w:id="119" w:author="Tyrell D. Wheeler" w:date="2021-02-03T11:25:00Z">
        <w:r>
          <w:rPr>
            <w:rFonts w:ascii="Times New Roman" w:eastAsia="Times New Roman" w:hAnsi="Times New Roman" w:cs="Times New Roman"/>
            <w:color w:val="000000" w:themeColor="text1"/>
            <w:sz w:val="24"/>
            <w:szCs w:val="24"/>
          </w:rPr>
          <w:t xml:space="preserve">The software shall </w:t>
        </w:r>
      </w:ins>
      <w:ins w:id="120" w:author="Tyrell D. Wheeler" w:date="2021-02-03T11:26:00Z">
        <w:r>
          <w:rPr>
            <w:rFonts w:ascii="Times New Roman" w:eastAsia="Times New Roman" w:hAnsi="Times New Roman" w:cs="Times New Roman"/>
            <w:color w:val="000000" w:themeColor="text1"/>
            <w:sz w:val="24"/>
            <w:szCs w:val="24"/>
          </w:rPr>
          <w:t xml:space="preserve">display </w:t>
        </w:r>
      </w:ins>
      <w:ins w:id="121" w:author="Tyrell D. Wheeler" w:date="2021-02-03T11:30:00Z">
        <w:r>
          <w:rPr>
            <w:rFonts w:ascii="Times New Roman" w:eastAsia="Times New Roman" w:hAnsi="Times New Roman" w:cs="Times New Roman"/>
            <w:color w:val="000000" w:themeColor="text1"/>
            <w:sz w:val="24"/>
            <w:szCs w:val="24"/>
          </w:rPr>
          <w:t>reasons</w:t>
        </w:r>
      </w:ins>
      <w:ins w:id="122" w:author="Tyrell D. Wheeler" w:date="2021-02-03T11:26:00Z">
        <w:r>
          <w:rPr>
            <w:rFonts w:ascii="Times New Roman" w:eastAsia="Times New Roman" w:hAnsi="Times New Roman" w:cs="Times New Roman"/>
            <w:color w:val="000000" w:themeColor="text1"/>
            <w:sz w:val="24"/>
            <w:szCs w:val="24"/>
          </w:rPr>
          <w:t xml:space="preserve"> for wasting a medication.</w:t>
        </w:r>
      </w:ins>
    </w:p>
    <w:p w14:paraId="17923EE5" w14:textId="77777777" w:rsidR="0037247D" w:rsidRPr="004E344D" w:rsidRDefault="0037247D" w:rsidP="0037247D">
      <w:pPr>
        <w:pStyle w:val="ListParagraph"/>
        <w:spacing w:line="480" w:lineRule="auto"/>
        <w:ind w:left="1886"/>
        <w:rPr>
          <w:rFonts w:ascii="Times New Roman" w:eastAsia="Times New Roman" w:hAnsi="Times New Roman" w:cs="Times New Roman"/>
          <w:color w:val="000000" w:themeColor="text1"/>
          <w:sz w:val="24"/>
          <w:szCs w:val="24"/>
          <w:rPrChange w:id="123" w:author="Tyrell D. Wheeler" w:date="2021-02-03T11:25:00Z">
            <w:rPr/>
          </w:rPrChange>
        </w:rPr>
      </w:pPr>
      <w:ins w:id="124" w:author="Tyrell D. Wheeler" w:date="2021-02-03T11:26:00Z">
        <w:r>
          <w:rPr>
            <w:rFonts w:ascii="Times New Roman" w:eastAsia="Times New Roman" w:hAnsi="Times New Roman" w:cs="Times New Roman"/>
            <w:color w:val="000000" w:themeColor="text1"/>
            <w:sz w:val="24"/>
            <w:szCs w:val="24"/>
          </w:rPr>
          <w:t>Test: Vis</w:t>
        </w:r>
      </w:ins>
      <w:ins w:id="125" w:author="Tyrell D. Wheeler" w:date="2021-02-03T11:27:00Z">
        <w:r>
          <w:rPr>
            <w:rFonts w:ascii="Times New Roman" w:eastAsia="Times New Roman" w:hAnsi="Times New Roman" w:cs="Times New Roman"/>
            <w:color w:val="000000" w:themeColor="text1"/>
            <w:sz w:val="24"/>
            <w:szCs w:val="24"/>
          </w:rPr>
          <w:t>ible inspection of the waste medication window</w:t>
        </w:r>
      </w:ins>
    </w:p>
    <w:p w14:paraId="60838E69" w14:textId="77777777" w:rsidR="0037247D" w:rsidRPr="00077DDC" w:rsidRDefault="0037247D" w:rsidP="0037247D">
      <w:pPr>
        <w:pStyle w:val="Heading2"/>
      </w:pPr>
      <w:bookmarkStart w:id="126" w:name="_Toc69369993"/>
      <w:r w:rsidRPr="00077DDC">
        <w:rPr>
          <w:rStyle w:val="Heading1Char"/>
          <w:sz w:val="26"/>
          <w:szCs w:val="26"/>
        </w:rPr>
        <w:t>User</w:t>
      </w:r>
      <w:bookmarkEnd w:id="126"/>
    </w:p>
    <w:p w14:paraId="31FB4D54" w14:textId="77777777" w:rsidR="0037247D" w:rsidRPr="006C0F84"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User Creation</w:t>
      </w:r>
    </w:p>
    <w:p w14:paraId="10D25AAC"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the creation of new system users by an authorized user.</w:t>
      </w:r>
    </w:p>
    <w:p w14:paraId="70ED3313"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 new user by an authorized user.</w:t>
      </w:r>
    </w:p>
    <w:p w14:paraId="56CD61C1"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not accept the creation of new system users by an unauthorized user.</w:t>
      </w:r>
    </w:p>
    <w:p w14:paraId="202BFAB6" w14:textId="77777777" w:rsidR="0037247D" w:rsidRPr="00A33269" w:rsidRDefault="0037247D" w:rsidP="0037247D">
      <w:pPr>
        <w:pStyle w:val="ListParagraph"/>
        <w:spacing w:line="480" w:lineRule="auto"/>
        <w:ind w:left="2160"/>
        <w:rPr>
          <w:ins w:id="127" w:author="Tyrell D. Wheeler" w:date="2021-02-03T12:13: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 new user by an unauthorized user.</w:t>
      </w:r>
    </w:p>
    <w:p w14:paraId="523DEA8A"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128" w:author="Tyrell D. Wheeler" w:date="2021-02-03T12:30: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 xml:space="preserve">accept </w:t>
      </w:r>
      <w:ins w:id="129" w:author="Tyrell D. Wheeler" w:date="2021-02-03T11:31:00Z">
        <w:r>
          <w:rPr>
            <w:rFonts w:ascii="Times New Roman" w:eastAsia="Times New Roman" w:hAnsi="Times New Roman" w:cs="Times New Roman"/>
            <w:color w:val="000000" w:themeColor="text1"/>
            <w:sz w:val="24"/>
            <w:szCs w:val="24"/>
          </w:rPr>
          <w:t>a unique</w:t>
        </w:r>
      </w:ins>
      <w:del w:id="130" w:author="Tyrell D. Wheeler" w:date="2021-02-03T11:31:00Z">
        <w:r w:rsidDel="004E344D">
          <w:rPr>
            <w:rFonts w:ascii="Times New Roman" w:eastAsia="Times New Roman" w:hAnsi="Times New Roman" w:cs="Times New Roman"/>
            <w:color w:val="000000" w:themeColor="text1"/>
            <w:sz w:val="24"/>
            <w:szCs w:val="24"/>
          </w:rPr>
          <w:delText>the</w:delText>
        </w:r>
      </w:del>
      <w:r>
        <w:rPr>
          <w:rFonts w:ascii="Times New Roman" w:eastAsia="Times New Roman" w:hAnsi="Times New Roman" w:cs="Times New Roman"/>
          <w:color w:val="000000" w:themeColor="text1"/>
          <w:sz w:val="24"/>
          <w:szCs w:val="24"/>
        </w:rPr>
        <w:t xml:space="preserve"> username </w:t>
      </w:r>
      <w:ins w:id="131" w:author="Tyrell D. Wheeler" w:date="2021-02-03T11:31:00Z">
        <w:r>
          <w:rPr>
            <w:rFonts w:ascii="Times New Roman" w:eastAsia="Times New Roman" w:hAnsi="Times New Roman" w:cs="Times New Roman"/>
            <w:color w:val="000000" w:themeColor="text1"/>
            <w:sz w:val="24"/>
            <w:szCs w:val="24"/>
          </w:rPr>
          <w:t>for</w:t>
        </w:r>
      </w:ins>
      <w:del w:id="132" w:author="Tyrell D. Wheeler" w:date="2021-02-03T11:31:00Z">
        <w:r w:rsidDel="004E344D">
          <w:rPr>
            <w:rFonts w:ascii="Times New Roman" w:eastAsia="Times New Roman" w:hAnsi="Times New Roman" w:cs="Times New Roman"/>
            <w:color w:val="000000" w:themeColor="text1"/>
            <w:sz w:val="24"/>
            <w:szCs w:val="24"/>
          </w:rPr>
          <w:delText>of</w:delText>
        </w:r>
      </w:del>
      <w:r>
        <w:rPr>
          <w:rFonts w:ascii="Times New Roman" w:eastAsia="Times New Roman" w:hAnsi="Times New Roman" w:cs="Times New Roman"/>
          <w:color w:val="000000" w:themeColor="text1"/>
          <w:sz w:val="24"/>
          <w:szCs w:val="24"/>
        </w:rPr>
        <w:t xml:space="preserve"> </w:t>
      </w:r>
      <w:ins w:id="133" w:author="Tyrell D. Wheeler" w:date="2021-02-03T11:31:00Z">
        <w:r>
          <w:rPr>
            <w:rFonts w:ascii="Times New Roman" w:eastAsia="Times New Roman" w:hAnsi="Times New Roman" w:cs="Times New Roman"/>
            <w:color w:val="000000" w:themeColor="text1"/>
            <w:sz w:val="24"/>
            <w:szCs w:val="24"/>
          </w:rPr>
          <w:t>the</w:t>
        </w:r>
      </w:ins>
      <w:del w:id="134" w:author="Tyrell D. Wheeler" w:date="2021-02-03T11:31:00Z">
        <w:r w:rsidDel="004E344D">
          <w:rPr>
            <w:rFonts w:ascii="Times New Roman" w:eastAsia="Times New Roman" w:hAnsi="Times New Roman" w:cs="Times New Roman"/>
            <w:color w:val="000000" w:themeColor="text1"/>
            <w:sz w:val="24"/>
            <w:szCs w:val="24"/>
          </w:rPr>
          <w:delText>a</w:delText>
        </w:r>
      </w:del>
      <w:r>
        <w:rPr>
          <w:rFonts w:ascii="Times New Roman" w:eastAsia="Times New Roman" w:hAnsi="Times New Roman" w:cs="Times New Roman"/>
          <w:color w:val="000000" w:themeColor="text1"/>
          <w:sz w:val="24"/>
          <w:szCs w:val="24"/>
        </w:rPr>
        <w:t xml:space="preserve"> user.</w:t>
      </w:r>
    </w:p>
    <w:p w14:paraId="2C5B827B"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username of the user as part of the user creation process.</w:t>
      </w:r>
    </w:p>
    <w:p w14:paraId="4DA97410" w14:textId="77777777" w:rsidR="0037247D" w:rsidRPr="00C23979"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require and accept a username with a maximum character length of 40</w:t>
      </w:r>
    </w:p>
    <w:p w14:paraId="78D6594F" w14:textId="77777777" w:rsidR="0037247D" w:rsidRDefault="0037247D" w:rsidP="0037247D">
      <w:pPr>
        <w:pStyle w:val="ListParagraph"/>
        <w:spacing w:line="480" w:lineRule="auto"/>
        <w:ind w:left="1886"/>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Test: Attempt to input a username with more than 40 characters.</w:t>
      </w:r>
    </w:p>
    <w:p w14:paraId="522D2130" w14:textId="77777777" w:rsidR="0037247D" w:rsidRDefault="0037247D" w:rsidP="0037247D">
      <w:pPr>
        <w:pStyle w:val="ListParagraph"/>
        <w:numPr>
          <w:ilvl w:val="2"/>
          <w:numId w:val="52"/>
        </w:numPr>
        <w:spacing w:line="480" w:lineRule="auto"/>
        <w:rPr>
          <w:ins w:id="135" w:author="Tyrell D. Wheeler" w:date="2021-02-03T11:45:00Z"/>
          <w:rFonts w:ascii="Times New Roman" w:eastAsia="Times New Roman" w:hAnsi="Times New Roman" w:cs="Times New Roman"/>
          <w:color w:val="000000" w:themeColor="text1"/>
          <w:sz w:val="24"/>
          <w:szCs w:val="24"/>
        </w:rPr>
      </w:pPr>
      <w:ins w:id="136" w:author="Tyrell D. Wheeler" w:date="2021-02-03T11:43:00Z">
        <w:r>
          <w:rPr>
            <w:rFonts w:ascii="Times New Roman" w:eastAsia="Times New Roman" w:hAnsi="Times New Roman" w:cs="Times New Roman"/>
            <w:color w:val="000000" w:themeColor="text1"/>
            <w:sz w:val="24"/>
            <w:szCs w:val="24"/>
          </w:rPr>
          <w:t xml:space="preserve">The software shall </w:t>
        </w:r>
      </w:ins>
      <w:ins w:id="137" w:author="Tyrell D. Wheeler" w:date="2021-02-03T12:30:00Z">
        <w:r>
          <w:rPr>
            <w:rFonts w:ascii="Times New Roman" w:eastAsia="Times New Roman" w:hAnsi="Times New Roman" w:cs="Times New Roman"/>
            <w:color w:val="000000" w:themeColor="text1"/>
            <w:sz w:val="24"/>
            <w:szCs w:val="24"/>
          </w:rPr>
          <w:t xml:space="preserve">require and </w:t>
        </w:r>
      </w:ins>
      <w:ins w:id="138" w:author="Tyrell D. Wheeler" w:date="2021-02-03T11:43:00Z">
        <w:r>
          <w:rPr>
            <w:rFonts w:ascii="Times New Roman" w:eastAsia="Times New Roman" w:hAnsi="Times New Roman" w:cs="Times New Roman"/>
            <w:color w:val="000000" w:themeColor="text1"/>
            <w:sz w:val="24"/>
            <w:szCs w:val="24"/>
          </w:rPr>
          <w:t>accept</w:t>
        </w:r>
      </w:ins>
      <w:ins w:id="139" w:author="Tyrell D. Wheeler" w:date="2021-02-03T11:44:00Z">
        <w:r>
          <w:rPr>
            <w:rFonts w:ascii="Times New Roman" w:eastAsia="Times New Roman" w:hAnsi="Times New Roman" w:cs="Times New Roman"/>
            <w:color w:val="000000" w:themeColor="text1"/>
            <w:sz w:val="24"/>
            <w:szCs w:val="24"/>
          </w:rPr>
          <w:t xml:space="preserve"> a </w:t>
        </w:r>
      </w:ins>
      <w:r>
        <w:rPr>
          <w:rFonts w:ascii="Times New Roman" w:eastAsia="Times New Roman" w:hAnsi="Times New Roman" w:cs="Times New Roman"/>
          <w:color w:val="000000" w:themeColor="text1"/>
          <w:sz w:val="24"/>
          <w:szCs w:val="24"/>
        </w:rPr>
        <w:t>username</w:t>
      </w:r>
      <w:ins w:id="140" w:author="Tyrell D. Wheeler" w:date="2021-02-03T11:44:00Z">
        <w:r>
          <w:rPr>
            <w:rFonts w:ascii="Times New Roman" w:eastAsia="Times New Roman" w:hAnsi="Times New Roman" w:cs="Times New Roman"/>
            <w:color w:val="000000" w:themeColor="text1"/>
            <w:sz w:val="24"/>
            <w:szCs w:val="24"/>
          </w:rPr>
          <w:t xml:space="preserve"> with </w:t>
        </w:r>
      </w:ins>
      <w:ins w:id="141" w:author="Tyrell D. Wheeler" w:date="2021-02-03T11:45:00Z">
        <w:r>
          <w:rPr>
            <w:rFonts w:ascii="Times New Roman" w:eastAsia="Times New Roman" w:hAnsi="Times New Roman" w:cs="Times New Roman"/>
            <w:color w:val="000000" w:themeColor="text1"/>
            <w:sz w:val="24"/>
            <w:szCs w:val="24"/>
          </w:rPr>
          <w:t>uppercase and lowercase letters.</w:t>
        </w:r>
      </w:ins>
    </w:p>
    <w:p w14:paraId="285F0116" w14:textId="77777777" w:rsidR="0037247D" w:rsidRPr="00C23979" w:rsidRDefault="0037247D" w:rsidP="0037247D">
      <w:pPr>
        <w:pStyle w:val="ListParagraph"/>
        <w:spacing w:line="480" w:lineRule="auto"/>
        <w:ind w:left="1886"/>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ins w:id="142" w:author="Tyrell D. Wheeler" w:date="2021-02-03T11:45:00Z">
        <w:r>
          <w:rPr>
            <w:rFonts w:ascii="Times New Roman" w:eastAsia="Times New Roman" w:hAnsi="Times New Roman" w:cs="Times New Roman"/>
            <w:color w:val="000000" w:themeColor="text1"/>
            <w:sz w:val="24"/>
            <w:szCs w:val="24"/>
          </w:rPr>
          <w:t>Test: Attempt to input a</w:t>
        </w:r>
      </w:ins>
      <w:r>
        <w:rPr>
          <w:rFonts w:ascii="Times New Roman" w:eastAsia="Times New Roman" w:hAnsi="Times New Roman" w:cs="Times New Roman"/>
          <w:color w:val="000000" w:themeColor="text1"/>
          <w:sz w:val="24"/>
          <w:szCs w:val="24"/>
        </w:rPr>
        <w:t xml:space="preserve"> username</w:t>
      </w:r>
      <w:ins w:id="143" w:author="Tyrell D. Wheeler" w:date="2021-02-03T11:45:00Z">
        <w:r>
          <w:rPr>
            <w:rFonts w:ascii="Times New Roman" w:eastAsia="Times New Roman" w:hAnsi="Times New Roman" w:cs="Times New Roman"/>
            <w:color w:val="000000" w:themeColor="text1"/>
            <w:sz w:val="24"/>
            <w:szCs w:val="24"/>
          </w:rPr>
          <w:t xml:space="preserve"> with uppercase and lowercase letters.</w:t>
        </w:r>
      </w:ins>
    </w:p>
    <w:p w14:paraId="5FB969E1"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144" w:author="Tyrell D. Wheeler" w:date="2021-02-03T12:30: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 xml:space="preserve">accept </w:t>
      </w:r>
      <w:ins w:id="145" w:author="Tyrell D. Wheeler" w:date="2021-02-03T11:32:00Z">
        <w:r>
          <w:rPr>
            <w:rFonts w:ascii="Times New Roman" w:eastAsia="Times New Roman" w:hAnsi="Times New Roman" w:cs="Times New Roman"/>
            <w:color w:val="000000" w:themeColor="text1"/>
            <w:sz w:val="24"/>
            <w:szCs w:val="24"/>
          </w:rPr>
          <w:t>a unique</w:t>
        </w:r>
      </w:ins>
      <w:del w:id="146" w:author="Tyrell D. Wheeler" w:date="2021-02-03T11:32:00Z">
        <w:r w:rsidDel="004E344D">
          <w:rPr>
            <w:rFonts w:ascii="Times New Roman" w:eastAsia="Times New Roman" w:hAnsi="Times New Roman" w:cs="Times New Roman"/>
            <w:color w:val="000000" w:themeColor="text1"/>
            <w:sz w:val="24"/>
            <w:szCs w:val="24"/>
          </w:rPr>
          <w:delText>the</w:delText>
        </w:r>
      </w:del>
      <w:r>
        <w:rPr>
          <w:rFonts w:ascii="Times New Roman" w:eastAsia="Times New Roman" w:hAnsi="Times New Roman" w:cs="Times New Roman"/>
          <w:color w:val="000000" w:themeColor="text1"/>
          <w:sz w:val="24"/>
          <w:szCs w:val="24"/>
        </w:rPr>
        <w:t xml:space="preserve"> password </w:t>
      </w:r>
      <w:ins w:id="147" w:author="Tyrell D. Wheeler" w:date="2021-02-03T11:32:00Z">
        <w:r>
          <w:rPr>
            <w:rFonts w:ascii="Times New Roman" w:eastAsia="Times New Roman" w:hAnsi="Times New Roman" w:cs="Times New Roman"/>
            <w:color w:val="000000" w:themeColor="text1"/>
            <w:sz w:val="24"/>
            <w:szCs w:val="24"/>
          </w:rPr>
          <w:t>for the</w:t>
        </w:r>
      </w:ins>
      <w:del w:id="148" w:author="Tyrell D. Wheeler" w:date="2021-02-03T11:32:00Z">
        <w:r w:rsidDel="004E344D">
          <w:rPr>
            <w:rFonts w:ascii="Times New Roman" w:eastAsia="Times New Roman" w:hAnsi="Times New Roman" w:cs="Times New Roman"/>
            <w:color w:val="000000" w:themeColor="text1"/>
            <w:sz w:val="24"/>
            <w:szCs w:val="24"/>
          </w:rPr>
          <w:delText>of a</w:delText>
        </w:r>
      </w:del>
      <w:r>
        <w:rPr>
          <w:rFonts w:ascii="Times New Roman" w:eastAsia="Times New Roman" w:hAnsi="Times New Roman" w:cs="Times New Roman"/>
          <w:color w:val="000000" w:themeColor="text1"/>
          <w:sz w:val="24"/>
          <w:szCs w:val="24"/>
        </w:rPr>
        <w:t xml:space="preserve"> user.</w:t>
      </w:r>
    </w:p>
    <w:p w14:paraId="671FC21D" w14:textId="77777777" w:rsidR="0037247D" w:rsidRDefault="0037247D" w:rsidP="0037247D">
      <w:pPr>
        <w:pStyle w:val="ListParagraph"/>
        <w:spacing w:line="480" w:lineRule="auto"/>
        <w:ind w:left="2160"/>
        <w:rPr>
          <w:ins w:id="149" w:author="Tyrell D. Wheeler" w:date="2021-02-03T11:33: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Test: Attempt to input the password of the user as part of the user creation process.</w:t>
      </w:r>
    </w:p>
    <w:p w14:paraId="4866C985" w14:textId="77777777" w:rsidR="0037247D" w:rsidRDefault="0037247D" w:rsidP="0037247D">
      <w:pPr>
        <w:pStyle w:val="ListParagraph"/>
        <w:numPr>
          <w:ilvl w:val="2"/>
          <w:numId w:val="52"/>
        </w:numPr>
        <w:spacing w:line="480" w:lineRule="auto"/>
        <w:rPr>
          <w:ins w:id="150" w:author="Tyrell D. Wheeler" w:date="2021-02-03T11:38:00Z"/>
          <w:rFonts w:ascii="Times New Roman" w:eastAsia="Times New Roman" w:hAnsi="Times New Roman" w:cs="Times New Roman"/>
          <w:color w:val="000000" w:themeColor="text1"/>
          <w:sz w:val="24"/>
          <w:szCs w:val="24"/>
        </w:rPr>
      </w:pPr>
      <w:ins w:id="151" w:author="Tyrell D. Wheeler" w:date="2021-02-03T11:33:00Z">
        <w:r>
          <w:rPr>
            <w:rFonts w:ascii="Times New Roman" w:eastAsia="Times New Roman" w:hAnsi="Times New Roman" w:cs="Times New Roman"/>
            <w:color w:val="000000" w:themeColor="text1"/>
            <w:sz w:val="24"/>
            <w:szCs w:val="24"/>
          </w:rPr>
          <w:t>The software</w:t>
        </w:r>
      </w:ins>
      <w:ins w:id="152" w:author="Tyrell D. Wheeler" w:date="2021-02-03T11:34:00Z">
        <w:r>
          <w:rPr>
            <w:rFonts w:ascii="Times New Roman" w:eastAsia="Times New Roman" w:hAnsi="Times New Roman" w:cs="Times New Roman"/>
            <w:color w:val="000000" w:themeColor="text1"/>
            <w:sz w:val="24"/>
            <w:szCs w:val="24"/>
          </w:rPr>
          <w:t xml:space="preserve"> </w:t>
        </w:r>
      </w:ins>
      <w:ins w:id="153" w:author="Tyrell D. Wheeler" w:date="2021-02-03T11:37:00Z">
        <w:r>
          <w:rPr>
            <w:rFonts w:ascii="Times New Roman" w:eastAsia="Times New Roman" w:hAnsi="Times New Roman" w:cs="Times New Roman"/>
            <w:color w:val="000000" w:themeColor="text1"/>
            <w:sz w:val="24"/>
            <w:szCs w:val="24"/>
          </w:rPr>
          <w:t xml:space="preserve">shall </w:t>
        </w:r>
      </w:ins>
      <w:ins w:id="154" w:author="Tyrell D. Wheeler" w:date="2021-02-03T12:30:00Z">
        <w:r>
          <w:rPr>
            <w:rFonts w:ascii="Times New Roman" w:eastAsia="Times New Roman" w:hAnsi="Times New Roman" w:cs="Times New Roman"/>
            <w:color w:val="000000" w:themeColor="text1"/>
            <w:sz w:val="24"/>
            <w:szCs w:val="24"/>
          </w:rPr>
          <w:t xml:space="preserve">require and </w:t>
        </w:r>
      </w:ins>
      <w:ins w:id="155" w:author="Tyrell D. Wheeler" w:date="2021-02-03T11:37:00Z">
        <w:r>
          <w:rPr>
            <w:rFonts w:ascii="Times New Roman" w:eastAsia="Times New Roman" w:hAnsi="Times New Roman" w:cs="Times New Roman"/>
            <w:color w:val="000000" w:themeColor="text1"/>
            <w:sz w:val="24"/>
            <w:szCs w:val="24"/>
          </w:rPr>
          <w:t>accept letters, numbers</w:t>
        </w:r>
      </w:ins>
      <w:ins w:id="156" w:author="Tyrell D. Wheeler" w:date="2021-02-03T11:38:00Z">
        <w:r>
          <w:rPr>
            <w:rFonts w:ascii="Times New Roman" w:eastAsia="Times New Roman" w:hAnsi="Times New Roman" w:cs="Times New Roman"/>
            <w:color w:val="000000" w:themeColor="text1"/>
            <w:sz w:val="24"/>
            <w:szCs w:val="24"/>
          </w:rPr>
          <w:t>, and special characters for a unique password.</w:t>
        </w:r>
      </w:ins>
    </w:p>
    <w:p w14:paraId="2A4DDE3E" w14:textId="77777777" w:rsidR="0037247D" w:rsidRDefault="0037247D" w:rsidP="0037247D">
      <w:pPr>
        <w:pStyle w:val="ListParagraph"/>
        <w:spacing w:line="480" w:lineRule="auto"/>
        <w:ind w:left="1886"/>
        <w:rPr>
          <w:ins w:id="157" w:author="Tyrell D. Wheeler" w:date="2021-02-03T11:39:00Z"/>
          <w:rFonts w:ascii="Times New Roman" w:eastAsia="Times New Roman" w:hAnsi="Times New Roman" w:cs="Times New Roman"/>
          <w:color w:val="000000" w:themeColor="text1"/>
          <w:sz w:val="24"/>
          <w:szCs w:val="24"/>
        </w:rPr>
      </w:pPr>
      <w:ins w:id="158" w:author="Tyrell D. Wheeler" w:date="2021-02-03T11:38:00Z">
        <w:r>
          <w:rPr>
            <w:rFonts w:ascii="Times New Roman" w:eastAsia="Times New Roman" w:hAnsi="Times New Roman" w:cs="Times New Roman"/>
            <w:color w:val="000000" w:themeColor="text1"/>
            <w:sz w:val="24"/>
            <w:szCs w:val="24"/>
          </w:rPr>
          <w:t>Test: Attempt to input a password with letters, numbers, and special character</w:t>
        </w:r>
      </w:ins>
      <w:ins w:id="159" w:author="Tyrell D. Wheeler" w:date="2021-02-03T11:39:00Z">
        <w:r>
          <w:rPr>
            <w:rFonts w:ascii="Times New Roman" w:eastAsia="Times New Roman" w:hAnsi="Times New Roman" w:cs="Times New Roman"/>
            <w:color w:val="000000" w:themeColor="text1"/>
            <w:sz w:val="24"/>
            <w:szCs w:val="24"/>
          </w:rPr>
          <w:t>s.</w:t>
        </w:r>
      </w:ins>
    </w:p>
    <w:p w14:paraId="0853ABB8" w14:textId="77777777" w:rsidR="0037247D" w:rsidRDefault="0037247D" w:rsidP="0037247D">
      <w:pPr>
        <w:pStyle w:val="ListParagraph"/>
        <w:numPr>
          <w:ilvl w:val="2"/>
          <w:numId w:val="52"/>
        </w:numPr>
        <w:spacing w:line="480" w:lineRule="auto"/>
        <w:rPr>
          <w:ins w:id="160" w:author="Tyrell D. Wheeler" w:date="2021-02-03T11:41:00Z"/>
          <w:rFonts w:ascii="Times New Roman" w:eastAsia="Times New Roman" w:hAnsi="Times New Roman" w:cs="Times New Roman"/>
          <w:color w:val="000000" w:themeColor="text1"/>
          <w:sz w:val="24"/>
          <w:szCs w:val="24"/>
        </w:rPr>
      </w:pPr>
      <w:ins w:id="161" w:author="Tyrell D. Wheeler" w:date="2021-02-03T11:39:00Z">
        <w:r>
          <w:rPr>
            <w:rFonts w:ascii="Times New Roman" w:eastAsia="Times New Roman" w:hAnsi="Times New Roman" w:cs="Times New Roman"/>
            <w:color w:val="000000" w:themeColor="text1"/>
            <w:sz w:val="24"/>
            <w:szCs w:val="24"/>
          </w:rPr>
          <w:t xml:space="preserve">The software shall </w:t>
        </w:r>
      </w:ins>
      <w:ins w:id="162" w:author="Tyrell D. Wheeler" w:date="2021-02-03T12:30:00Z">
        <w:r>
          <w:rPr>
            <w:rFonts w:ascii="Times New Roman" w:eastAsia="Times New Roman" w:hAnsi="Times New Roman" w:cs="Times New Roman"/>
            <w:color w:val="000000" w:themeColor="text1"/>
            <w:sz w:val="24"/>
            <w:szCs w:val="24"/>
          </w:rPr>
          <w:t xml:space="preserve">require and </w:t>
        </w:r>
      </w:ins>
      <w:ins w:id="163" w:author="Tyrell D. Wheeler" w:date="2021-02-03T11:39:00Z">
        <w:r>
          <w:rPr>
            <w:rFonts w:ascii="Times New Roman" w:eastAsia="Times New Roman" w:hAnsi="Times New Roman" w:cs="Times New Roman"/>
            <w:color w:val="000000" w:themeColor="text1"/>
            <w:sz w:val="24"/>
            <w:szCs w:val="24"/>
          </w:rPr>
          <w:t xml:space="preserve">accept a password with </w:t>
        </w:r>
      </w:ins>
      <w:ins w:id="164" w:author="Tyrell D. Wheeler" w:date="2021-02-03T11:41:00Z">
        <w:r>
          <w:rPr>
            <w:rFonts w:ascii="Times New Roman" w:eastAsia="Times New Roman" w:hAnsi="Times New Roman" w:cs="Times New Roman"/>
            <w:color w:val="000000" w:themeColor="text1"/>
            <w:sz w:val="24"/>
            <w:szCs w:val="24"/>
          </w:rPr>
          <w:t>a</w:t>
        </w:r>
      </w:ins>
      <w:ins w:id="165" w:author="Tyrell D. Wheeler" w:date="2021-02-03T11:39:00Z">
        <w:r>
          <w:rPr>
            <w:rFonts w:ascii="Times New Roman" w:eastAsia="Times New Roman" w:hAnsi="Times New Roman" w:cs="Times New Roman"/>
            <w:color w:val="000000" w:themeColor="text1"/>
            <w:sz w:val="24"/>
            <w:szCs w:val="24"/>
          </w:rPr>
          <w:t xml:space="preserve"> min</w:t>
        </w:r>
      </w:ins>
      <w:ins w:id="166" w:author="Tyrell D. Wheeler" w:date="2021-02-03T11:40:00Z">
        <w:r>
          <w:rPr>
            <w:rFonts w:ascii="Times New Roman" w:eastAsia="Times New Roman" w:hAnsi="Times New Roman" w:cs="Times New Roman"/>
            <w:color w:val="000000" w:themeColor="text1"/>
            <w:sz w:val="24"/>
            <w:szCs w:val="24"/>
          </w:rPr>
          <w:t>i</w:t>
        </w:r>
      </w:ins>
      <w:ins w:id="167" w:author="Tyrell D. Wheeler" w:date="2021-02-03T11:39:00Z">
        <w:r>
          <w:rPr>
            <w:rFonts w:ascii="Times New Roman" w:eastAsia="Times New Roman" w:hAnsi="Times New Roman" w:cs="Times New Roman"/>
            <w:color w:val="000000" w:themeColor="text1"/>
            <w:sz w:val="24"/>
            <w:szCs w:val="24"/>
          </w:rPr>
          <w:t>mum length</w:t>
        </w:r>
      </w:ins>
      <w:ins w:id="168" w:author="Tyrell D. Wheeler" w:date="2021-02-03T11:40:00Z">
        <w:r>
          <w:rPr>
            <w:rFonts w:ascii="Times New Roman" w:eastAsia="Times New Roman" w:hAnsi="Times New Roman" w:cs="Times New Roman"/>
            <w:color w:val="000000" w:themeColor="text1"/>
            <w:sz w:val="24"/>
            <w:szCs w:val="24"/>
          </w:rPr>
          <w:t xml:space="preserve"> of </w:t>
        </w:r>
      </w:ins>
      <w:ins w:id="169" w:author="Tyrell D. Wheeler" w:date="2021-02-03T11:41:00Z">
        <w:r>
          <w:rPr>
            <w:rFonts w:ascii="Times New Roman" w:eastAsia="Times New Roman" w:hAnsi="Times New Roman" w:cs="Times New Roman"/>
            <w:color w:val="000000" w:themeColor="text1"/>
            <w:sz w:val="24"/>
            <w:szCs w:val="24"/>
          </w:rPr>
          <w:t>12 characters.</w:t>
        </w:r>
      </w:ins>
    </w:p>
    <w:p w14:paraId="0CEF785B" w14:textId="77777777" w:rsidR="0037247D" w:rsidRDefault="0037247D" w:rsidP="0037247D">
      <w:pPr>
        <w:pStyle w:val="ListParagraph"/>
        <w:spacing w:line="480" w:lineRule="auto"/>
        <w:ind w:left="1886"/>
        <w:rPr>
          <w:ins w:id="170" w:author="Tyrell D. Wheeler" w:date="2021-02-03T11:42:00Z"/>
          <w:rFonts w:ascii="Times New Roman" w:eastAsia="Times New Roman" w:hAnsi="Times New Roman" w:cs="Times New Roman"/>
          <w:color w:val="000000" w:themeColor="text1"/>
          <w:sz w:val="24"/>
          <w:szCs w:val="24"/>
        </w:rPr>
      </w:pPr>
      <w:ins w:id="171" w:author="Tyrell D. Wheeler" w:date="2021-02-03T11:42:00Z">
        <w:r>
          <w:rPr>
            <w:rFonts w:ascii="Times New Roman" w:eastAsia="Times New Roman" w:hAnsi="Times New Roman" w:cs="Times New Roman"/>
            <w:color w:val="000000" w:themeColor="text1"/>
            <w:sz w:val="24"/>
            <w:szCs w:val="24"/>
          </w:rPr>
          <w:t>Test: Attempt to input a password with less than 12 characters.</w:t>
        </w:r>
      </w:ins>
    </w:p>
    <w:p w14:paraId="59E8EB9C" w14:textId="77777777" w:rsidR="0037247D" w:rsidRDefault="0037247D" w:rsidP="0037247D">
      <w:pPr>
        <w:pStyle w:val="ListParagraph"/>
        <w:numPr>
          <w:ilvl w:val="2"/>
          <w:numId w:val="52"/>
        </w:numPr>
        <w:spacing w:line="480" w:lineRule="auto"/>
        <w:rPr>
          <w:ins w:id="172" w:author="Tyrell D. Wheeler" w:date="2021-02-03T11:42:00Z"/>
          <w:rFonts w:ascii="Times New Roman" w:eastAsia="Times New Roman" w:hAnsi="Times New Roman" w:cs="Times New Roman"/>
          <w:color w:val="000000" w:themeColor="text1"/>
          <w:sz w:val="24"/>
          <w:szCs w:val="24"/>
        </w:rPr>
      </w:pPr>
      <w:ins w:id="173" w:author="Tyrell D. Wheeler" w:date="2021-02-03T11:42:00Z">
        <w:r>
          <w:rPr>
            <w:rFonts w:ascii="Times New Roman" w:eastAsia="Times New Roman" w:hAnsi="Times New Roman" w:cs="Times New Roman"/>
            <w:color w:val="000000" w:themeColor="text1"/>
            <w:sz w:val="24"/>
            <w:szCs w:val="24"/>
          </w:rPr>
          <w:t xml:space="preserve">The software shall </w:t>
        </w:r>
      </w:ins>
      <w:ins w:id="174" w:author="Tyrell D. Wheeler" w:date="2021-02-03T12:30:00Z">
        <w:r>
          <w:rPr>
            <w:rFonts w:ascii="Times New Roman" w:eastAsia="Times New Roman" w:hAnsi="Times New Roman" w:cs="Times New Roman"/>
            <w:color w:val="000000" w:themeColor="text1"/>
            <w:sz w:val="24"/>
            <w:szCs w:val="24"/>
          </w:rPr>
          <w:t xml:space="preserve">require and </w:t>
        </w:r>
      </w:ins>
      <w:ins w:id="175" w:author="Tyrell D. Wheeler" w:date="2021-02-03T11:42:00Z">
        <w:r>
          <w:rPr>
            <w:rFonts w:ascii="Times New Roman" w:eastAsia="Times New Roman" w:hAnsi="Times New Roman" w:cs="Times New Roman"/>
            <w:color w:val="000000" w:themeColor="text1"/>
            <w:sz w:val="24"/>
            <w:szCs w:val="24"/>
          </w:rPr>
          <w:t>accept a password with a maximum length of 64 characters.</w:t>
        </w:r>
      </w:ins>
    </w:p>
    <w:p w14:paraId="57A3B47C" w14:textId="77777777" w:rsidR="0037247D" w:rsidRDefault="0037247D" w:rsidP="0037247D">
      <w:pPr>
        <w:pStyle w:val="ListParagraph"/>
        <w:spacing w:line="480" w:lineRule="auto"/>
        <w:ind w:left="1886"/>
        <w:rPr>
          <w:ins w:id="176" w:author="Tyrell D. Wheeler" w:date="2021-02-03T11:43:00Z"/>
          <w:rFonts w:ascii="Times New Roman" w:eastAsia="Times New Roman" w:hAnsi="Times New Roman" w:cs="Times New Roman"/>
          <w:color w:val="000000" w:themeColor="text1"/>
          <w:sz w:val="24"/>
          <w:szCs w:val="24"/>
        </w:rPr>
      </w:pPr>
      <w:ins w:id="177" w:author="Tyrell D. Wheeler" w:date="2021-02-03T11:42:00Z">
        <w:r>
          <w:rPr>
            <w:rFonts w:ascii="Times New Roman" w:eastAsia="Times New Roman" w:hAnsi="Times New Roman" w:cs="Times New Roman"/>
            <w:color w:val="000000" w:themeColor="text1"/>
            <w:sz w:val="24"/>
            <w:szCs w:val="24"/>
          </w:rPr>
          <w:t>Test: Attempt to input a password with more</w:t>
        </w:r>
      </w:ins>
      <w:ins w:id="178" w:author="Tyrell D. Wheeler" w:date="2021-02-03T11:43:00Z">
        <w:r>
          <w:rPr>
            <w:rFonts w:ascii="Times New Roman" w:eastAsia="Times New Roman" w:hAnsi="Times New Roman" w:cs="Times New Roman"/>
            <w:color w:val="000000" w:themeColor="text1"/>
            <w:sz w:val="24"/>
            <w:szCs w:val="24"/>
          </w:rPr>
          <w:t xml:space="preserve"> than 64 characters.</w:t>
        </w:r>
      </w:ins>
    </w:p>
    <w:p w14:paraId="3E4FD9B4" w14:textId="77777777" w:rsidR="0037247D" w:rsidRDefault="0037247D" w:rsidP="0037247D">
      <w:pPr>
        <w:pStyle w:val="ListParagraph"/>
        <w:numPr>
          <w:ilvl w:val="2"/>
          <w:numId w:val="52"/>
        </w:numPr>
        <w:spacing w:line="480" w:lineRule="auto"/>
        <w:rPr>
          <w:ins w:id="179" w:author="Tyrell D. Wheeler" w:date="2021-02-03T11:45:00Z"/>
          <w:rFonts w:ascii="Times New Roman" w:eastAsia="Times New Roman" w:hAnsi="Times New Roman" w:cs="Times New Roman"/>
          <w:color w:val="000000" w:themeColor="text1"/>
          <w:sz w:val="24"/>
          <w:szCs w:val="24"/>
        </w:rPr>
      </w:pPr>
      <w:ins w:id="180" w:author="Tyrell D. Wheeler" w:date="2021-02-03T11:43:00Z">
        <w:r>
          <w:rPr>
            <w:rFonts w:ascii="Times New Roman" w:eastAsia="Times New Roman" w:hAnsi="Times New Roman" w:cs="Times New Roman"/>
            <w:color w:val="000000" w:themeColor="text1"/>
            <w:sz w:val="24"/>
            <w:szCs w:val="24"/>
          </w:rPr>
          <w:t xml:space="preserve">The software shall </w:t>
        </w:r>
      </w:ins>
      <w:ins w:id="181" w:author="Tyrell D. Wheeler" w:date="2021-02-03T12:30:00Z">
        <w:r>
          <w:rPr>
            <w:rFonts w:ascii="Times New Roman" w:eastAsia="Times New Roman" w:hAnsi="Times New Roman" w:cs="Times New Roman"/>
            <w:color w:val="000000" w:themeColor="text1"/>
            <w:sz w:val="24"/>
            <w:szCs w:val="24"/>
          </w:rPr>
          <w:t xml:space="preserve">require and </w:t>
        </w:r>
      </w:ins>
      <w:ins w:id="182" w:author="Tyrell D. Wheeler" w:date="2021-02-03T11:43:00Z">
        <w:r>
          <w:rPr>
            <w:rFonts w:ascii="Times New Roman" w:eastAsia="Times New Roman" w:hAnsi="Times New Roman" w:cs="Times New Roman"/>
            <w:color w:val="000000" w:themeColor="text1"/>
            <w:sz w:val="24"/>
            <w:szCs w:val="24"/>
          </w:rPr>
          <w:t>accept</w:t>
        </w:r>
      </w:ins>
      <w:ins w:id="183" w:author="Tyrell D. Wheeler" w:date="2021-02-03T11:44:00Z">
        <w:r>
          <w:rPr>
            <w:rFonts w:ascii="Times New Roman" w:eastAsia="Times New Roman" w:hAnsi="Times New Roman" w:cs="Times New Roman"/>
            <w:color w:val="000000" w:themeColor="text1"/>
            <w:sz w:val="24"/>
            <w:szCs w:val="24"/>
          </w:rPr>
          <w:t xml:space="preserve"> a password with </w:t>
        </w:r>
      </w:ins>
      <w:ins w:id="184" w:author="Tyrell D. Wheeler" w:date="2021-02-03T11:45:00Z">
        <w:r>
          <w:rPr>
            <w:rFonts w:ascii="Times New Roman" w:eastAsia="Times New Roman" w:hAnsi="Times New Roman" w:cs="Times New Roman"/>
            <w:color w:val="000000" w:themeColor="text1"/>
            <w:sz w:val="24"/>
            <w:szCs w:val="24"/>
          </w:rPr>
          <w:t>uppercase and lowercase letters.</w:t>
        </w:r>
      </w:ins>
    </w:p>
    <w:p w14:paraId="185FB45F" w14:textId="77777777" w:rsidR="0037247D" w:rsidRPr="004E344D" w:rsidRDefault="0037247D">
      <w:pPr>
        <w:pStyle w:val="ListParagraph"/>
        <w:spacing w:line="480" w:lineRule="auto"/>
        <w:ind w:left="1886"/>
        <w:rPr>
          <w:rFonts w:ascii="Times New Roman" w:eastAsia="Times New Roman" w:hAnsi="Times New Roman" w:cs="Times New Roman"/>
          <w:color w:val="000000" w:themeColor="text1"/>
          <w:sz w:val="24"/>
          <w:szCs w:val="24"/>
          <w:rPrChange w:id="185" w:author="Tyrell D. Wheeler" w:date="2021-02-03T11:43:00Z">
            <w:rPr/>
          </w:rPrChange>
        </w:rPr>
        <w:pPrChange w:id="186" w:author="Tyrell D. Wheeler" w:date="2021-02-03T11:45:00Z">
          <w:pPr>
            <w:pStyle w:val="ListParagraph"/>
            <w:spacing w:line="480" w:lineRule="auto"/>
            <w:ind w:left="2160"/>
          </w:pPr>
        </w:pPrChange>
      </w:pPr>
      <w:ins w:id="187" w:author="Tyrell D. Wheeler" w:date="2021-02-03T11:45:00Z">
        <w:r>
          <w:rPr>
            <w:rFonts w:ascii="Times New Roman" w:eastAsia="Times New Roman" w:hAnsi="Times New Roman" w:cs="Times New Roman"/>
            <w:color w:val="000000" w:themeColor="text1"/>
            <w:sz w:val="24"/>
            <w:szCs w:val="24"/>
          </w:rPr>
          <w:t>Test: Attempt to input a password with uppercase and lowercase letters.</w:t>
        </w:r>
      </w:ins>
    </w:p>
    <w:p w14:paraId="2A975C28"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the barcode or QR code of a user.</w:t>
      </w:r>
    </w:p>
    <w:p w14:paraId="0BB7347D"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scan barcode or QR code for a user.</w:t>
      </w:r>
    </w:p>
    <w:p w14:paraId="0E655D9B"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the level of access for the user to be specified.</w:t>
      </w:r>
    </w:p>
    <w:p w14:paraId="61C4ADA4" w14:textId="77777777" w:rsidR="0037247D" w:rsidRDefault="0037247D" w:rsidP="0037247D">
      <w:pPr>
        <w:pStyle w:val="ListParagraph"/>
        <w:spacing w:line="480" w:lineRule="auto"/>
        <w:ind w:left="2160"/>
        <w:rPr>
          <w:ins w:id="188" w:author="Tyrell D. Wheeler" w:date="2021-02-03T11:51: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user’s level of access as part of the user creation process.</w:t>
      </w:r>
    </w:p>
    <w:p w14:paraId="51465E78" w14:textId="77777777" w:rsidR="0037247D" w:rsidRDefault="0037247D" w:rsidP="0037247D">
      <w:pPr>
        <w:pStyle w:val="ListParagraph"/>
        <w:numPr>
          <w:ilvl w:val="2"/>
          <w:numId w:val="52"/>
        </w:numPr>
        <w:spacing w:line="480" w:lineRule="auto"/>
        <w:rPr>
          <w:ins w:id="189" w:author="Tyrell D. Wheeler" w:date="2021-02-03T11:54:00Z"/>
          <w:rFonts w:ascii="Times New Roman" w:eastAsia="Times New Roman" w:hAnsi="Times New Roman" w:cs="Times New Roman"/>
          <w:color w:val="000000" w:themeColor="text1"/>
          <w:sz w:val="24"/>
          <w:szCs w:val="24"/>
        </w:rPr>
      </w:pPr>
      <w:ins w:id="190" w:author="Tyrell D. Wheeler" w:date="2021-02-03T11:51:00Z">
        <w:r>
          <w:rPr>
            <w:rFonts w:ascii="Times New Roman" w:eastAsia="Times New Roman" w:hAnsi="Times New Roman" w:cs="Times New Roman"/>
            <w:color w:val="000000" w:themeColor="text1"/>
            <w:sz w:val="24"/>
            <w:szCs w:val="24"/>
          </w:rPr>
          <w:t xml:space="preserve">The software shall allow </w:t>
        </w:r>
      </w:ins>
      <w:ins w:id="191" w:author="Tyrell D. Wheeler" w:date="2021-02-03T11:53:00Z">
        <w:r>
          <w:rPr>
            <w:rFonts w:ascii="Times New Roman" w:eastAsia="Times New Roman" w:hAnsi="Times New Roman" w:cs="Times New Roman"/>
            <w:color w:val="000000" w:themeColor="text1"/>
            <w:sz w:val="24"/>
            <w:szCs w:val="24"/>
          </w:rPr>
          <w:t>the access level of a nurse to be selected by default for the user</w:t>
        </w:r>
      </w:ins>
      <w:ins w:id="192" w:author="Tyrell D. Wheeler" w:date="2021-02-03T11:54:00Z">
        <w:r>
          <w:rPr>
            <w:rFonts w:ascii="Times New Roman" w:eastAsia="Times New Roman" w:hAnsi="Times New Roman" w:cs="Times New Roman"/>
            <w:color w:val="000000" w:themeColor="text1"/>
            <w:sz w:val="24"/>
            <w:szCs w:val="24"/>
          </w:rPr>
          <w:t>.</w:t>
        </w:r>
      </w:ins>
    </w:p>
    <w:p w14:paraId="13A2FF08" w14:textId="77777777" w:rsidR="0037247D" w:rsidRPr="004E344D" w:rsidRDefault="0037247D">
      <w:pPr>
        <w:pStyle w:val="ListParagraph"/>
        <w:spacing w:line="480" w:lineRule="auto"/>
        <w:ind w:left="1886"/>
        <w:rPr>
          <w:rFonts w:ascii="Times New Roman" w:eastAsia="Times New Roman" w:hAnsi="Times New Roman" w:cs="Times New Roman"/>
          <w:color w:val="000000" w:themeColor="text1"/>
          <w:sz w:val="24"/>
          <w:szCs w:val="24"/>
          <w:rPrChange w:id="193" w:author="Tyrell D. Wheeler" w:date="2021-02-03T11:51:00Z">
            <w:rPr/>
          </w:rPrChange>
        </w:rPr>
        <w:pPrChange w:id="194" w:author="Tyrell D. Wheeler" w:date="2021-02-03T11:54:00Z">
          <w:pPr>
            <w:pStyle w:val="ListParagraph"/>
            <w:spacing w:line="480" w:lineRule="auto"/>
            <w:ind w:left="2160"/>
          </w:pPr>
        </w:pPrChange>
      </w:pPr>
      <w:ins w:id="195" w:author="Tyrell D. Wheeler" w:date="2021-02-03T11:54:00Z">
        <w:r>
          <w:rPr>
            <w:rFonts w:ascii="Times New Roman" w:eastAsia="Times New Roman" w:hAnsi="Times New Roman" w:cs="Times New Roman"/>
            <w:color w:val="000000" w:themeColor="text1"/>
            <w:sz w:val="24"/>
            <w:szCs w:val="24"/>
          </w:rPr>
          <w:t xml:space="preserve">Test: Visible inspection of the </w:t>
        </w:r>
      </w:ins>
      <w:ins w:id="196" w:author="Tyrell D. Wheeler" w:date="2021-02-03T11:59:00Z">
        <w:r>
          <w:rPr>
            <w:rFonts w:ascii="Times New Roman" w:eastAsia="Times New Roman" w:hAnsi="Times New Roman" w:cs="Times New Roman"/>
            <w:color w:val="000000" w:themeColor="text1"/>
            <w:sz w:val="24"/>
            <w:szCs w:val="24"/>
          </w:rPr>
          <w:t xml:space="preserve">operator access </w:t>
        </w:r>
      </w:ins>
      <w:ins w:id="197" w:author="Tyrell D. Wheeler" w:date="2021-02-03T11:57:00Z">
        <w:r>
          <w:rPr>
            <w:rFonts w:ascii="Times New Roman" w:eastAsia="Times New Roman" w:hAnsi="Times New Roman" w:cs="Times New Roman"/>
            <w:color w:val="000000" w:themeColor="text1"/>
            <w:sz w:val="24"/>
            <w:szCs w:val="24"/>
          </w:rPr>
          <w:t>window</w:t>
        </w:r>
      </w:ins>
      <w:ins w:id="198" w:author="Tyrell D. Wheeler" w:date="2021-02-03T12:00:00Z">
        <w:r>
          <w:rPr>
            <w:rFonts w:ascii="Times New Roman" w:eastAsia="Times New Roman" w:hAnsi="Times New Roman" w:cs="Times New Roman"/>
            <w:color w:val="000000" w:themeColor="text1"/>
            <w:sz w:val="24"/>
            <w:szCs w:val="24"/>
          </w:rPr>
          <w:t xml:space="preserve"> within the GUI</w:t>
        </w:r>
      </w:ins>
    </w:p>
    <w:p w14:paraId="6F1E9CC9" w14:textId="77777777" w:rsidR="0037247D" w:rsidRPr="00405A1D"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lastRenderedPageBreak/>
        <w:t>Concerning User Modification</w:t>
      </w:r>
    </w:p>
    <w:p w14:paraId="0471C4C8"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199"/>
      <w:r>
        <w:rPr>
          <w:rFonts w:ascii="Times New Roman" w:eastAsia="Times New Roman" w:hAnsi="Times New Roman" w:cs="Times New Roman"/>
          <w:color w:val="000000" w:themeColor="text1"/>
          <w:sz w:val="24"/>
          <w:szCs w:val="24"/>
        </w:rPr>
        <w:t>The</w:t>
      </w:r>
      <w:commentRangeEnd w:id="199"/>
      <w:r>
        <w:rPr>
          <w:rStyle w:val="CommentReference"/>
        </w:rPr>
        <w:commentReference w:id="199"/>
      </w:r>
      <w:r>
        <w:rPr>
          <w:rFonts w:ascii="Times New Roman" w:eastAsia="Times New Roman" w:hAnsi="Times New Roman" w:cs="Times New Roman"/>
          <w:color w:val="000000" w:themeColor="text1"/>
          <w:sz w:val="24"/>
          <w:szCs w:val="24"/>
        </w:rPr>
        <w:t xml:space="preserve"> software shall allow specified user information to be modified by authorized users.</w:t>
      </w:r>
    </w:p>
    <w:p w14:paraId="1B96E694" w14:textId="77777777" w:rsidR="0037247D" w:rsidRDefault="0037247D" w:rsidP="0037247D">
      <w:pPr>
        <w:pStyle w:val="ListParagraph"/>
        <w:spacing w:line="480" w:lineRule="auto"/>
        <w:ind w:left="2160"/>
        <w:rPr>
          <w:ins w:id="200" w:author="Tyrell D. Wheeler" w:date="2021-02-03T12:01: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modify a user’s information under an authorized user and observe the changes.</w:t>
      </w:r>
    </w:p>
    <w:p w14:paraId="07187EE8" w14:textId="77777777" w:rsidR="0037247D" w:rsidRDefault="0037247D" w:rsidP="0037247D">
      <w:pPr>
        <w:pStyle w:val="ListParagraph"/>
        <w:numPr>
          <w:ilvl w:val="2"/>
          <w:numId w:val="52"/>
        </w:numPr>
        <w:spacing w:line="480" w:lineRule="auto"/>
        <w:rPr>
          <w:ins w:id="201" w:author="Tyrell D. Wheeler" w:date="2021-02-03T12:02:00Z"/>
          <w:rFonts w:ascii="Times New Roman" w:eastAsia="Times New Roman" w:hAnsi="Times New Roman" w:cs="Times New Roman"/>
          <w:color w:val="000000" w:themeColor="text1"/>
          <w:sz w:val="24"/>
          <w:szCs w:val="24"/>
        </w:rPr>
      </w:pPr>
      <w:ins w:id="202" w:author="Tyrell D. Wheeler" w:date="2021-02-03T12:01:00Z">
        <w:r>
          <w:rPr>
            <w:rFonts w:ascii="Times New Roman" w:eastAsia="Times New Roman" w:hAnsi="Times New Roman" w:cs="Times New Roman"/>
            <w:color w:val="000000" w:themeColor="text1"/>
            <w:sz w:val="24"/>
            <w:szCs w:val="24"/>
          </w:rPr>
          <w:t>The software should not allow un</w:t>
        </w:r>
      </w:ins>
      <w:ins w:id="203" w:author="Tyrell D. Wheeler" w:date="2021-02-03T12:03:00Z">
        <w:r>
          <w:rPr>
            <w:rFonts w:ascii="Times New Roman" w:eastAsia="Times New Roman" w:hAnsi="Times New Roman" w:cs="Times New Roman"/>
            <w:color w:val="000000" w:themeColor="text1"/>
            <w:sz w:val="24"/>
            <w:szCs w:val="24"/>
          </w:rPr>
          <w:t>authorized</w:t>
        </w:r>
      </w:ins>
      <w:ins w:id="204" w:author="Tyrell D. Wheeler" w:date="2021-02-03T12:01:00Z">
        <w:r>
          <w:rPr>
            <w:rFonts w:ascii="Times New Roman" w:eastAsia="Times New Roman" w:hAnsi="Times New Roman" w:cs="Times New Roman"/>
            <w:color w:val="000000" w:themeColor="text1"/>
            <w:sz w:val="24"/>
            <w:szCs w:val="24"/>
          </w:rPr>
          <w:t xml:space="preserve"> users t</w:t>
        </w:r>
      </w:ins>
      <w:ins w:id="205" w:author="Tyrell D. Wheeler" w:date="2021-02-03T12:02:00Z">
        <w:r>
          <w:rPr>
            <w:rFonts w:ascii="Times New Roman" w:eastAsia="Times New Roman" w:hAnsi="Times New Roman" w:cs="Times New Roman"/>
            <w:color w:val="000000" w:themeColor="text1"/>
            <w:sz w:val="24"/>
            <w:szCs w:val="24"/>
          </w:rPr>
          <w:t>o modify user information.</w:t>
        </w:r>
      </w:ins>
    </w:p>
    <w:p w14:paraId="51C9342A" w14:textId="77777777" w:rsidR="0037247D" w:rsidRDefault="0037247D" w:rsidP="0037247D">
      <w:pPr>
        <w:pStyle w:val="ListParagraph"/>
        <w:spacing w:line="480" w:lineRule="auto"/>
        <w:ind w:left="1886"/>
        <w:rPr>
          <w:ins w:id="206" w:author="Tyrell D. Wheeler" w:date="2021-02-03T12:14:00Z"/>
          <w:rFonts w:ascii="Times New Roman" w:eastAsia="Times New Roman" w:hAnsi="Times New Roman" w:cs="Times New Roman"/>
          <w:color w:val="000000" w:themeColor="text1"/>
          <w:sz w:val="24"/>
          <w:szCs w:val="24"/>
        </w:rPr>
      </w:pPr>
      <w:ins w:id="207" w:author="Tyrell D. Wheeler" w:date="2021-02-03T12:02:00Z">
        <w:r>
          <w:rPr>
            <w:rFonts w:ascii="Times New Roman" w:eastAsia="Times New Roman" w:hAnsi="Times New Roman" w:cs="Times New Roman"/>
            <w:color w:val="000000" w:themeColor="text1"/>
            <w:sz w:val="24"/>
            <w:szCs w:val="24"/>
          </w:rPr>
          <w:t>Test: Attempt to modify a user’s information under an unauthorized user and observe the changes.</w:t>
        </w:r>
      </w:ins>
    </w:p>
    <w:p w14:paraId="2EE31DB4" w14:textId="77777777" w:rsidR="0037247D" w:rsidRPr="00077DDC" w:rsidRDefault="0037247D" w:rsidP="0037247D">
      <w:pPr>
        <w:pStyle w:val="Heading2"/>
      </w:pPr>
      <w:bookmarkStart w:id="208" w:name="_Toc69369994"/>
      <w:r w:rsidRPr="00077DDC">
        <w:rPr>
          <w:rStyle w:val="Heading1Char"/>
          <w:sz w:val="26"/>
          <w:szCs w:val="26"/>
        </w:rPr>
        <w:t>Physician</w:t>
      </w:r>
      <w:bookmarkEnd w:id="208"/>
    </w:p>
    <w:p w14:paraId="59F75230" w14:textId="77777777" w:rsidR="0037247D" w:rsidRPr="006C4C4B"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Physician Creation</w:t>
      </w:r>
    </w:p>
    <w:p w14:paraId="0018E67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allow the manual creation of a new physician</w:t>
      </w:r>
      <w:ins w:id="209" w:author="Tyrell D. Wheeler" w:date="2021-02-03T12:04:00Z">
        <w:r>
          <w:rPr>
            <w:rFonts w:ascii="Times New Roman" w:eastAsia="Times New Roman" w:hAnsi="Times New Roman" w:cs="Times New Roman"/>
            <w:color w:val="000000" w:themeColor="text1"/>
            <w:sz w:val="24"/>
            <w:szCs w:val="24"/>
          </w:rPr>
          <w:t xml:space="preserve"> by an authorized user</w:t>
        </w:r>
      </w:ins>
      <w:r>
        <w:rPr>
          <w:rFonts w:ascii="Times New Roman" w:eastAsia="Times New Roman" w:hAnsi="Times New Roman" w:cs="Times New Roman"/>
          <w:color w:val="000000" w:themeColor="text1"/>
          <w:sz w:val="24"/>
          <w:szCs w:val="24"/>
        </w:rPr>
        <w:t>.</w:t>
      </w:r>
    </w:p>
    <w:p w14:paraId="564D18D9" w14:textId="77777777" w:rsidR="0037247D" w:rsidRDefault="0037247D" w:rsidP="0037247D">
      <w:pPr>
        <w:pStyle w:val="ListParagraph"/>
        <w:spacing w:line="480" w:lineRule="auto"/>
        <w:ind w:left="2160"/>
        <w:rPr>
          <w:ins w:id="210" w:author="Tyrell D. Wheeler" w:date="2021-02-03T12:16: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 physician</w:t>
      </w:r>
      <w:ins w:id="211" w:author="Tyrell D. Wheeler" w:date="2021-02-03T12:04:00Z">
        <w:r>
          <w:rPr>
            <w:rFonts w:ascii="Times New Roman" w:eastAsia="Times New Roman" w:hAnsi="Times New Roman" w:cs="Times New Roman"/>
            <w:color w:val="000000" w:themeColor="text1"/>
            <w:sz w:val="24"/>
            <w:szCs w:val="24"/>
          </w:rPr>
          <w:t xml:space="preserve"> </w:t>
        </w:r>
      </w:ins>
      <w:ins w:id="212" w:author="Tyrell D. Wheeler" w:date="2021-02-03T12:05:00Z">
        <w:r>
          <w:rPr>
            <w:rFonts w:ascii="Times New Roman" w:eastAsia="Times New Roman" w:hAnsi="Times New Roman" w:cs="Times New Roman"/>
            <w:color w:val="000000" w:themeColor="text1"/>
            <w:sz w:val="24"/>
            <w:szCs w:val="24"/>
          </w:rPr>
          <w:t>under an authorized user</w:t>
        </w:r>
      </w:ins>
      <w:r>
        <w:rPr>
          <w:rFonts w:ascii="Times New Roman" w:eastAsia="Times New Roman" w:hAnsi="Times New Roman" w:cs="Times New Roman"/>
          <w:color w:val="000000" w:themeColor="text1"/>
          <w:sz w:val="24"/>
          <w:szCs w:val="24"/>
        </w:rPr>
        <w:t>.</w:t>
      </w:r>
    </w:p>
    <w:p w14:paraId="66BF259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require and accept a physician’s first name</w:t>
      </w:r>
    </w:p>
    <w:p w14:paraId="4E11AA0F"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first name of a physician into the software.</w:t>
      </w:r>
    </w:p>
    <w:p w14:paraId="16B5CEA1"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213" w:author="Tyrell D. Wheeler" w:date="2021-02-03T12:28:00Z">
        <w:r>
          <w:rPr>
            <w:rFonts w:ascii="Times New Roman" w:eastAsia="Times New Roman" w:hAnsi="Times New Roman" w:cs="Times New Roman"/>
            <w:color w:val="000000" w:themeColor="text1"/>
            <w:sz w:val="24"/>
            <w:szCs w:val="24"/>
          </w:rPr>
          <w:t>require and accept</w:t>
        </w:r>
      </w:ins>
      <w:del w:id="214" w:author="Tyrell D. Wheeler" w:date="2021-02-03T12:28:00Z">
        <w:r w:rsidDel="002B1E41">
          <w:rPr>
            <w:rFonts w:ascii="Times New Roman" w:eastAsia="Times New Roman" w:hAnsi="Times New Roman" w:cs="Times New Roman"/>
            <w:color w:val="000000" w:themeColor="text1"/>
            <w:sz w:val="24"/>
            <w:szCs w:val="24"/>
          </w:rPr>
          <w:delText>accept</w:delText>
        </w:r>
      </w:del>
      <w:r>
        <w:rPr>
          <w:rFonts w:ascii="Times New Roman" w:eastAsia="Times New Roman" w:hAnsi="Times New Roman" w:cs="Times New Roman"/>
          <w:color w:val="000000" w:themeColor="text1"/>
          <w:sz w:val="24"/>
          <w:szCs w:val="24"/>
        </w:rPr>
        <w:t xml:space="preserve"> a physician’s middle name or initial </w:t>
      </w:r>
    </w:p>
    <w:p w14:paraId="57C4AD69"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middle name or initial of a patient into the software.</w:t>
      </w:r>
    </w:p>
    <w:p w14:paraId="2F3D7474"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w:t>
      </w:r>
      <w:ins w:id="215" w:author="Tyrell D. Wheeler" w:date="2021-02-03T12:29: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 physician’s last name.</w:t>
      </w:r>
    </w:p>
    <w:p w14:paraId="63A961C7"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last name of a physician into the software.</w:t>
      </w:r>
    </w:p>
    <w:p w14:paraId="7418EEC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a physician’s phone number.</w:t>
      </w:r>
    </w:p>
    <w:p w14:paraId="7B8C2552" w14:textId="77777777" w:rsidR="0037247D" w:rsidRPr="00A5701A"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a phone number for a physician into the software.</w:t>
      </w:r>
    </w:p>
    <w:p w14:paraId="4A80B872"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software shall accept a physician’s address.</w:t>
      </w:r>
    </w:p>
    <w:p w14:paraId="4730B86B"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an address for a physician into the software.</w:t>
      </w:r>
    </w:p>
    <w:p w14:paraId="331FB3E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a physician’s fax number.</w:t>
      </w:r>
    </w:p>
    <w:p w14:paraId="6245158E" w14:textId="77777777" w:rsidR="0037247D" w:rsidRDefault="0037247D" w:rsidP="0037247D">
      <w:pPr>
        <w:pStyle w:val="ListParagraph"/>
        <w:spacing w:line="480" w:lineRule="auto"/>
        <w:ind w:left="2160"/>
        <w:rPr>
          <w:ins w:id="216" w:author="Tyrell D. Wheeler" w:date="2021-02-03T12:24: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a fax number for a physician into the software.</w:t>
      </w:r>
    </w:p>
    <w:p w14:paraId="0F58DFBA" w14:textId="77777777" w:rsidR="0037247D" w:rsidRDefault="0037247D" w:rsidP="0037247D">
      <w:pPr>
        <w:pStyle w:val="ListParagraph"/>
        <w:numPr>
          <w:ilvl w:val="2"/>
          <w:numId w:val="52"/>
        </w:numPr>
        <w:spacing w:line="480" w:lineRule="auto"/>
        <w:rPr>
          <w:ins w:id="217" w:author="Tyrell D. Wheeler" w:date="2021-02-03T12:24:00Z"/>
          <w:rFonts w:ascii="Times New Roman" w:eastAsia="Times New Roman" w:hAnsi="Times New Roman" w:cs="Times New Roman"/>
          <w:color w:val="000000" w:themeColor="text1"/>
          <w:sz w:val="24"/>
          <w:szCs w:val="24"/>
        </w:rPr>
      </w:pPr>
      <w:ins w:id="218" w:author="Tyrell D. Wheeler" w:date="2021-02-03T12:24:00Z">
        <w:r>
          <w:rPr>
            <w:rFonts w:ascii="Times New Roman" w:eastAsia="Times New Roman" w:hAnsi="Times New Roman" w:cs="Times New Roman"/>
            <w:color w:val="000000" w:themeColor="text1"/>
            <w:sz w:val="24"/>
            <w:szCs w:val="24"/>
          </w:rPr>
          <w:t xml:space="preserve">The software shall </w:t>
        </w:r>
      </w:ins>
      <w:ins w:id="219" w:author="Tyrell D. Wheeler" w:date="2021-02-03T12:29:00Z">
        <w:r>
          <w:rPr>
            <w:rFonts w:ascii="Times New Roman" w:eastAsia="Times New Roman" w:hAnsi="Times New Roman" w:cs="Times New Roman"/>
            <w:color w:val="000000" w:themeColor="text1"/>
            <w:sz w:val="24"/>
            <w:szCs w:val="24"/>
          </w:rPr>
          <w:t xml:space="preserve">require and </w:t>
        </w:r>
      </w:ins>
      <w:ins w:id="220" w:author="Tyrell D. Wheeler" w:date="2021-02-03T12:24:00Z">
        <w:r>
          <w:rPr>
            <w:rFonts w:ascii="Times New Roman" w:eastAsia="Times New Roman" w:hAnsi="Times New Roman" w:cs="Times New Roman"/>
            <w:color w:val="000000" w:themeColor="text1"/>
            <w:sz w:val="24"/>
            <w:szCs w:val="24"/>
          </w:rPr>
          <w:t>accept a physician’s credentials.</w:t>
        </w:r>
      </w:ins>
    </w:p>
    <w:p w14:paraId="5F8B8EB4" w14:textId="77777777" w:rsidR="0037247D" w:rsidRPr="004E344D" w:rsidRDefault="0037247D">
      <w:pPr>
        <w:pStyle w:val="ListParagraph"/>
        <w:spacing w:line="480" w:lineRule="auto"/>
        <w:ind w:left="1886"/>
        <w:rPr>
          <w:rFonts w:ascii="Times New Roman" w:eastAsia="Times New Roman" w:hAnsi="Times New Roman" w:cs="Times New Roman"/>
          <w:color w:val="000000" w:themeColor="text1"/>
          <w:sz w:val="24"/>
          <w:szCs w:val="24"/>
          <w:rPrChange w:id="221" w:author="Tyrell D. Wheeler" w:date="2021-02-03T12:24:00Z">
            <w:rPr/>
          </w:rPrChange>
        </w:rPr>
        <w:pPrChange w:id="222" w:author="Tyrell D. Wheeler" w:date="2021-02-03T12:24:00Z">
          <w:pPr>
            <w:pStyle w:val="ListParagraph"/>
            <w:spacing w:line="480" w:lineRule="auto"/>
            <w:ind w:left="2160"/>
          </w:pPr>
        </w:pPrChange>
      </w:pPr>
      <w:ins w:id="223" w:author="Tyrell D. Wheeler" w:date="2021-02-03T12:24:00Z">
        <w:r>
          <w:rPr>
            <w:rFonts w:ascii="Times New Roman" w:eastAsia="Times New Roman" w:hAnsi="Times New Roman" w:cs="Times New Roman"/>
            <w:color w:val="000000" w:themeColor="text1"/>
            <w:sz w:val="24"/>
            <w:szCs w:val="24"/>
          </w:rPr>
          <w:t>Test: Attempt to input a physician’s crede</w:t>
        </w:r>
      </w:ins>
      <w:ins w:id="224" w:author="Tyrell D. Wheeler" w:date="2021-02-03T12:25:00Z">
        <w:r>
          <w:rPr>
            <w:rFonts w:ascii="Times New Roman" w:eastAsia="Times New Roman" w:hAnsi="Times New Roman" w:cs="Times New Roman"/>
            <w:color w:val="000000" w:themeColor="text1"/>
            <w:sz w:val="24"/>
            <w:szCs w:val="24"/>
          </w:rPr>
          <w:t>ntials into the software.</w:t>
        </w:r>
      </w:ins>
    </w:p>
    <w:p w14:paraId="07EE68B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a valid physician’s email address.</w:t>
      </w:r>
    </w:p>
    <w:p w14:paraId="6033AF02"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an email address for a physician into the software.</w:t>
      </w:r>
    </w:p>
    <w:p w14:paraId="39CDD5F7"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record a saved physician into a database.</w:t>
      </w:r>
    </w:p>
    <w:p w14:paraId="28963056"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Check the database after a physician has been saved.</w:t>
      </w:r>
    </w:p>
    <w:p w14:paraId="24C91149" w14:textId="77777777" w:rsidR="0037247D" w:rsidRPr="001F3ED0"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Physician Modification</w:t>
      </w:r>
    </w:p>
    <w:p w14:paraId="50A8E048"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225"/>
      <w:r>
        <w:rPr>
          <w:rFonts w:ascii="Times New Roman" w:eastAsia="Times New Roman" w:hAnsi="Times New Roman" w:cs="Times New Roman"/>
          <w:color w:val="000000" w:themeColor="text1"/>
          <w:sz w:val="24"/>
          <w:szCs w:val="24"/>
        </w:rPr>
        <w:t>The</w:t>
      </w:r>
      <w:commentRangeEnd w:id="225"/>
      <w:r>
        <w:rPr>
          <w:rStyle w:val="CommentReference"/>
        </w:rPr>
        <w:commentReference w:id="225"/>
      </w:r>
      <w:r>
        <w:rPr>
          <w:rFonts w:ascii="Times New Roman" w:eastAsia="Times New Roman" w:hAnsi="Times New Roman" w:cs="Times New Roman"/>
          <w:color w:val="000000" w:themeColor="text1"/>
          <w:sz w:val="24"/>
          <w:szCs w:val="24"/>
        </w:rPr>
        <w:t xml:space="preserve"> software shall allow specified physician information to be modified by authorized users.</w:t>
      </w:r>
    </w:p>
    <w:p w14:paraId="79B0FDEC" w14:textId="77777777" w:rsidR="0037247D" w:rsidRDefault="0037247D" w:rsidP="0037247D">
      <w:pPr>
        <w:pStyle w:val="ListParagraph"/>
        <w:spacing w:line="480" w:lineRule="auto"/>
        <w:ind w:left="2160"/>
        <w:rPr>
          <w:ins w:id="226" w:author="Tyrell D. Wheeler" w:date="2021-02-03T12:26:00Z"/>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modify a physician record under an authorized user and observe the changes.</w:t>
      </w:r>
    </w:p>
    <w:p w14:paraId="160A49C9" w14:textId="77777777" w:rsidR="0037247D" w:rsidRDefault="0037247D" w:rsidP="0037247D">
      <w:pPr>
        <w:pStyle w:val="ListParagraph"/>
        <w:numPr>
          <w:ilvl w:val="2"/>
          <w:numId w:val="52"/>
        </w:numPr>
        <w:spacing w:line="480" w:lineRule="auto"/>
        <w:rPr>
          <w:ins w:id="227" w:author="Tyrell D. Wheeler" w:date="2021-02-03T12:26:00Z"/>
          <w:rFonts w:ascii="Times New Roman" w:eastAsia="Times New Roman" w:hAnsi="Times New Roman" w:cs="Times New Roman"/>
          <w:color w:val="000000" w:themeColor="text1"/>
          <w:sz w:val="24"/>
          <w:szCs w:val="24"/>
        </w:rPr>
      </w:pPr>
      <w:ins w:id="228" w:author="Tyrell D. Wheeler" w:date="2021-02-03T12:26:00Z">
        <w:r>
          <w:rPr>
            <w:rFonts w:ascii="Times New Roman" w:eastAsia="Times New Roman" w:hAnsi="Times New Roman" w:cs="Times New Roman"/>
            <w:color w:val="000000" w:themeColor="text1"/>
            <w:sz w:val="24"/>
            <w:szCs w:val="24"/>
          </w:rPr>
          <w:t xml:space="preserve">The software should not allow unauthorized users to modify </w:t>
        </w:r>
      </w:ins>
      <w:ins w:id="229" w:author="Tyrell D. Wheeler" w:date="2021-02-03T12:27:00Z">
        <w:r>
          <w:rPr>
            <w:rFonts w:ascii="Times New Roman" w:eastAsia="Times New Roman" w:hAnsi="Times New Roman" w:cs="Times New Roman"/>
            <w:color w:val="000000" w:themeColor="text1"/>
            <w:sz w:val="24"/>
            <w:szCs w:val="24"/>
          </w:rPr>
          <w:t>physician</w:t>
        </w:r>
      </w:ins>
      <w:ins w:id="230" w:author="Tyrell D. Wheeler" w:date="2021-02-03T12:26:00Z">
        <w:r>
          <w:rPr>
            <w:rFonts w:ascii="Times New Roman" w:eastAsia="Times New Roman" w:hAnsi="Times New Roman" w:cs="Times New Roman"/>
            <w:color w:val="000000" w:themeColor="text1"/>
            <w:sz w:val="24"/>
            <w:szCs w:val="24"/>
          </w:rPr>
          <w:t xml:space="preserve"> information.</w:t>
        </w:r>
      </w:ins>
    </w:p>
    <w:p w14:paraId="23BD7206" w14:textId="77777777" w:rsidR="0037247D" w:rsidRPr="002B1E41" w:rsidRDefault="0037247D">
      <w:pPr>
        <w:pStyle w:val="ListParagraph"/>
        <w:spacing w:line="480" w:lineRule="auto"/>
        <w:ind w:left="1886"/>
        <w:rPr>
          <w:ins w:id="231" w:author="Tyrell D. Wheeler" w:date="2021-02-03T12:16:00Z"/>
          <w:rFonts w:ascii="Times New Roman" w:eastAsia="Times New Roman" w:hAnsi="Times New Roman" w:cs="Times New Roman"/>
          <w:color w:val="000000" w:themeColor="text1"/>
          <w:sz w:val="24"/>
          <w:szCs w:val="24"/>
          <w:rPrChange w:id="232" w:author="Tyrell D. Wheeler" w:date="2021-02-03T12:26:00Z">
            <w:rPr>
              <w:ins w:id="233" w:author="Tyrell D. Wheeler" w:date="2021-02-03T12:16:00Z"/>
            </w:rPr>
          </w:rPrChange>
        </w:rPr>
        <w:pPrChange w:id="234" w:author="Tyrell D. Wheeler" w:date="2021-02-03T12:26:00Z">
          <w:pPr>
            <w:pStyle w:val="ListParagraph"/>
            <w:spacing w:line="480" w:lineRule="auto"/>
            <w:ind w:left="2160"/>
          </w:pPr>
        </w:pPrChange>
      </w:pPr>
      <w:ins w:id="235" w:author="Tyrell D. Wheeler" w:date="2021-02-03T12:26:00Z">
        <w:r>
          <w:rPr>
            <w:rFonts w:ascii="Times New Roman" w:eastAsia="Times New Roman" w:hAnsi="Times New Roman" w:cs="Times New Roman"/>
            <w:color w:val="000000" w:themeColor="text1"/>
            <w:sz w:val="24"/>
            <w:szCs w:val="24"/>
          </w:rPr>
          <w:t xml:space="preserve">Test: Attempt to modify </w:t>
        </w:r>
      </w:ins>
      <w:ins w:id="236" w:author="Tyrell D. Wheeler" w:date="2021-02-03T12:27:00Z">
        <w:r>
          <w:rPr>
            <w:rFonts w:ascii="Times New Roman" w:eastAsia="Times New Roman" w:hAnsi="Times New Roman" w:cs="Times New Roman"/>
            <w:color w:val="000000" w:themeColor="text1"/>
            <w:sz w:val="24"/>
            <w:szCs w:val="24"/>
          </w:rPr>
          <w:t xml:space="preserve">physician </w:t>
        </w:r>
      </w:ins>
      <w:ins w:id="237" w:author="Tyrell D. Wheeler" w:date="2021-02-03T12:26:00Z">
        <w:r>
          <w:rPr>
            <w:rFonts w:ascii="Times New Roman" w:eastAsia="Times New Roman" w:hAnsi="Times New Roman" w:cs="Times New Roman"/>
            <w:color w:val="000000" w:themeColor="text1"/>
            <w:sz w:val="24"/>
            <w:szCs w:val="24"/>
          </w:rPr>
          <w:t>information under an unauthorized user and observe the changes.</w:t>
        </w:r>
      </w:ins>
    </w:p>
    <w:p w14:paraId="35CC0707" w14:textId="77777777" w:rsidR="0037247D" w:rsidRPr="00077DDC" w:rsidRDefault="0037247D" w:rsidP="0037247D">
      <w:pPr>
        <w:pStyle w:val="Heading2"/>
      </w:pPr>
      <w:bookmarkStart w:id="238" w:name="_Toc69369995"/>
      <w:r w:rsidRPr="00077DDC">
        <w:rPr>
          <w:rStyle w:val="Heading1Char"/>
          <w:sz w:val="26"/>
          <w:szCs w:val="26"/>
        </w:rPr>
        <w:t>Allergy</w:t>
      </w:r>
      <w:bookmarkEnd w:id="238"/>
    </w:p>
    <w:p w14:paraId="6F366FE2" w14:textId="77777777" w:rsidR="0037247D" w:rsidRPr="006C0F84"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Allergy Creation</w:t>
      </w:r>
    </w:p>
    <w:p w14:paraId="166F10DD"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accept the manual creation of an allergy</w:t>
      </w:r>
      <w:ins w:id="239" w:author="Tyrell D. Wheeler" w:date="2021-02-03T12:27:00Z">
        <w:r>
          <w:rPr>
            <w:rFonts w:ascii="Times New Roman" w:eastAsia="Times New Roman" w:hAnsi="Times New Roman" w:cs="Times New Roman"/>
            <w:color w:val="000000" w:themeColor="text1"/>
            <w:sz w:val="24"/>
            <w:szCs w:val="24"/>
          </w:rPr>
          <w:t xml:space="preserve"> by an authorized user</w:t>
        </w:r>
      </w:ins>
      <w:r>
        <w:rPr>
          <w:rFonts w:ascii="Times New Roman" w:eastAsia="Times New Roman" w:hAnsi="Times New Roman" w:cs="Times New Roman"/>
          <w:color w:val="000000" w:themeColor="text1"/>
          <w:sz w:val="24"/>
          <w:szCs w:val="24"/>
        </w:rPr>
        <w:t>.</w:t>
      </w:r>
    </w:p>
    <w:p w14:paraId="3DE6A728"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create an allergy</w:t>
      </w:r>
      <w:ins w:id="240" w:author="Tyrell D. Wheeler" w:date="2021-02-03T12:27:00Z">
        <w:r>
          <w:rPr>
            <w:rFonts w:ascii="Times New Roman" w:eastAsia="Times New Roman" w:hAnsi="Times New Roman" w:cs="Times New Roman"/>
            <w:color w:val="000000" w:themeColor="text1"/>
            <w:sz w:val="24"/>
            <w:szCs w:val="24"/>
          </w:rPr>
          <w:t xml:space="preserve"> under an authorized user</w:t>
        </w:r>
      </w:ins>
      <w:r>
        <w:rPr>
          <w:rFonts w:ascii="Times New Roman" w:eastAsia="Times New Roman" w:hAnsi="Times New Roman" w:cs="Times New Roman"/>
          <w:color w:val="000000" w:themeColor="text1"/>
          <w:sz w:val="24"/>
          <w:szCs w:val="24"/>
        </w:rPr>
        <w:t>.</w:t>
      </w:r>
    </w:p>
    <w:p w14:paraId="54A77E33"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The software shall </w:t>
      </w:r>
      <w:ins w:id="241" w:author="Tyrell D. Wheeler" w:date="2021-02-03T12:36:00Z">
        <w:r>
          <w:rPr>
            <w:rFonts w:ascii="Times New Roman" w:eastAsia="Times New Roman" w:hAnsi="Times New Roman" w:cs="Times New Roman"/>
            <w:color w:val="000000" w:themeColor="text1"/>
            <w:sz w:val="24"/>
            <w:szCs w:val="24"/>
          </w:rPr>
          <w:t xml:space="preserve">require and </w:t>
        </w:r>
      </w:ins>
      <w:r>
        <w:rPr>
          <w:rFonts w:ascii="Times New Roman" w:eastAsia="Times New Roman" w:hAnsi="Times New Roman" w:cs="Times New Roman"/>
          <w:color w:val="000000" w:themeColor="text1"/>
          <w:sz w:val="24"/>
          <w:szCs w:val="24"/>
        </w:rPr>
        <w:t>accept an allergy’s name.</w:t>
      </w:r>
    </w:p>
    <w:p w14:paraId="38A14E1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name of an allergy into the software.</w:t>
      </w:r>
    </w:p>
    <w:p w14:paraId="1F3E4B03" w14:textId="77777777" w:rsidR="0037247D" w:rsidRPr="002F5C2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sidRPr="002F5C2D">
        <w:rPr>
          <w:rFonts w:ascii="Times New Roman" w:eastAsia="Times New Roman" w:hAnsi="Times New Roman" w:cs="Times New Roman"/>
          <w:color w:val="000000" w:themeColor="text1"/>
          <w:sz w:val="24"/>
          <w:szCs w:val="24"/>
        </w:rPr>
        <w:t xml:space="preserve">The software shall </w:t>
      </w:r>
      <w:ins w:id="242" w:author="Tyrell D. Wheeler" w:date="2021-02-03T12:36:00Z">
        <w:r>
          <w:rPr>
            <w:rFonts w:ascii="Times New Roman" w:eastAsia="Times New Roman" w:hAnsi="Times New Roman" w:cs="Times New Roman"/>
            <w:color w:val="000000" w:themeColor="text1"/>
            <w:sz w:val="24"/>
            <w:szCs w:val="24"/>
          </w:rPr>
          <w:t xml:space="preserve">require and </w:t>
        </w:r>
      </w:ins>
      <w:r w:rsidRPr="002F5C2D">
        <w:rPr>
          <w:rFonts w:ascii="Times New Roman" w:eastAsia="Times New Roman" w:hAnsi="Times New Roman" w:cs="Times New Roman"/>
          <w:color w:val="000000" w:themeColor="text1"/>
          <w:sz w:val="24"/>
          <w:szCs w:val="24"/>
        </w:rPr>
        <w:t xml:space="preserve">accept the </w:t>
      </w:r>
      <w:r>
        <w:rPr>
          <w:rFonts w:ascii="Times New Roman" w:eastAsia="Times New Roman" w:hAnsi="Times New Roman" w:cs="Times New Roman"/>
          <w:color w:val="000000" w:themeColor="text1"/>
          <w:sz w:val="24"/>
          <w:szCs w:val="24"/>
        </w:rPr>
        <w:t>type of allergy</w:t>
      </w:r>
      <w:r w:rsidRPr="002F5C2D">
        <w:rPr>
          <w:rFonts w:ascii="Times New Roman" w:eastAsia="Times New Roman" w:hAnsi="Times New Roman" w:cs="Times New Roman"/>
          <w:color w:val="000000" w:themeColor="text1"/>
          <w:sz w:val="24"/>
          <w:szCs w:val="24"/>
        </w:rPr>
        <w:t xml:space="preserve">. </w:t>
      </w:r>
    </w:p>
    <w:p w14:paraId="33D06677" w14:textId="77777777" w:rsidR="0037247D" w:rsidRPr="002F5C2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type of allergy into the software.</w:t>
      </w:r>
    </w:p>
    <w:p w14:paraId="5CF7BBCB" w14:textId="77777777" w:rsidR="0037247D" w:rsidRPr="002F5C2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sidRPr="002F5C2D">
        <w:rPr>
          <w:rFonts w:ascii="Times New Roman" w:eastAsia="Times New Roman" w:hAnsi="Times New Roman" w:cs="Times New Roman"/>
          <w:color w:val="000000" w:themeColor="text1"/>
          <w:sz w:val="24"/>
          <w:szCs w:val="24"/>
        </w:rPr>
        <w:t xml:space="preserve">The software shall </w:t>
      </w:r>
      <w:ins w:id="243" w:author="Tyrell D. Wheeler" w:date="2021-02-03T12:36:00Z">
        <w:r>
          <w:rPr>
            <w:rFonts w:ascii="Times New Roman" w:eastAsia="Times New Roman" w:hAnsi="Times New Roman" w:cs="Times New Roman"/>
            <w:color w:val="000000" w:themeColor="text1"/>
            <w:sz w:val="24"/>
            <w:szCs w:val="24"/>
          </w:rPr>
          <w:t xml:space="preserve">require and </w:t>
        </w:r>
      </w:ins>
      <w:r w:rsidRPr="002F5C2D">
        <w:rPr>
          <w:rFonts w:ascii="Times New Roman" w:eastAsia="Times New Roman" w:hAnsi="Times New Roman" w:cs="Times New Roman"/>
          <w:color w:val="000000" w:themeColor="text1"/>
          <w:sz w:val="24"/>
          <w:szCs w:val="24"/>
        </w:rPr>
        <w:t xml:space="preserve">accept the allergy severity information. </w:t>
      </w:r>
    </w:p>
    <w:p w14:paraId="26EC4F69"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input the severity of an allergy into the software.</w:t>
      </w:r>
    </w:p>
    <w:p w14:paraId="52AF41DD"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record the saved allergy into a database.</w:t>
      </w:r>
    </w:p>
    <w:p w14:paraId="287EA982"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Check if the allergy appears in the database after being saved.</w:t>
      </w:r>
    </w:p>
    <w:p w14:paraId="1E399B1F" w14:textId="77777777" w:rsidR="0037247D" w:rsidRPr="00773062"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Allergy Modification</w:t>
      </w:r>
    </w:p>
    <w:p w14:paraId="2300C543"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244"/>
      <w:r>
        <w:rPr>
          <w:rFonts w:ascii="Times New Roman" w:eastAsia="Times New Roman" w:hAnsi="Times New Roman" w:cs="Times New Roman"/>
          <w:color w:val="000000" w:themeColor="text1"/>
          <w:sz w:val="24"/>
          <w:szCs w:val="24"/>
        </w:rPr>
        <w:t>The</w:t>
      </w:r>
      <w:commentRangeEnd w:id="244"/>
      <w:r>
        <w:rPr>
          <w:rStyle w:val="CommentReference"/>
        </w:rPr>
        <w:commentReference w:id="244"/>
      </w:r>
      <w:r>
        <w:rPr>
          <w:rFonts w:ascii="Times New Roman" w:eastAsia="Times New Roman" w:hAnsi="Times New Roman" w:cs="Times New Roman"/>
          <w:color w:val="000000" w:themeColor="text1"/>
          <w:sz w:val="24"/>
          <w:szCs w:val="24"/>
        </w:rPr>
        <w:t xml:space="preserve"> software shall allow authorized users to inactivate allergy records.</w:t>
      </w:r>
    </w:p>
    <w:p w14:paraId="6F9C5C60"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inactivate allergy record by an authorized user.</w:t>
      </w:r>
    </w:p>
    <w:p w14:paraId="5C90C23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245"/>
      <w:r>
        <w:rPr>
          <w:rFonts w:ascii="Times New Roman" w:eastAsia="Times New Roman" w:hAnsi="Times New Roman" w:cs="Times New Roman"/>
          <w:color w:val="000000" w:themeColor="text1"/>
          <w:sz w:val="24"/>
          <w:szCs w:val="24"/>
        </w:rPr>
        <w:t>The</w:t>
      </w:r>
      <w:commentRangeEnd w:id="245"/>
      <w:r>
        <w:rPr>
          <w:rStyle w:val="CommentReference"/>
        </w:rPr>
        <w:commentReference w:id="245"/>
      </w:r>
      <w:r>
        <w:rPr>
          <w:rFonts w:ascii="Times New Roman" w:eastAsia="Times New Roman" w:hAnsi="Times New Roman" w:cs="Times New Roman"/>
          <w:color w:val="000000" w:themeColor="text1"/>
          <w:sz w:val="24"/>
          <w:szCs w:val="24"/>
        </w:rPr>
        <w:t xml:space="preserve"> software shall not allow unauthorized users to inactivate allergy records by unauthorized users.</w:t>
      </w:r>
    </w:p>
    <w:p w14:paraId="38769A42" w14:textId="77777777" w:rsidR="0037247D" w:rsidRPr="00CB0D8E"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inactivate allergy record under an unauthorized user.</w:t>
      </w:r>
    </w:p>
    <w:p w14:paraId="3908A241" w14:textId="77777777" w:rsidR="0037247D" w:rsidRPr="00077DDC" w:rsidRDefault="0037247D" w:rsidP="0037247D">
      <w:pPr>
        <w:pStyle w:val="Heading2"/>
      </w:pPr>
      <w:bookmarkStart w:id="246" w:name="_Toc69369996"/>
      <w:r w:rsidRPr="00077DDC">
        <w:rPr>
          <w:rStyle w:val="Heading1Char"/>
          <w:sz w:val="26"/>
          <w:szCs w:val="26"/>
        </w:rPr>
        <w:t>System Authorization</w:t>
      </w:r>
      <w:bookmarkEnd w:id="246"/>
    </w:p>
    <w:p w14:paraId="1B456E02" w14:textId="77777777" w:rsidR="0037247D" w:rsidRPr="001C00AD"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System Authorization</w:t>
      </w:r>
    </w:p>
    <w:p w14:paraId="519A06C3"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require user authorization to access the system.</w:t>
      </w:r>
    </w:p>
    <w:p w14:paraId="1D023DF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gain access to the system without proper authorization.</w:t>
      </w:r>
    </w:p>
    <w:p w14:paraId="7A10A989"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247"/>
      <w:r>
        <w:rPr>
          <w:rFonts w:ascii="Times New Roman" w:eastAsia="Times New Roman" w:hAnsi="Times New Roman" w:cs="Times New Roman"/>
          <w:color w:val="000000" w:themeColor="text1"/>
          <w:sz w:val="24"/>
          <w:szCs w:val="24"/>
        </w:rPr>
        <w:t>The</w:t>
      </w:r>
      <w:commentRangeEnd w:id="247"/>
      <w:r>
        <w:rPr>
          <w:rStyle w:val="CommentReference"/>
        </w:rPr>
        <w:commentReference w:id="247"/>
      </w:r>
      <w:r>
        <w:rPr>
          <w:rFonts w:ascii="Times New Roman" w:eastAsia="Times New Roman" w:hAnsi="Times New Roman" w:cs="Times New Roman"/>
          <w:color w:val="000000" w:themeColor="text1"/>
          <w:sz w:val="24"/>
          <w:szCs w:val="24"/>
        </w:rPr>
        <w:t xml:space="preserve"> software shall allow a user to gain access to the system using a barcode or QR code.</w:t>
      </w:r>
    </w:p>
    <w:p w14:paraId="6C44E76D"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login to the system using a barcode or QR code.</w:t>
      </w:r>
    </w:p>
    <w:p w14:paraId="2A6F27C7" w14:textId="77777777" w:rsidR="0037247D" w:rsidRPr="00077DDC" w:rsidRDefault="0037247D" w:rsidP="0037247D">
      <w:pPr>
        <w:pStyle w:val="Heading2"/>
      </w:pPr>
      <w:bookmarkStart w:id="248" w:name="_Toc69369997"/>
      <w:r w:rsidRPr="00077DDC">
        <w:rPr>
          <w:rStyle w:val="Heading1Char"/>
          <w:sz w:val="26"/>
          <w:szCs w:val="26"/>
        </w:rPr>
        <w:t>Drawer Operation</w:t>
      </w:r>
      <w:bookmarkEnd w:id="248"/>
    </w:p>
    <w:p w14:paraId="0555B56B" w14:textId="77777777" w:rsidR="0037247D" w:rsidRPr="00802900"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Drawer Operation</w:t>
      </w:r>
    </w:p>
    <w:p w14:paraId="441D7F38" w14:textId="77777777" w:rsidR="0037247D" w:rsidRPr="00DD5BE9"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commentRangeStart w:id="249"/>
      <w:r w:rsidRPr="00DD5BE9">
        <w:rPr>
          <w:rFonts w:ascii="Times New Roman" w:eastAsia="Times New Roman" w:hAnsi="Times New Roman" w:cs="Times New Roman"/>
          <w:color w:val="000000" w:themeColor="text1"/>
          <w:sz w:val="24"/>
          <w:szCs w:val="24"/>
        </w:rPr>
        <w:t xml:space="preserve">The software </w:t>
      </w:r>
      <w:ins w:id="250" w:author="Tyrell D. Wheeler" w:date="2021-02-03T12:39:00Z">
        <w:r>
          <w:rPr>
            <w:rFonts w:ascii="Times New Roman" w:eastAsia="Times New Roman" w:hAnsi="Times New Roman" w:cs="Times New Roman"/>
            <w:color w:val="000000" w:themeColor="text1"/>
            <w:sz w:val="24"/>
            <w:szCs w:val="24"/>
          </w:rPr>
          <w:t>will</w:t>
        </w:r>
      </w:ins>
      <w:del w:id="251" w:author="Tyrell D. Wheeler" w:date="2021-02-03T12:39:00Z">
        <w:r w:rsidRPr="00DD5BE9" w:rsidDel="002B1E41">
          <w:rPr>
            <w:rFonts w:ascii="Times New Roman" w:eastAsia="Times New Roman" w:hAnsi="Times New Roman" w:cs="Times New Roman"/>
            <w:color w:val="000000" w:themeColor="text1"/>
            <w:sz w:val="24"/>
            <w:szCs w:val="24"/>
          </w:rPr>
          <w:delText>shall</w:delText>
        </w:r>
      </w:del>
      <w:r w:rsidRPr="00DD5BE9">
        <w:rPr>
          <w:rFonts w:ascii="Times New Roman" w:eastAsia="Times New Roman" w:hAnsi="Times New Roman" w:cs="Times New Roman"/>
          <w:color w:val="000000" w:themeColor="text1"/>
          <w:sz w:val="24"/>
          <w:szCs w:val="24"/>
        </w:rPr>
        <w:t xml:space="preserve"> handle the opening of the cart drawer.</w:t>
      </w:r>
      <w:commentRangeEnd w:id="249"/>
      <w:r w:rsidRPr="00DD5BE9">
        <w:rPr>
          <w:rStyle w:val="CommentReference"/>
        </w:rPr>
        <w:commentReference w:id="249"/>
      </w:r>
    </w:p>
    <w:p w14:paraId="3AA66DC5"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Test: Attempt to open a drawer using the software.</w:t>
      </w:r>
    </w:p>
    <w:p w14:paraId="1DCE0406"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what medication is in each drawer.</w:t>
      </w:r>
    </w:p>
    <w:p w14:paraId="037D0B69"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sidRPr="70BE6204">
        <w:rPr>
          <w:rFonts w:ascii="Times New Roman" w:eastAsia="Times New Roman" w:hAnsi="Times New Roman" w:cs="Times New Roman"/>
          <w:color w:val="000000" w:themeColor="text1"/>
          <w:sz w:val="24"/>
          <w:szCs w:val="24"/>
        </w:rPr>
        <w:t xml:space="preserve">Test: </w:t>
      </w:r>
      <w:ins w:id="252" w:author="Tyrell D. Wheeler" w:date="2021-02-03T12:40:00Z">
        <w:r>
          <w:rPr>
            <w:rFonts w:ascii="Times New Roman" w:eastAsia="Times New Roman" w:hAnsi="Times New Roman" w:cs="Times New Roman"/>
            <w:color w:val="000000" w:themeColor="text1"/>
            <w:sz w:val="24"/>
            <w:szCs w:val="24"/>
          </w:rPr>
          <w:t xml:space="preserve">Compare </w:t>
        </w:r>
      </w:ins>
      <w:del w:id="253" w:author="Tyrell D. Wheeler" w:date="2021-02-03T12:40:00Z">
        <w:r w:rsidRPr="70BE6204" w:rsidDel="002B1E41">
          <w:rPr>
            <w:rFonts w:ascii="Times New Roman" w:eastAsia="Times New Roman" w:hAnsi="Times New Roman" w:cs="Times New Roman"/>
            <w:color w:val="000000" w:themeColor="text1"/>
            <w:sz w:val="24"/>
            <w:szCs w:val="24"/>
          </w:rPr>
          <w:delText>Visible inspection of</w:delText>
        </w:r>
      </w:del>
      <w:ins w:id="254" w:author="Tyrell D. Wheeler" w:date="2021-02-03T12:39:00Z">
        <w:r>
          <w:rPr>
            <w:rFonts w:ascii="Times New Roman" w:eastAsia="Times New Roman" w:hAnsi="Times New Roman" w:cs="Times New Roman"/>
            <w:color w:val="000000" w:themeColor="text1"/>
            <w:sz w:val="24"/>
            <w:szCs w:val="24"/>
          </w:rPr>
          <w:t>data o</w:t>
        </w:r>
      </w:ins>
      <w:ins w:id="255" w:author="Tyrell D. Wheeler" w:date="2021-02-03T12:40:00Z">
        <w:r>
          <w:rPr>
            <w:rFonts w:ascii="Times New Roman" w:eastAsia="Times New Roman" w:hAnsi="Times New Roman" w:cs="Times New Roman"/>
            <w:color w:val="000000" w:themeColor="text1"/>
            <w:sz w:val="24"/>
            <w:szCs w:val="24"/>
          </w:rPr>
          <w:t>n the screen with the medication in the drawer.</w:t>
        </w:r>
      </w:ins>
      <w:del w:id="256" w:author="Tyrell D. Wheeler" w:date="2021-02-03T12:39:00Z">
        <w:r w:rsidRPr="70BE6204" w:rsidDel="002B1E41">
          <w:rPr>
            <w:rFonts w:ascii="Times New Roman" w:eastAsia="Times New Roman" w:hAnsi="Times New Roman" w:cs="Times New Roman"/>
            <w:color w:val="000000" w:themeColor="text1"/>
            <w:sz w:val="24"/>
            <w:szCs w:val="24"/>
          </w:rPr>
          <w:delText xml:space="preserve"> medication information for each drawer</w:delText>
        </w:r>
      </w:del>
    </w:p>
    <w:p w14:paraId="6F2B7B95"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if a drawer is full within the GUI.</w:t>
      </w:r>
    </w:p>
    <w:p w14:paraId="7230E50F"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sidRPr="00DD5BE9">
        <w:rPr>
          <w:rFonts w:ascii="Times New Roman" w:eastAsia="Times New Roman" w:hAnsi="Times New Roman" w:cs="Times New Roman"/>
          <w:color w:val="000000" w:themeColor="text1"/>
          <w:sz w:val="24"/>
          <w:szCs w:val="24"/>
        </w:rPr>
        <w:t>Test: Attempt to insert enough medication in a drawer to display a full message</w:t>
      </w:r>
    </w:p>
    <w:p w14:paraId="58D059DF" w14:textId="77777777" w:rsidR="0037247D" w:rsidRPr="002B1E41" w:rsidDel="002B1E41" w:rsidRDefault="0037247D">
      <w:pPr>
        <w:pStyle w:val="ListParagraph"/>
        <w:numPr>
          <w:ilvl w:val="2"/>
          <w:numId w:val="52"/>
        </w:numPr>
        <w:spacing w:line="480" w:lineRule="auto"/>
        <w:rPr>
          <w:del w:id="257" w:author="Tyrell D. Wheeler" w:date="2021-02-03T12:55:00Z"/>
          <w:rFonts w:ascii="Times New Roman" w:eastAsia="Times New Roman" w:hAnsi="Times New Roman" w:cs="Times New Roman"/>
          <w:color w:val="000000" w:themeColor="text1"/>
          <w:sz w:val="24"/>
          <w:szCs w:val="24"/>
          <w:rPrChange w:id="258" w:author="Tyrell D. Wheeler" w:date="2021-02-03T12:41:00Z">
            <w:rPr>
              <w:del w:id="259" w:author="Tyrell D. Wheeler" w:date="2021-02-03T12:55:00Z"/>
            </w:rPr>
          </w:rPrChange>
        </w:rPr>
        <w:pPrChange w:id="260" w:author="Tyrell D. Wheeler" w:date="2021-02-03T12:41:00Z">
          <w:pPr>
            <w:pStyle w:val="ListParagraph"/>
            <w:spacing w:line="480" w:lineRule="auto"/>
            <w:ind w:left="2160"/>
          </w:pPr>
        </w:pPrChange>
      </w:pPr>
    </w:p>
    <w:p w14:paraId="4C14AFBB"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software shall display if a drawer is empty within the GUI.</w:t>
      </w:r>
    </w:p>
    <w:p w14:paraId="50A66C1A"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Test: </w:t>
      </w:r>
      <w:r w:rsidRPr="00DD5BE9">
        <w:rPr>
          <w:rFonts w:ascii="Times New Roman" w:eastAsia="Times New Roman" w:hAnsi="Times New Roman" w:cs="Times New Roman"/>
          <w:color w:val="000000" w:themeColor="text1"/>
          <w:sz w:val="24"/>
          <w:szCs w:val="24"/>
        </w:rPr>
        <w:t xml:space="preserve">Attempt to </w:t>
      </w:r>
      <w:r>
        <w:rPr>
          <w:rFonts w:ascii="Times New Roman" w:eastAsia="Times New Roman" w:hAnsi="Times New Roman" w:cs="Times New Roman"/>
          <w:color w:val="000000" w:themeColor="text1"/>
          <w:sz w:val="24"/>
          <w:szCs w:val="24"/>
        </w:rPr>
        <w:t>empty</w:t>
      </w:r>
      <w:r w:rsidRPr="00DD5BE9">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w:t>
      </w:r>
      <w:r w:rsidRPr="00DD5BE9">
        <w:rPr>
          <w:rFonts w:ascii="Times New Roman" w:eastAsia="Times New Roman" w:hAnsi="Times New Roman" w:cs="Times New Roman"/>
          <w:color w:val="000000" w:themeColor="text1"/>
          <w:sz w:val="24"/>
          <w:szCs w:val="24"/>
        </w:rPr>
        <w:t xml:space="preserve"> drawer</w:t>
      </w:r>
      <w:r>
        <w:rPr>
          <w:rFonts w:ascii="Times New Roman" w:eastAsia="Times New Roman" w:hAnsi="Times New Roman" w:cs="Times New Roman"/>
          <w:color w:val="000000" w:themeColor="text1"/>
          <w:sz w:val="24"/>
          <w:szCs w:val="24"/>
        </w:rPr>
        <w:t xml:space="preserve"> of medication</w:t>
      </w:r>
      <w:r w:rsidRPr="00DD5BE9">
        <w:rPr>
          <w:rFonts w:ascii="Times New Roman" w:eastAsia="Times New Roman" w:hAnsi="Times New Roman" w:cs="Times New Roman"/>
          <w:color w:val="000000" w:themeColor="text1"/>
          <w:sz w:val="24"/>
          <w:szCs w:val="24"/>
        </w:rPr>
        <w:t xml:space="preserve"> to display a</w:t>
      </w:r>
      <w:r>
        <w:rPr>
          <w:rFonts w:ascii="Times New Roman" w:eastAsia="Times New Roman" w:hAnsi="Times New Roman" w:cs="Times New Roman"/>
          <w:color w:val="000000" w:themeColor="text1"/>
          <w:sz w:val="24"/>
          <w:szCs w:val="24"/>
        </w:rPr>
        <w:t>n</w:t>
      </w:r>
      <w:r w:rsidRPr="00DD5BE9">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empty</w:t>
      </w:r>
      <w:r w:rsidRPr="00DD5BE9">
        <w:rPr>
          <w:rFonts w:ascii="Times New Roman" w:eastAsia="Times New Roman" w:hAnsi="Times New Roman" w:cs="Times New Roman"/>
          <w:color w:val="000000" w:themeColor="text1"/>
          <w:sz w:val="24"/>
          <w:szCs w:val="24"/>
        </w:rPr>
        <w:t xml:space="preserve"> message</w:t>
      </w:r>
    </w:p>
    <w:p w14:paraId="1B8E131D" w14:textId="77777777" w:rsidR="0037247D" w:rsidRPr="00077DDC" w:rsidRDefault="0037247D" w:rsidP="0037247D">
      <w:pPr>
        <w:pStyle w:val="Heading2"/>
      </w:pPr>
      <w:bookmarkStart w:id="261" w:name="_Toc69369998"/>
      <w:r w:rsidRPr="00077DDC">
        <w:rPr>
          <w:rStyle w:val="Heading1Char"/>
          <w:sz w:val="26"/>
          <w:szCs w:val="26"/>
        </w:rPr>
        <w:t>Importing</w:t>
      </w:r>
      <w:bookmarkEnd w:id="261"/>
    </w:p>
    <w:p w14:paraId="34800811" w14:textId="77777777" w:rsidR="0037247D" w:rsidRPr="003F29BB"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Importing Patient Information</w:t>
      </w:r>
    </w:p>
    <w:p w14:paraId="2EC2476C"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allow specified patient demographics to be imported into the </w:t>
      </w:r>
      <w:ins w:id="262" w:author="Tyrell D. Wheeler" w:date="2021-02-03T12:51:00Z">
        <w:r>
          <w:rPr>
            <w:rFonts w:ascii="Times New Roman" w:eastAsia="Times New Roman" w:hAnsi="Times New Roman" w:cs="Times New Roman"/>
            <w:color w:val="000000" w:themeColor="text1"/>
            <w:sz w:val="24"/>
            <w:szCs w:val="24"/>
          </w:rPr>
          <w:t>IDE by an authorized user</w:t>
        </w:r>
      </w:ins>
      <w:del w:id="263" w:author="Tyrell D. Wheeler" w:date="2021-02-03T12:51:00Z">
        <w:r w:rsidDel="002B1E41">
          <w:rPr>
            <w:rFonts w:ascii="Times New Roman" w:eastAsia="Times New Roman" w:hAnsi="Times New Roman" w:cs="Times New Roman"/>
            <w:color w:val="000000" w:themeColor="text1"/>
            <w:sz w:val="24"/>
            <w:szCs w:val="24"/>
          </w:rPr>
          <w:delText>system</w:delText>
        </w:r>
      </w:del>
      <w:r>
        <w:rPr>
          <w:rFonts w:ascii="Times New Roman" w:eastAsia="Times New Roman" w:hAnsi="Times New Roman" w:cs="Times New Roman"/>
          <w:color w:val="000000" w:themeColor="text1"/>
          <w:sz w:val="24"/>
          <w:szCs w:val="24"/>
        </w:rPr>
        <w:t>.</w:t>
      </w:r>
    </w:p>
    <w:p w14:paraId="6E3ACC81"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import patient information into the software</w:t>
      </w:r>
      <w:ins w:id="264" w:author="Tyrell D. Wheeler" w:date="2021-02-03T12:52:00Z">
        <w:r>
          <w:rPr>
            <w:rFonts w:ascii="Times New Roman" w:eastAsia="Times New Roman" w:hAnsi="Times New Roman" w:cs="Times New Roman"/>
            <w:color w:val="000000" w:themeColor="text1"/>
            <w:sz w:val="24"/>
            <w:szCs w:val="24"/>
          </w:rPr>
          <w:t xml:space="preserve"> by an authorized user</w:t>
        </w:r>
      </w:ins>
      <w:r>
        <w:rPr>
          <w:rFonts w:ascii="Times New Roman" w:eastAsia="Times New Roman" w:hAnsi="Times New Roman" w:cs="Times New Roman"/>
          <w:color w:val="000000" w:themeColor="text1"/>
          <w:sz w:val="24"/>
          <w:szCs w:val="24"/>
        </w:rPr>
        <w:t>.</w:t>
      </w:r>
    </w:p>
    <w:p w14:paraId="60C45BA2" w14:textId="77777777" w:rsidR="0037247D" w:rsidRPr="00F26375" w:rsidDel="002B1E41" w:rsidRDefault="0037247D" w:rsidP="0037247D">
      <w:pPr>
        <w:pStyle w:val="ListParagraph"/>
        <w:numPr>
          <w:ilvl w:val="1"/>
          <w:numId w:val="52"/>
        </w:numPr>
        <w:spacing w:line="480" w:lineRule="auto"/>
        <w:rPr>
          <w:del w:id="265" w:author="Tyrell D. Wheeler" w:date="2021-02-03T12:51:00Z"/>
          <w:rFonts w:ascii="Times New Roman" w:eastAsia="Times New Roman" w:hAnsi="Times New Roman" w:cs="Times New Roman"/>
          <w:color w:val="000000" w:themeColor="text1"/>
          <w:sz w:val="24"/>
          <w:szCs w:val="24"/>
        </w:rPr>
      </w:pPr>
      <w:del w:id="266" w:author="Tyrell D. Wheeler" w:date="2021-02-03T12:51:00Z">
        <w:r w:rsidDel="002B1E41">
          <w:rPr>
            <w:rFonts w:ascii="Times New Roman" w:eastAsia="Times New Roman" w:hAnsi="Times New Roman" w:cs="Times New Roman"/>
            <w:b/>
            <w:bCs/>
            <w:color w:val="000000" w:themeColor="text1"/>
            <w:sz w:val="24"/>
            <w:szCs w:val="24"/>
          </w:rPr>
          <w:delText>Concerning Importing Medication Information</w:delText>
        </w:r>
      </w:del>
    </w:p>
    <w:p w14:paraId="67FC4FE8" w14:textId="77777777" w:rsidR="0037247D" w:rsidDel="002B1E41" w:rsidRDefault="0037247D" w:rsidP="0037247D">
      <w:pPr>
        <w:pStyle w:val="ListParagraph"/>
        <w:numPr>
          <w:ilvl w:val="1"/>
          <w:numId w:val="52"/>
        </w:numPr>
        <w:spacing w:line="480" w:lineRule="auto"/>
        <w:rPr>
          <w:del w:id="267" w:author="Tyrell D. Wheeler" w:date="2021-02-03T12:51:00Z"/>
          <w:rFonts w:ascii="Times New Roman" w:eastAsia="Times New Roman" w:hAnsi="Times New Roman" w:cs="Times New Roman"/>
          <w:color w:val="000000" w:themeColor="text1"/>
          <w:sz w:val="24"/>
          <w:szCs w:val="24"/>
        </w:rPr>
      </w:pPr>
      <w:del w:id="268" w:author="Tyrell D. Wheeler" w:date="2021-02-03T12:51:00Z">
        <w:r w:rsidDel="002B1E41">
          <w:rPr>
            <w:rFonts w:ascii="Times New Roman" w:eastAsia="Times New Roman" w:hAnsi="Times New Roman" w:cs="Times New Roman"/>
            <w:color w:val="000000" w:themeColor="text1"/>
            <w:sz w:val="24"/>
            <w:szCs w:val="24"/>
          </w:rPr>
          <w:delText>The software shall allow medication information to be imported into the system.</w:delText>
        </w:r>
      </w:del>
    </w:p>
    <w:p w14:paraId="5592735D" w14:textId="77777777" w:rsidR="0037247D" w:rsidDel="002B1E41" w:rsidRDefault="0037247D" w:rsidP="0037247D">
      <w:pPr>
        <w:pStyle w:val="ListParagraph"/>
        <w:numPr>
          <w:ilvl w:val="1"/>
          <w:numId w:val="52"/>
        </w:numPr>
        <w:spacing w:line="480" w:lineRule="auto"/>
        <w:rPr>
          <w:del w:id="269" w:author="Tyrell D. Wheeler" w:date="2021-02-03T12:51:00Z"/>
          <w:rFonts w:ascii="Times New Roman" w:eastAsia="Times New Roman" w:hAnsi="Times New Roman" w:cs="Times New Roman"/>
          <w:color w:val="000000" w:themeColor="text1"/>
          <w:sz w:val="24"/>
          <w:szCs w:val="24"/>
        </w:rPr>
      </w:pPr>
      <w:del w:id="270" w:author="Tyrell D. Wheeler" w:date="2021-02-03T12:51:00Z">
        <w:r w:rsidDel="002B1E41">
          <w:rPr>
            <w:rFonts w:ascii="Times New Roman" w:eastAsia="Times New Roman" w:hAnsi="Times New Roman" w:cs="Times New Roman"/>
            <w:color w:val="000000" w:themeColor="text1"/>
            <w:sz w:val="24"/>
            <w:szCs w:val="24"/>
          </w:rPr>
          <w:delText>Test: Attempt to import medication into the software.</w:delText>
        </w:r>
      </w:del>
    </w:p>
    <w:p w14:paraId="6E6088D4" w14:textId="77777777" w:rsidR="0037247D" w:rsidRPr="00696C6C"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Importing Allergy Information</w:t>
      </w:r>
    </w:p>
    <w:p w14:paraId="086E2940"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allow allergy information to be imported into the </w:t>
      </w:r>
      <w:ins w:id="271" w:author="Tyrell D. Wheeler" w:date="2021-02-03T12:52:00Z">
        <w:r>
          <w:rPr>
            <w:rFonts w:ascii="Times New Roman" w:eastAsia="Times New Roman" w:hAnsi="Times New Roman" w:cs="Times New Roman"/>
            <w:color w:val="000000" w:themeColor="text1"/>
            <w:sz w:val="24"/>
            <w:szCs w:val="24"/>
          </w:rPr>
          <w:t>IDE by an authorized user</w:t>
        </w:r>
      </w:ins>
      <w:del w:id="272" w:author="Tyrell D. Wheeler" w:date="2021-02-03T12:52:00Z">
        <w:r w:rsidDel="002B1E41">
          <w:rPr>
            <w:rFonts w:ascii="Times New Roman" w:eastAsia="Times New Roman" w:hAnsi="Times New Roman" w:cs="Times New Roman"/>
            <w:color w:val="000000" w:themeColor="text1"/>
            <w:sz w:val="24"/>
            <w:szCs w:val="24"/>
          </w:rPr>
          <w:delText>system</w:delText>
        </w:r>
      </w:del>
      <w:r>
        <w:rPr>
          <w:rFonts w:ascii="Times New Roman" w:eastAsia="Times New Roman" w:hAnsi="Times New Roman" w:cs="Times New Roman"/>
          <w:color w:val="000000" w:themeColor="text1"/>
          <w:sz w:val="24"/>
          <w:szCs w:val="24"/>
        </w:rPr>
        <w:t>.</w:t>
      </w:r>
    </w:p>
    <w:p w14:paraId="05313606"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Test: Attempt to import allergy information into the software</w:t>
      </w:r>
      <w:ins w:id="273" w:author="Tyrell D. Wheeler" w:date="2021-02-03T12:52:00Z">
        <w:r>
          <w:rPr>
            <w:rFonts w:ascii="Times New Roman" w:eastAsia="Times New Roman" w:hAnsi="Times New Roman" w:cs="Times New Roman"/>
            <w:color w:val="000000" w:themeColor="text1"/>
            <w:sz w:val="24"/>
            <w:szCs w:val="24"/>
          </w:rPr>
          <w:t xml:space="preserve"> by an authorized user</w:t>
        </w:r>
      </w:ins>
      <w:r>
        <w:rPr>
          <w:rFonts w:ascii="Times New Roman" w:eastAsia="Times New Roman" w:hAnsi="Times New Roman" w:cs="Times New Roman"/>
          <w:color w:val="000000" w:themeColor="text1"/>
          <w:sz w:val="24"/>
          <w:szCs w:val="24"/>
        </w:rPr>
        <w:t>.</w:t>
      </w:r>
    </w:p>
    <w:p w14:paraId="4BF23961" w14:textId="77777777" w:rsidR="0037247D" w:rsidRPr="003141BE"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Importing Physician Information</w:t>
      </w:r>
    </w:p>
    <w:p w14:paraId="269016BB" w14:textId="77777777" w:rsidR="0037247D" w:rsidRDefault="0037247D" w:rsidP="0037247D">
      <w:pPr>
        <w:pStyle w:val="ListParagraph"/>
        <w:numPr>
          <w:ilvl w:val="2"/>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software shall allow physician information to be imported into the </w:t>
      </w:r>
      <w:ins w:id="274" w:author="Tyrell D. Wheeler" w:date="2021-02-03T12:53:00Z">
        <w:r>
          <w:rPr>
            <w:rFonts w:ascii="Times New Roman" w:eastAsia="Times New Roman" w:hAnsi="Times New Roman" w:cs="Times New Roman"/>
            <w:color w:val="000000" w:themeColor="text1"/>
            <w:sz w:val="24"/>
            <w:szCs w:val="24"/>
          </w:rPr>
          <w:t>IDE by an authorized user</w:t>
        </w:r>
      </w:ins>
      <w:del w:id="275" w:author="Tyrell D. Wheeler" w:date="2021-02-03T12:53:00Z">
        <w:r w:rsidDel="002B1E41">
          <w:rPr>
            <w:rFonts w:ascii="Times New Roman" w:eastAsia="Times New Roman" w:hAnsi="Times New Roman" w:cs="Times New Roman"/>
            <w:color w:val="000000" w:themeColor="text1"/>
            <w:sz w:val="24"/>
            <w:szCs w:val="24"/>
          </w:rPr>
          <w:delText>system</w:delText>
        </w:r>
      </w:del>
      <w:r>
        <w:rPr>
          <w:rFonts w:ascii="Times New Roman" w:eastAsia="Times New Roman" w:hAnsi="Times New Roman" w:cs="Times New Roman"/>
          <w:color w:val="000000" w:themeColor="text1"/>
          <w:sz w:val="24"/>
          <w:szCs w:val="24"/>
        </w:rPr>
        <w:t>.</w:t>
      </w:r>
    </w:p>
    <w:p w14:paraId="00C4CB45"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import physician information into the software</w:t>
      </w:r>
      <w:ins w:id="276" w:author="Tyrell D. Wheeler" w:date="2021-02-03T12:53:00Z">
        <w:r>
          <w:rPr>
            <w:rFonts w:ascii="Times New Roman" w:eastAsia="Times New Roman" w:hAnsi="Times New Roman" w:cs="Times New Roman"/>
            <w:color w:val="000000" w:themeColor="text1"/>
            <w:sz w:val="24"/>
            <w:szCs w:val="24"/>
          </w:rPr>
          <w:t xml:space="preserve"> by an authorized user</w:t>
        </w:r>
      </w:ins>
      <w:r>
        <w:rPr>
          <w:rFonts w:ascii="Times New Roman" w:eastAsia="Times New Roman" w:hAnsi="Times New Roman" w:cs="Times New Roman"/>
          <w:color w:val="000000" w:themeColor="text1"/>
          <w:sz w:val="24"/>
          <w:szCs w:val="24"/>
        </w:rPr>
        <w:t>.</w:t>
      </w:r>
    </w:p>
    <w:p w14:paraId="18B6C68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p>
    <w:p w14:paraId="36EBB058" w14:textId="77777777" w:rsidR="0037247D" w:rsidRPr="00077DDC" w:rsidRDefault="0037247D" w:rsidP="0037247D">
      <w:pPr>
        <w:pStyle w:val="Heading2"/>
      </w:pPr>
      <w:bookmarkStart w:id="277" w:name="_Toc69369999"/>
      <w:r w:rsidRPr="00077DDC">
        <w:rPr>
          <w:rStyle w:val="Heading1Char"/>
          <w:sz w:val="26"/>
          <w:szCs w:val="26"/>
        </w:rPr>
        <w:t>Reporting &amp; Analysis</w:t>
      </w:r>
      <w:bookmarkEnd w:id="277"/>
    </w:p>
    <w:p w14:paraId="0AD8E9E4" w14:textId="77777777" w:rsidR="0037247D" w:rsidRPr="008B7004" w:rsidRDefault="0037247D" w:rsidP="0037247D">
      <w:pPr>
        <w:pStyle w:val="ListParagraph"/>
        <w:numPr>
          <w:ilvl w:val="1"/>
          <w:numId w:val="52"/>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Concerning Reporting &amp; Analysis</w:t>
      </w:r>
    </w:p>
    <w:p w14:paraId="3E917764" w14:textId="77777777" w:rsidR="0037247D" w:rsidRDefault="0037247D" w:rsidP="0037247D">
      <w:pPr>
        <w:pStyle w:val="ListParagraph"/>
        <w:numPr>
          <w:ilvl w:val="2"/>
          <w:numId w:val="52"/>
        </w:numPr>
        <w:spacing w:line="480" w:lineRule="auto"/>
        <w:ind w:left="2160" w:hanging="450"/>
        <w:rPr>
          <w:rFonts w:ascii="Times New Roman" w:eastAsia="Times New Roman" w:hAnsi="Times New Roman" w:cs="Times New Roman"/>
          <w:color w:val="000000" w:themeColor="text1"/>
          <w:sz w:val="24"/>
          <w:szCs w:val="24"/>
        </w:rPr>
      </w:pPr>
      <w:commentRangeStart w:id="278"/>
      <w:r>
        <w:rPr>
          <w:rFonts w:ascii="Times New Roman" w:eastAsia="Times New Roman" w:hAnsi="Times New Roman" w:cs="Times New Roman"/>
          <w:color w:val="000000" w:themeColor="text1"/>
          <w:sz w:val="24"/>
          <w:szCs w:val="24"/>
        </w:rPr>
        <w:t>The</w:t>
      </w:r>
      <w:commentRangeEnd w:id="278"/>
      <w:r>
        <w:rPr>
          <w:rStyle w:val="CommentReference"/>
        </w:rPr>
        <w:commentReference w:id="278"/>
      </w:r>
      <w:r>
        <w:rPr>
          <w:rFonts w:ascii="Times New Roman" w:eastAsia="Times New Roman" w:hAnsi="Times New Roman" w:cs="Times New Roman"/>
          <w:color w:val="000000" w:themeColor="text1"/>
          <w:sz w:val="24"/>
          <w:szCs w:val="24"/>
        </w:rPr>
        <w:t xml:space="preserve"> software shall allow an authorized user to review a report and export it to a pdf or word document.</w:t>
      </w:r>
    </w:p>
    <w:p w14:paraId="6D9E0D91" w14:textId="412D6A3E"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Attempt to review a report and export from the software.</w:t>
      </w:r>
    </w:p>
    <w:p w14:paraId="06519F8C"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p>
    <w:p w14:paraId="637B7680" w14:textId="77777777" w:rsidR="0037247D" w:rsidRPr="00077DDC" w:rsidRDefault="0037247D" w:rsidP="0037247D">
      <w:pPr>
        <w:pStyle w:val="Heading2"/>
      </w:pPr>
      <w:bookmarkStart w:id="279" w:name="_Toc69370000"/>
      <w:r w:rsidRPr="00077DDC">
        <w:rPr>
          <w:rStyle w:val="Heading1Char"/>
          <w:sz w:val="26"/>
          <w:szCs w:val="26"/>
        </w:rPr>
        <w:t>Hardware</w:t>
      </w:r>
      <w:r w:rsidRPr="00077DDC">
        <w:t xml:space="preserve"> Requirements</w:t>
      </w:r>
      <w:bookmarkEnd w:id="279"/>
    </w:p>
    <w:p w14:paraId="127DEC09" w14:textId="77777777" w:rsidR="0037247D" w:rsidRPr="003F08A0" w:rsidRDefault="0037247D" w:rsidP="0037247D">
      <w:pPr>
        <w:pStyle w:val="ListParagraph"/>
        <w:numPr>
          <w:ilvl w:val="0"/>
          <w:numId w:val="51"/>
        </w:numPr>
        <w:spacing w:line="480" w:lineRule="auto"/>
        <w:rPr>
          <w:rFonts w:ascii="Times New Roman" w:eastAsia="Times New Roman" w:hAnsi="Times New Roman" w:cs="Times New Roman"/>
          <w:b/>
          <w:bCs/>
          <w:color w:val="000000" w:themeColor="text1"/>
          <w:sz w:val="24"/>
          <w:szCs w:val="24"/>
        </w:rPr>
      </w:pPr>
      <w:r w:rsidRPr="37A705AC">
        <w:rPr>
          <w:rFonts w:ascii="Times New Roman" w:eastAsia="Times New Roman" w:hAnsi="Times New Roman" w:cs="Times New Roman"/>
          <w:b/>
          <w:bCs/>
          <w:color w:val="000000" w:themeColor="text1"/>
          <w:sz w:val="24"/>
          <w:szCs w:val="24"/>
        </w:rPr>
        <w:t>Hardware Requirements</w:t>
      </w:r>
    </w:p>
    <w:p w14:paraId="03D4DF74"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commentRangeStart w:id="280"/>
      <w:r w:rsidRPr="37A705AC">
        <w:rPr>
          <w:rFonts w:ascii="Times New Roman" w:eastAsia="Times New Roman" w:hAnsi="Times New Roman" w:cs="Times New Roman"/>
          <w:color w:val="000000" w:themeColor="text1"/>
          <w:sz w:val="24"/>
          <w:szCs w:val="24"/>
        </w:rPr>
        <w:t>The</w:t>
      </w:r>
      <w:commentRangeEnd w:id="280"/>
      <w:r>
        <w:rPr>
          <w:rStyle w:val="CommentReference"/>
        </w:rPr>
        <w:commentReference w:id="280"/>
      </w:r>
      <w:r w:rsidRPr="37A705AC">
        <w:rPr>
          <w:rFonts w:ascii="Times New Roman" w:eastAsia="Times New Roman" w:hAnsi="Times New Roman" w:cs="Times New Roman"/>
          <w:color w:val="000000" w:themeColor="text1"/>
          <w:sz w:val="24"/>
          <w:szCs w:val="24"/>
        </w:rPr>
        <w:t xml:space="preserve"> hardware shall </w:t>
      </w:r>
      <w:r>
        <w:rPr>
          <w:rFonts w:ascii="Times New Roman" w:eastAsia="Times New Roman" w:hAnsi="Times New Roman" w:cs="Times New Roman"/>
          <w:color w:val="000000" w:themeColor="text1"/>
          <w:sz w:val="24"/>
          <w:szCs w:val="24"/>
        </w:rPr>
        <w:t>have at least one gigahertz or faster processor installed.</w:t>
      </w:r>
    </w:p>
    <w:p w14:paraId="188D11E0" w14:textId="77777777" w:rsidR="0037247D" w:rsidRPr="00DD5BE9"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sidRPr="00DD5BE9">
        <w:rPr>
          <w:rFonts w:ascii="Times New Roman" w:eastAsia="Times New Roman" w:hAnsi="Times New Roman" w:cs="Times New Roman"/>
          <w:color w:val="000000" w:themeColor="text1"/>
          <w:sz w:val="24"/>
          <w:szCs w:val="24"/>
        </w:rPr>
        <w:t>Test: Visible inspection of the hardware information on the system.</w:t>
      </w:r>
    </w:p>
    <w:p w14:paraId="76F382B5"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commentRangeStart w:id="281"/>
      <w:r w:rsidRPr="37A705AC">
        <w:rPr>
          <w:rFonts w:ascii="Times New Roman" w:eastAsia="Times New Roman" w:hAnsi="Times New Roman" w:cs="Times New Roman"/>
          <w:color w:val="000000" w:themeColor="text1"/>
          <w:sz w:val="24"/>
          <w:szCs w:val="24"/>
        </w:rPr>
        <w:t>The</w:t>
      </w:r>
      <w:commentRangeEnd w:id="281"/>
      <w:r>
        <w:rPr>
          <w:rStyle w:val="CommentReference"/>
        </w:rPr>
        <w:commentReference w:id="281"/>
      </w:r>
      <w:r w:rsidRPr="37A705A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hardware</w:t>
      </w:r>
      <w:r w:rsidRPr="37A705AC">
        <w:rPr>
          <w:rFonts w:ascii="Times New Roman" w:eastAsia="Times New Roman" w:hAnsi="Times New Roman" w:cs="Times New Roman"/>
          <w:color w:val="000000" w:themeColor="text1"/>
          <w:sz w:val="24"/>
          <w:szCs w:val="24"/>
        </w:rPr>
        <w:t xml:space="preserve"> shall have at least 2</w:t>
      </w:r>
      <w:r>
        <w:rPr>
          <w:rFonts w:ascii="Times New Roman" w:eastAsia="Times New Roman" w:hAnsi="Times New Roman" w:cs="Times New Roman"/>
          <w:color w:val="000000" w:themeColor="text1"/>
          <w:sz w:val="24"/>
          <w:szCs w:val="24"/>
        </w:rPr>
        <w:t>0</w:t>
      </w:r>
      <w:r w:rsidRPr="37A705AC">
        <w:rPr>
          <w:rFonts w:ascii="Times New Roman" w:eastAsia="Times New Roman" w:hAnsi="Times New Roman" w:cs="Times New Roman"/>
          <w:color w:val="000000" w:themeColor="text1"/>
          <w:sz w:val="24"/>
          <w:szCs w:val="24"/>
        </w:rPr>
        <w:t xml:space="preserve"> GB of hard drive space </w:t>
      </w:r>
      <w:r>
        <w:rPr>
          <w:rFonts w:ascii="Times New Roman" w:eastAsia="Times New Roman" w:hAnsi="Times New Roman" w:cs="Times New Roman"/>
          <w:color w:val="000000" w:themeColor="text1"/>
          <w:sz w:val="24"/>
          <w:szCs w:val="24"/>
        </w:rPr>
        <w:t>on a 64-bit processor.</w:t>
      </w:r>
    </w:p>
    <w:p w14:paraId="76EA4CC4" w14:textId="77777777" w:rsidR="0037247D" w:rsidRDefault="0037247D" w:rsidP="0037247D">
      <w:pPr>
        <w:spacing w:line="480" w:lineRule="auto"/>
        <w:ind w:left="1440" w:firstLine="720"/>
        <w:rPr>
          <w:rFonts w:ascii="Times New Roman" w:eastAsia="Times New Roman" w:hAnsi="Times New Roman" w:cs="Times New Roman"/>
          <w:color w:val="000000" w:themeColor="text1"/>
          <w:sz w:val="24"/>
          <w:szCs w:val="24"/>
        </w:rPr>
      </w:pPr>
      <w:r w:rsidRPr="37A705AC">
        <w:rPr>
          <w:rFonts w:ascii="Times New Roman" w:eastAsia="Times New Roman" w:hAnsi="Times New Roman" w:cs="Times New Roman"/>
          <w:color w:val="000000" w:themeColor="text1"/>
          <w:sz w:val="24"/>
          <w:szCs w:val="24"/>
        </w:rPr>
        <w:t xml:space="preserve">Test: Visible inspection of the </w:t>
      </w:r>
      <w:r>
        <w:rPr>
          <w:rFonts w:ascii="Times New Roman" w:eastAsia="Times New Roman" w:hAnsi="Times New Roman" w:cs="Times New Roman"/>
          <w:color w:val="000000" w:themeColor="text1"/>
          <w:sz w:val="24"/>
          <w:szCs w:val="24"/>
        </w:rPr>
        <w:t>hardware information on the system.</w:t>
      </w:r>
    </w:p>
    <w:p w14:paraId="158FF484"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commentRangeStart w:id="282"/>
      <w:r w:rsidRPr="37A705AC">
        <w:rPr>
          <w:rFonts w:ascii="Times New Roman" w:eastAsia="Times New Roman" w:hAnsi="Times New Roman" w:cs="Times New Roman"/>
          <w:color w:val="000000" w:themeColor="text1"/>
          <w:sz w:val="24"/>
          <w:szCs w:val="24"/>
        </w:rPr>
        <w:t>The</w:t>
      </w:r>
      <w:commentRangeEnd w:id="282"/>
      <w:r>
        <w:rPr>
          <w:rStyle w:val="CommentReference"/>
        </w:rPr>
        <w:commentReference w:id="282"/>
      </w:r>
      <w:r w:rsidRPr="37A705A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hardware</w:t>
      </w:r>
      <w:r w:rsidRPr="37A705AC">
        <w:rPr>
          <w:rFonts w:ascii="Times New Roman" w:eastAsia="Times New Roman" w:hAnsi="Times New Roman" w:cs="Times New Roman"/>
          <w:color w:val="000000" w:themeColor="text1"/>
          <w:sz w:val="24"/>
          <w:szCs w:val="24"/>
        </w:rPr>
        <w:t xml:space="preserve"> shall have at least </w:t>
      </w:r>
      <w:r>
        <w:rPr>
          <w:rFonts w:ascii="Times New Roman" w:eastAsia="Times New Roman" w:hAnsi="Times New Roman" w:cs="Times New Roman"/>
          <w:color w:val="000000" w:themeColor="text1"/>
          <w:sz w:val="24"/>
          <w:szCs w:val="24"/>
        </w:rPr>
        <w:t xml:space="preserve">2 </w:t>
      </w:r>
      <w:r w:rsidRPr="37A705AC">
        <w:rPr>
          <w:rFonts w:ascii="Times New Roman" w:eastAsia="Times New Roman" w:hAnsi="Times New Roman" w:cs="Times New Roman"/>
          <w:color w:val="000000" w:themeColor="text1"/>
          <w:sz w:val="24"/>
          <w:szCs w:val="24"/>
        </w:rPr>
        <w:t xml:space="preserve">GB of RAM </w:t>
      </w:r>
      <w:r>
        <w:rPr>
          <w:rFonts w:ascii="Times New Roman" w:eastAsia="Times New Roman" w:hAnsi="Times New Roman" w:cs="Times New Roman"/>
          <w:color w:val="000000" w:themeColor="text1"/>
          <w:sz w:val="24"/>
          <w:szCs w:val="24"/>
        </w:rPr>
        <w:t>on a 64-bit processor.</w:t>
      </w:r>
    </w:p>
    <w:p w14:paraId="4EA4226D" w14:textId="77777777" w:rsidR="0037247D" w:rsidRDefault="0037247D" w:rsidP="0037247D">
      <w:pPr>
        <w:spacing w:line="480" w:lineRule="auto"/>
        <w:ind w:left="1440" w:firstLine="720"/>
        <w:rPr>
          <w:rFonts w:ascii="Times New Roman" w:eastAsia="Times New Roman" w:hAnsi="Times New Roman" w:cs="Times New Roman"/>
          <w:color w:val="000000" w:themeColor="text1"/>
          <w:sz w:val="24"/>
          <w:szCs w:val="24"/>
        </w:rPr>
      </w:pPr>
      <w:r w:rsidRPr="37A705AC">
        <w:rPr>
          <w:rFonts w:ascii="Times New Roman" w:eastAsia="Times New Roman" w:hAnsi="Times New Roman" w:cs="Times New Roman"/>
          <w:color w:val="000000" w:themeColor="text1"/>
          <w:sz w:val="24"/>
          <w:szCs w:val="24"/>
        </w:rPr>
        <w:t xml:space="preserve">Test: Visible inspection of the </w:t>
      </w:r>
      <w:r>
        <w:rPr>
          <w:rFonts w:ascii="Times New Roman" w:eastAsia="Times New Roman" w:hAnsi="Times New Roman" w:cs="Times New Roman"/>
          <w:color w:val="000000" w:themeColor="text1"/>
          <w:sz w:val="24"/>
          <w:szCs w:val="24"/>
        </w:rPr>
        <w:t>hardware information on the system</w:t>
      </w:r>
    </w:p>
    <w:p w14:paraId="09C98B77"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hardware shall have a graphics card that is compatible with DirectX 9 or later with the WDDM 1.0 driver</w:t>
      </w:r>
    </w:p>
    <w:p w14:paraId="13F7FBDF" w14:textId="77777777" w:rsidR="0037247D"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Visible inspection of the hardware information on the system</w:t>
      </w:r>
    </w:p>
    <w:p w14:paraId="2B8650DC"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hardware shall have at least an 800x600 display or better</w:t>
      </w:r>
    </w:p>
    <w:p w14:paraId="5AD8E043" w14:textId="77777777" w:rsidR="0037247D" w:rsidRPr="00336F92" w:rsidRDefault="0037247D" w:rsidP="0037247D">
      <w:pPr>
        <w:pStyle w:val="ListParagraph"/>
        <w:spacing w:line="480" w:lineRule="auto"/>
        <w:ind w:left="21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Test: Visible inspection of the hardware information on the system</w:t>
      </w:r>
    </w:p>
    <w:p w14:paraId="4D204A19"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commentRangeStart w:id="283"/>
      <w:r w:rsidRPr="37A705AC">
        <w:rPr>
          <w:rFonts w:ascii="Times New Roman" w:eastAsia="Times New Roman" w:hAnsi="Times New Roman" w:cs="Times New Roman"/>
          <w:color w:val="000000" w:themeColor="text1"/>
          <w:sz w:val="24"/>
          <w:szCs w:val="24"/>
        </w:rPr>
        <w:t>The</w:t>
      </w:r>
      <w:commentRangeEnd w:id="283"/>
      <w:r>
        <w:rPr>
          <w:rStyle w:val="CommentReference"/>
        </w:rPr>
        <w:commentReference w:id="283"/>
      </w:r>
      <w:r w:rsidRPr="37A705AC">
        <w:rPr>
          <w:rFonts w:ascii="Times New Roman" w:eastAsia="Times New Roman" w:hAnsi="Times New Roman" w:cs="Times New Roman"/>
          <w:color w:val="000000" w:themeColor="text1"/>
          <w:sz w:val="24"/>
          <w:szCs w:val="24"/>
        </w:rPr>
        <w:t xml:space="preserve"> hardware shall include the medical cart with </w:t>
      </w:r>
      <w:r>
        <w:rPr>
          <w:rFonts w:ascii="Times New Roman" w:eastAsia="Times New Roman" w:hAnsi="Times New Roman" w:cs="Times New Roman"/>
          <w:color w:val="000000" w:themeColor="text1"/>
          <w:sz w:val="24"/>
          <w:szCs w:val="24"/>
        </w:rPr>
        <w:t xml:space="preserve">a </w:t>
      </w:r>
      <w:r w:rsidRPr="37A705AC">
        <w:rPr>
          <w:rFonts w:ascii="Times New Roman" w:eastAsia="Times New Roman" w:hAnsi="Times New Roman" w:cs="Times New Roman"/>
          <w:color w:val="000000" w:themeColor="text1"/>
          <w:sz w:val="24"/>
          <w:szCs w:val="24"/>
        </w:rPr>
        <w:t xml:space="preserve">drawer system </w:t>
      </w:r>
    </w:p>
    <w:p w14:paraId="6AC7802A" w14:textId="77777777" w:rsidR="0037247D" w:rsidRDefault="0037247D" w:rsidP="0037247D">
      <w:pPr>
        <w:spacing w:line="480" w:lineRule="auto"/>
        <w:ind w:left="1440" w:firstLine="720"/>
        <w:rPr>
          <w:rFonts w:ascii="Times New Roman" w:eastAsia="Times New Roman" w:hAnsi="Times New Roman" w:cs="Times New Roman"/>
          <w:color w:val="000000" w:themeColor="text1"/>
          <w:sz w:val="24"/>
          <w:szCs w:val="24"/>
        </w:rPr>
      </w:pPr>
      <w:r w:rsidRPr="37A705AC">
        <w:rPr>
          <w:rFonts w:ascii="Times New Roman" w:eastAsia="Times New Roman" w:hAnsi="Times New Roman" w:cs="Times New Roman"/>
          <w:color w:val="000000" w:themeColor="text1"/>
          <w:sz w:val="24"/>
          <w:szCs w:val="24"/>
        </w:rPr>
        <w:t>Test: Visible inspection of the cart.</w:t>
      </w:r>
    </w:p>
    <w:p w14:paraId="028CB85C" w14:textId="77777777" w:rsidR="0037247D" w:rsidRDefault="0037247D" w:rsidP="0037247D">
      <w:pPr>
        <w:pStyle w:val="ListParagraph"/>
        <w:numPr>
          <w:ilvl w:val="1"/>
          <w:numId w:val="51"/>
        </w:numPr>
        <w:spacing w:line="480" w:lineRule="auto"/>
        <w:rPr>
          <w:rFonts w:ascii="Times New Roman" w:eastAsia="Times New Roman" w:hAnsi="Times New Roman" w:cs="Times New Roman"/>
          <w:color w:val="000000" w:themeColor="text1"/>
          <w:sz w:val="24"/>
          <w:szCs w:val="24"/>
        </w:rPr>
      </w:pPr>
      <w:commentRangeStart w:id="284"/>
      <w:commentRangeStart w:id="285"/>
      <w:r w:rsidRPr="00DD5BE9">
        <w:rPr>
          <w:rFonts w:ascii="Times New Roman" w:eastAsia="Times New Roman" w:hAnsi="Times New Roman" w:cs="Times New Roman"/>
          <w:color w:val="000000" w:themeColor="text1"/>
          <w:sz w:val="24"/>
          <w:szCs w:val="24"/>
        </w:rPr>
        <w:t>The hardware shall include a scanner with the ability to scan barcodes and QR codes.</w:t>
      </w:r>
      <w:commentRangeEnd w:id="284"/>
      <w:r w:rsidRPr="00DD5BE9">
        <w:rPr>
          <w:rStyle w:val="CommentReference"/>
        </w:rPr>
        <w:commentReference w:id="284"/>
      </w:r>
      <w:commentRangeEnd w:id="285"/>
      <w:r w:rsidRPr="00DD5BE9">
        <w:rPr>
          <w:rStyle w:val="CommentReference"/>
        </w:rPr>
        <w:commentReference w:id="285"/>
      </w:r>
    </w:p>
    <w:p w14:paraId="0CBE199A" w14:textId="6B894084" w:rsidR="00EC6C78" w:rsidRPr="00FB2B0A" w:rsidRDefault="0037247D" w:rsidP="0037247D">
      <w:pPr>
        <w:pStyle w:val="ListParagraph"/>
        <w:spacing w:line="480" w:lineRule="auto"/>
        <w:ind w:left="2160"/>
        <w:rPr>
          <w:color w:val="000000" w:themeColor="text1"/>
        </w:rPr>
        <w:sectPr w:rsidR="00EC6C78" w:rsidRPr="00FB2B0A" w:rsidSect="002B3CAD">
          <w:headerReference w:type="default" r:id="rId36"/>
          <w:pgSz w:w="12240" w:h="15840"/>
          <w:pgMar w:top="1440" w:right="1440" w:bottom="1440" w:left="1440" w:header="720" w:footer="720" w:gutter="0"/>
          <w:cols w:space="720"/>
          <w:docGrid w:linePitch="360"/>
        </w:sectPr>
      </w:pPr>
      <w:r w:rsidRPr="00DD5BE9">
        <w:rPr>
          <w:rFonts w:ascii="Times New Roman" w:eastAsia="Times New Roman" w:hAnsi="Times New Roman" w:cs="Times New Roman"/>
          <w:color w:val="000000" w:themeColor="text1"/>
          <w:sz w:val="24"/>
          <w:szCs w:val="24"/>
        </w:rPr>
        <w:t>Test: Attempt to use the scanner and make sure the scanner can scan bar codes</w:t>
      </w:r>
    </w:p>
    <w:p w14:paraId="6CF6EEA9" w14:textId="40BC2401" w:rsidR="46E0B332" w:rsidRDefault="2E6E4A48" w:rsidP="00EC6C78">
      <w:pPr>
        <w:pStyle w:val="Heading1"/>
      </w:pPr>
      <w:bookmarkStart w:id="286" w:name="_Toc69370001"/>
      <w:r>
        <w:t xml:space="preserve">Appendix </w:t>
      </w:r>
      <w:r w:rsidR="5026F58D">
        <w:t>C</w:t>
      </w:r>
      <w:r>
        <w:t xml:space="preserve">: </w:t>
      </w:r>
      <w:r w:rsidR="491957EC">
        <w:t>Cost</w:t>
      </w:r>
      <w:r w:rsidR="007A3DAE">
        <w:t>-</w:t>
      </w:r>
      <w:r w:rsidR="491957EC">
        <w:t>Benefit Analysis</w:t>
      </w:r>
      <w:bookmarkEnd w:id="286"/>
      <w:bookmarkEnd w:id="44"/>
      <w:bookmarkEnd w:id="43"/>
      <w:bookmarkEnd w:id="42"/>
    </w:p>
    <w:p w14:paraId="13C8B33D" w14:textId="527BDAEF" w:rsidR="2E568060" w:rsidRDefault="2E568060" w:rsidP="2E568060"/>
    <w:p w14:paraId="48F3E4F0" w14:textId="23E0A2DF" w:rsidR="00171B56" w:rsidRPr="00171B56" w:rsidRDefault="00171B56" w:rsidP="00C76925">
      <w:pPr>
        <w:pStyle w:val="Heading2"/>
      </w:pPr>
      <w:bookmarkStart w:id="287" w:name="_Toc69370002"/>
      <w:r w:rsidRPr="00171B56">
        <w:t>Overview</w:t>
      </w:r>
      <w:bookmarkEnd w:id="287"/>
    </w:p>
    <w:p w14:paraId="1BD68A5C" w14:textId="514E83A0" w:rsidR="00B047B0" w:rsidRDefault="3665AFD0" w:rsidP="000A5F92">
      <w:pPr>
        <w:spacing w:line="480" w:lineRule="auto"/>
      </w:pPr>
      <w:r>
        <w:t xml:space="preserve">This analysis presents </w:t>
      </w:r>
      <w:r w:rsidR="007A3DAE">
        <w:t xml:space="preserve">the </w:t>
      </w:r>
      <w:r>
        <w:t xml:space="preserve">costs and benefits </w:t>
      </w:r>
      <w:r w:rsidR="613B9334">
        <w:t>associated with the proposed system.</w:t>
      </w:r>
      <w:r>
        <w:t xml:space="preserve"> </w:t>
      </w:r>
      <w:r w:rsidR="59E89F2A">
        <w:t xml:space="preserve">The </w:t>
      </w:r>
      <w:r w:rsidR="007A3DAE">
        <w:t>Colleg</w:t>
      </w:r>
      <w:r w:rsidR="00AB5978">
        <w:t>e</w:t>
      </w:r>
      <w:r w:rsidR="007A3DAE">
        <w:t xml:space="preserve"> of Nursing</w:t>
      </w:r>
      <w:r w:rsidR="05973414">
        <w:t xml:space="preserve"> will need to procure </w:t>
      </w:r>
      <w:r w:rsidR="3B265600">
        <w:t xml:space="preserve">physical </w:t>
      </w:r>
      <w:r w:rsidR="7BFF0354">
        <w:t xml:space="preserve">equipment </w:t>
      </w:r>
      <w:r w:rsidR="56C2B1E5">
        <w:t xml:space="preserve">for the system. The </w:t>
      </w:r>
      <w:r w:rsidR="00AB5978">
        <w:t>CIS Capstone students</w:t>
      </w:r>
      <w:r w:rsidR="2FAE6BCA">
        <w:t xml:space="preserve"> will handle the creat</w:t>
      </w:r>
      <w:r w:rsidR="02F52C38">
        <w:t>ion</w:t>
      </w:r>
      <w:r w:rsidR="2FAE6BCA">
        <w:t xml:space="preserve"> of the </w:t>
      </w:r>
      <w:r w:rsidR="005F61BD">
        <w:t>S</w:t>
      </w:r>
      <w:r w:rsidR="2FAE6BCA">
        <w:t xml:space="preserve">oftware </w:t>
      </w:r>
      <w:r w:rsidR="1EB9CDC5">
        <w:t>for the solution.</w:t>
      </w:r>
      <w:r w:rsidR="2FAE6BCA">
        <w:t xml:space="preserve"> </w:t>
      </w:r>
      <w:r w:rsidR="73B3ADE9">
        <w:t xml:space="preserve">By reusing the </w:t>
      </w:r>
      <w:r w:rsidR="0977F708">
        <w:t>cart,</w:t>
      </w:r>
      <w:r w:rsidR="73B3ADE9">
        <w:t xml:space="preserve"> we </w:t>
      </w:r>
      <w:r w:rsidR="00AB5978">
        <w:t>can</w:t>
      </w:r>
      <w:r w:rsidR="3120E9BD">
        <w:t xml:space="preserve"> </w:t>
      </w:r>
      <w:r w:rsidR="383772FF">
        <w:t xml:space="preserve">save a great deal of money. </w:t>
      </w:r>
      <w:r w:rsidR="2C8228C8">
        <w:t xml:space="preserve">We only need to have a laptop </w:t>
      </w:r>
      <w:r w:rsidR="00EF4D14">
        <w:t xml:space="preserve">capable of </w:t>
      </w:r>
      <w:r w:rsidR="2C8228C8">
        <w:t>run</w:t>
      </w:r>
      <w:r w:rsidR="00EF4D14">
        <w:t>ning</w:t>
      </w:r>
      <w:r w:rsidR="2C8228C8">
        <w:t xml:space="preserve"> the program </w:t>
      </w:r>
      <w:r w:rsidR="00EF4D14">
        <w:t>to</w:t>
      </w:r>
      <w:r w:rsidR="2C8228C8">
        <w:t xml:space="preserve"> control the cart and a </w:t>
      </w:r>
      <w:r w:rsidR="00D06B3C">
        <w:t>barc</w:t>
      </w:r>
      <w:r w:rsidR="00E11E58">
        <w:t>o</w:t>
      </w:r>
      <w:r w:rsidR="00D06B3C">
        <w:t xml:space="preserve">de </w:t>
      </w:r>
      <w:r w:rsidR="2C8228C8">
        <w:t xml:space="preserve">scanner to scan nurse IDs, patient IDs, medications, etc. </w:t>
      </w:r>
    </w:p>
    <w:tbl>
      <w:tblPr>
        <w:tblW w:w="9487" w:type="dxa"/>
        <w:tblInd w:w="-10" w:type="dxa"/>
        <w:tblLook w:val="04A0" w:firstRow="1" w:lastRow="0" w:firstColumn="1" w:lastColumn="0" w:noHBand="0" w:noVBand="1"/>
      </w:tblPr>
      <w:tblGrid>
        <w:gridCol w:w="6908"/>
        <w:gridCol w:w="2579"/>
      </w:tblGrid>
      <w:tr w:rsidR="00502920" w:rsidRPr="008B131D" w14:paraId="03127531" w14:textId="77777777" w:rsidTr="008B131D">
        <w:trPr>
          <w:trHeight w:val="309"/>
        </w:trPr>
        <w:tc>
          <w:tcPr>
            <w:tcW w:w="690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C611821" w14:textId="77777777" w:rsidR="008B131D" w:rsidRPr="008B131D" w:rsidRDefault="008B131D" w:rsidP="008B131D">
            <w:pPr>
              <w:spacing w:after="0" w:line="240" w:lineRule="auto"/>
              <w:jc w:val="center"/>
              <w:rPr>
                <w:rFonts w:ascii="Calibri" w:eastAsia="Times New Roman" w:hAnsi="Calibri" w:cs="Times New Roman"/>
                <w:b/>
                <w:color w:val="000000"/>
                <w:sz w:val="24"/>
              </w:rPr>
            </w:pPr>
            <w:r w:rsidRPr="008B131D">
              <w:rPr>
                <w:rFonts w:ascii="Calibri" w:eastAsia="Times New Roman" w:hAnsi="Calibri" w:cs="Times New Roman"/>
                <w:b/>
                <w:color w:val="000000"/>
                <w:sz w:val="24"/>
              </w:rPr>
              <w:t>Item</w:t>
            </w:r>
          </w:p>
        </w:tc>
        <w:tc>
          <w:tcPr>
            <w:tcW w:w="2579" w:type="dxa"/>
            <w:tcBorders>
              <w:top w:val="single" w:sz="8" w:space="0" w:color="000000"/>
              <w:left w:val="nil"/>
              <w:bottom w:val="single" w:sz="8" w:space="0" w:color="000000"/>
              <w:right w:val="single" w:sz="8" w:space="0" w:color="000000"/>
            </w:tcBorders>
            <w:shd w:val="clear" w:color="auto" w:fill="auto"/>
            <w:vAlign w:val="center"/>
            <w:hideMark/>
          </w:tcPr>
          <w:p w14:paraId="23E77F7C" w14:textId="77777777" w:rsidR="008B131D" w:rsidRPr="008B131D" w:rsidRDefault="008B131D" w:rsidP="008B131D">
            <w:pPr>
              <w:spacing w:after="0" w:line="240" w:lineRule="auto"/>
              <w:jc w:val="center"/>
              <w:rPr>
                <w:rFonts w:ascii="Calibri" w:eastAsia="Times New Roman" w:hAnsi="Calibri" w:cs="Times New Roman"/>
                <w:b/>
                <w:color w:val="000000"/>
                <w:sz w:val="24"/>
              </w:rPr>
            </w:pPr>
            <w:r w:rsidRPr="008B131D">
              <w:rPr>
                <w:rFonts w:ascii="Calibri" w:eastAsia="Times New Roman" w:hAnsi="Calibri" w:cs="Times New Roman"/>
                <w:b/>
                <w:color w:val="000000"/>
                <w:sz w:val="24"/>
              </w:rPr>
              <w:t>Cost</w:t>
            </w:r>
          </w:p>
        </w:tc>
      </w:tr>
      <w:tr w:rsidR="000643AD" w:rsidRPr="008B131D" w14:paraId="5A708673" w14:textId="77777777" w:rsidTr="008B131D">
        <w:trPr>
          <w:trHeight w:val="309"/>
        </w:trPr>
        <w:tc>
          <w:tcPr>
            <w:tcW w:w="6908" w:type="dxa"/>
            <w:tcBorders>
              <w:top w:val="nil"/>
              <w:left w:val="single" w:sz="8" w:space="0" w:color="000000"/>
              <w:bottom w:val="single" w:sz="8" w:space="0" w:color="000000"/>
              <w:right w:val="single" w:sz="8" w:space="0" w:color="000000"/>
            </w:tcBorders>
            <w:shd w:val="clear" w:color="auto" w:fill="auto"/>
            <w:vAlign w:val="center"/>
            <w:hideMark/>
          </w:tcPr>
          <w:p w14:paraId="762694AA" w14:textId="72448393" w:rsidR="008B131D" w:rsidRPr="008B131D" w:rsidRDefault="009F5BFB" w:rsidP="008B131D">
            <w:pPr>
              <w:spacing w:after="0" w:line="240" w:lineRule="auto"/>
              <w:rPr>
                <w:rFonts w:ascii="Calibri" w:eastAsia="Times New Roman" w:hAnsi="Calibri" w:cs="Times New Roman"/>
                <w:color w:val="0563C1"/>
                <w:u w:val="single"/>
              </w:rPr>
            </w:pPr>
            <w:hyperlink r:id="rId37" w:history="1">
              <w:r w:rsidR="008B131D" w:rsidRPr="008B131D">
                <w:rPr>
                  <w:rFonts w:ascii="Calibri" w:eastAsia="Times New Roman" w:hAnsi="Calibri" w:cs="Times New Roman"/>
                  <w:color w:val="0563C1"/>
                  <w:u w:val="single"/>
                </w:rPr>
                <w:t>Laptop</w:t>
              </w:r>
            </w:hyperlink>
          </w:p>
        </w:tc>
        <w:tc>
          <w:tcPr>
            <w:tcW w:w="2579" w:type="dxa"/>
            <w:tcBorders>
              <w:top w:val="nil"/>
              <w:left w:val="nil"/>
              <w:bottom w:val="single" w:sz="8" w:space="0" w:color="000000"/>
              <w:right w:val="single" w:sz="8" w:space="0" w:color="000000"/>
            </w:tcBorders>
            <w:shd w:val="clear" w:color="auto" w:fill="auto"/>
            <w:vAlign w:val="center"/>
            <w:hideMark/>
          </w:tcPr>
          <w:p w14:paraId="412242FC" w14:textId="4FC6D7FB" w:rsidR="008B131D" w:rsidRPr="008B131D" w:rsidRDefault="008B131D" w:rsidP="008B131D">
            <w:pPr>
              <w:spacing w:after="0" w:line="240" w:lineRule="auto"/>
              <w:jc w:val="center"/>
              <w:rPr>
                <w:rFonts w:ascii="Calibri" w:eastAsia="Times New Roman" w:hAnsi="Calibri" w:cs="Times New Roman"/>
                <w:color w:val="000000"/>
              </w:rPr>
            </w:pPr>
            <w:r w:rsidRPr="008B131D">
              <w:rPr>
                <w:rFonts w:ascii="Calibri" w:eastAsia="Times New Roman" w:hAnsi="Calibri" w:cs="Times New Roman"/>
                <w:color w:val="000000"/>
              </w:rPr>
              <w:t>$</w:t>
            </w:r>
            <w:r w:rsidR="00A96E51">
              <w:rPr>
                <w:rFonts w:ascii="Calibri" w:eastAsia="Times New Roman" w:hAnsi="Calibri" w:cs="Times New Roman"/>
                <w:color w:val="000000"/>
              </w:rPr>
              <w:t>51</w:t>
            </w:r>
            <w:r w:rsidRPr="008B131D">
              <w:rPr>
                <w:rFonts w:ascii="Calibri" w:eastAsia="Times New Roman" w:hAnsi="Calibri" w:cs="Times New Roman"/>
                <w:color w:val="000000"/>
              </w:rPr>
              <w:t>9.</w:t>
            </w:r>
            <w:r w:rsidR="00E80B5D">
              <w:rPr>
                <w:rFonts w:ascii="Calibri" w:eastAsia="Times New Roman" w:hAnsi="Calibri" w:cs="Times New Roman"/>
                <w:color w:val="000000"/>
              </w:rPr>
              <w:t>00</w:t>
            </w:r>
          </w:p>
        </w:tc>
      </w:tr>
      <w:tr w:rsidR="000643AD" w:rsidRPr="008B131D" w14:paraId="11DFBAB6" w14:textId="77777777" w:rsidTr="008B131D">
        <w:trPr>
          <w:trHeight w:val="309"/>
        </w:trPr>
        <w:tc>
          <w:tcPr>
            <w:tcW w:w="6908" w:type="dxa"/>
            <w:tcBorders>
              <w:top w:val="nil"/>
              <w:left w:val="single" w:sz="8" w:space="0" w:color="000000"/>
              <w:bottom w:val="single" w:sz="8" w:space="0" w:color="000000"/>
              <w:right w:val="single" w:sz="8" w:space="0" w:color="000000"/>
            </w:tcBorders>
            <w:shd w:val="clear" w:color="auto" w:fill="auto"/>
            <w:vAlign w:val="center"/>
            <w:hideMark/>
          </w:tcPr>
          <w:p w14:paraId="29E2DFDE" w14:textId="77777777" w:rsidR="008B131D" w:rsidRPr="008B131D" w:rsidRDefault="009F5BFB" w:rsidP="008B131D">
            <w:pPr>
              <w:spacing w:after="0" w:line="240" w:lineRule="auto"/>
              <w:rPr>
                <w:rFonts w:ascii="Calibri" w:eastAsia="Times New Roman" w:hAnsi="Calibri" w:cs="Times New Roman"/>
                <w:color w:val="0563C1"/>
                <w:u w:val="single"/>
              </w:rPr>
            </w:pPr>
            <w:hyperlink r:id="rId38" w:history="1">
              <w:r w:rsidR="008B131D" w:rsidRPr="008B131D">
                <w:rPr>
                  <w:rFonts w:ascii="Calibri" w:eastAsia="Times New Roman" w:hAnsi="Calibri" w:cs="Times New Roman"/>
                  <w:color w:val="0563C1"/>
                  <w:u w:val="single"/>
                </w:rPr>
                <w:t>Barcode Scanner</w:t>
              </w:r>
            </w:hyperlink>
          </w:p>
        </w:tc>
        <w:tc>
          <w:tcPr>
            <w:tcW w:w="2579" w:type="dxa"/>
            <w:tcBorders>
              <w:top w:val="nil"/>
              <w:left w:val="nil"/>
              <w:bottom w:val="single" w:sz="8" w:space="0" w:color="000000"/>
              <w:right w:val="single" w:sz="8" w:space="0" w:color="000000"/>
            </w:tcBorders>
            <w:shd w:val="clear" w:color="auto" w:fill="auto"/>
            <w:vAlign w:val="center"/>
            <w:hideMark/>
          </w:tcPr>
          <w:p w14:paraId="7FB30550" w14:textId="77777777" w:rsidR="008B131D" w:rsidRPr="008B131D" w:rsidRDefault="008B131D" w:rsidP="008B131D">
            <w:pPr>
              <w:spacing w:after="0" w:line="240" w:lineRule="auto"/>
              <w:jc w:val="center"/>
              <w:rPr>
                <w:rFonts w:ascii="Calibri" w:eastAsia="Times New Roman" w:hAnsi="Calibri" w:cs="Times New Roman"/>
                <w:color w:val="000000"/>
              </w:rPr>
            </w:pPr>
            <w:r w:rsidRPr="008B131D">
              <w:rPr>
                <w:rFonts w:ascii="Calibri" w:eastAsia="Times New Roman" w:hAnsi="Calibri" w:cs="Times New Roman"/>
                <w:color w:val="000000"/>
              </w:rPr>
              <w:t xml:space="preserve">$43.89 </w:t>
            </w:r>
          </w:p>
        </w:tc>
      </w:tr>
      <w:tr w:rsidR="000643AD" w:rsidRPr="008B131D" w14:paraId="3A7C71CA" w14:textId="77777777" w:rsidTr="008B131D">
        <w:trPr>
          <w:trHeight w:val="309"/>
        </w:trPr>
        <w:tc>
          <w:tcPr>
            <w:tcW w:w="6908" w:type="dxa"/>
            <w:tcBorders>
              <w:top w:val="nil"/>
              <w:left w:val="single" w:sz="8" w:space="0" w:color="000000"/>
              <w:bottom w:val="single" w:sz="8" w:space="0" w:color="000000"/>
              <w:right w:val="single" w:sz="8" w:space="0" w:color="000000"/>
            </w:tcBorders>
            <w:shd w:val="clear" w:color="auto" w:fill="auto"/>
            <w:vAlign w:val="center"/>
            <w:hideMark/>
          </w:tcPr>
          <w:p w14:paraId="4F0A9A47" w14:textId="77777777" w:rsidR="008B131D" w:rsidRPr="008B131D" w:rsidRDefault="009F5BFB" w:rsidP="008B131D">
            <w:pPr>
              <w:spacing w:after="0" w:line="240" w:lineRule="auto"/>
              <w:rPr>
                <w:rFonts w:ascii="Calibri" w:eastAsia="Times New Roman" w:hAnsi="Calibri" w:cs="Times New Roman"/>
                <w:color w:val="0563C1"/>
                <w:u w:val="single"/>
              </w:rPr>
            </w:pPr>
            <w:hyperlink r:id="rId39" w:history="1">
              <w:r w:rsidR="008B131D" w:rsidRPr="008B131D">
                <w:rPr>
                  <w:rFonts w:ascii="Calibri" w:eastAsia="Times New Roman" w:hAnsi="Calibri" w:cs="Times New Roman"/>
                  <w:color w:val="0563C1"/>
                  <w:u w:val="single"/>
                </w:rPr>
                <w:t>Laptop Locking Mount</w:t>
              </w:r>
            </w:hyperlink>
          </w:p>
        </w:tc>
        <w:tc>
          <w:tcPr>
            <w:tcW w:w="2579" w:type="dxa"/>
            <w:tcBorders>
              <w:top w:val="nil"/>
              <w:left w:val="nil"/>
              <w:bottom w:val="single" w:sz="8" w:space="0" w:color="000000"/>
              <w:right w:val="single" w:sz="8" w:space="0" w:color="000000"/>
            </w:tcBorders>
            <w:shd w:val="clear" w:color="auto" w:fill="auto"/>
            <w:vAlign w:val="center"/>
            <w:hideMark/>
          </w:tcPr>
          <w:p w14:paraId="64CD7E8A" w14:textId="77777777" w:rsidR="008B131D" w:rsidRPr="008B131D" w:rsidRDefault="008B131D" w:rsidP="008B131D">
            <w:pPr>
              <w:spacing w:after="0" w:line="240" w:lineRule="auto"/>
              <w:jc w:val="center"/>
              <w:rPr>
                <w:rFonts w:ascii="Calibri" w:eastAsia="Times New Roman" w:hAnsi="Calibri" w:cs="Times New Roman"/>
                <w:color w:val="000000"/>
              </w:rPr>
            </w:pPr>
            <w:r w:rsidRPr="008B131D">
              <w:rPr>
                <w:rFonts w:ascii="Calibri" w:eastAsia="Times New Roman" w:hAnsi="Calibri" w:cs="Times New Roman"/>
                <w:color w:val="000000"/>
              </w:rPr>
              <w:t xml:space="preserve">$69.51 </w:t>
            </w:r>
          </w:p>
        </w:tc>
      </w:tr>
      <w:tr w:rsidR="000643AD" w:rsidRPr="008B131D" w14:paraId="303E0A63" w14:textId="77777777" w:rsidTr="008B131D">
        <w:trPr>
          <w:trHeight w:val="309"/>
        </w:trPr>
        <w:tc>
          <w:tcPr>
            <w:tcW w:w="6908" w:type="dxa"/>
            <w:tcBorders>
              <w:top w:val="nil"/>
              <w:left w:val="single" w:sz="8" w:space="0" w:color="000000"/>
              <w:bottom w:val="single" w:sz="8" w:space="0" w:color="000000"/>
              <w:right w:val="single" w:sz="8" w:space="0" w:color="000000"/>
            </w:tcBorders>
            <w:shd w:val="clear" w:color="auto" w:fill="auto"/>
            <w:vAlign w:val="center"/>
            <w:hideMark/>
          </w:tcPr>
          <w:p w14:paraId="53261D4F" w14:textId="724F1F81" w:rsidR="008B131D" w:rsidRPr="008B131D" w:rsidRDefault="009F5BFB" w:rsidP="008B131D">
            <w:pPr>
              <w:spacing w:after="0" w:line="240" w:lineRule="auto"/>
              <w:rPr>
                <w:rFonts w:ascii="Calibri" w:eastAsia="Times New Roman" w:hAnsi="Calibri" w:cs="Times New Roman"/>
                <w:color w:val="0563C1"/>
                <w:u w:val="single"/>
              </w:rPr>
            </w:pPr>
            <w:hyperlink r:id="rId40" w:history="1">
              <w:r w:rsidR="008B131D" w:rsidRPr="008B131D">
                <w:rPr>
                  <w:rFonts w:ascii="Calibri" w:eastAsia="Times New Roman" w:hAnsi="Calibri" w:cs="Times New Roman"/>
                  <w:color w:val="0563C1"/>
                  <w:u w:val="single"/>
                </w:rPr>
                <w:t xml:space="preserve">Heavy Duty 100ft </w:t>
              </w:r>
              <w:r w:rsidR="00CB54B0" w:rsidRPr="008B131D">
                <w:rPr>
                  <w:rFonts w:ascii="Calibri" w:eastAsia="Times New Roman" w:hAnsi="Calibri" w:cs="Times New Roman"/>
                  <w:color w:val="0563C1"/>
                  <w:u w:val="single"/>
                </w:rPr>
                <w:t>Extension</w:t>
              </w:r>
              <w:r w:rsidR="008B131D" w:rsidRPr="008B131D">
                <w:rPr>
                  <w:rFonts w:ascii="Calibri" w:eastAsia="Times New Roman" w:hAnsi="Calibri" w:cs="Times New Roman"/>
                  <w:color w:val="0563C1"/>
                  <w:u w:val="single"/>
                </w:rPr>
                <w:t xml:space="preserve"> cord</w:t>
              </w:r>
            </w:hyperlink>
          </w:p>
        </w:tc>
        <w:tc>
          <w:tcPr>
            <w:tcW w:w="2579" w:type="dxa"/>
            <w:tcBorders>
              <w:top w:val="nil"/>
              <w:left w:val="nil"/>
              <w:bottom w:val="single" w:sz="8" w:space="0" w:color="000000"/>
              <w:right w:val="single" w:sz="8" w:space="0" w:color="000000"/>
            </w:tcBorders>
            <w:shd w:val="clear" w:color="auto" w:fill="auto"/>
            <w:vAlign w:val="center"/>
            <w:hideMark/>
          </w:tcPr>
          <w:p w14:paraId="783F521D" w14:textId="77777777" w:rsidR="008B131D" w:rsidRPr="008B131D" w:rsidRDefault="008B131D" w:rsidP="008B131D">
            <w:pPr>
              <w:spacing w:after="0" w:line="240" w:lineRule="auto"/>
              <w:jc w:val="center"/>
              <w:rPr>
                <w:rFonts w:ascii="Calibri" w:eastAsia="Times New Roman" w:hAnsi="Calibri" w:cs="Times New Roman"/>
                <w:color w:val="000000"/>
              </w:rPr>
            </w:pPr>
            <w:r w:rsidRPr="008B131D">
              <w:rPr>
                <w:rFonts w:ascii="Calibri" w:eastAsia="Times New Roman" w:hAnsi="Calibri" w:cs="Times New Roman"/>
                <w:color w:val="000000"/>
              </w:rPr>
              <w:t xml:space="preserve">$46.41 </w:t>
            </w:r>
          </w:p>
        </w:tc>
      </w:tr>
      <w:tr w:rsidR="000643AD" w:rsidRPr="008B131D" w14:paraId="7CF9932C" w14:textId="77777777" w:rsidTr="008B131D">
        <w:trPr>
          <w:trHeight w:val="309"/>
        </w:trPr>
        <w:tc>
          <w:tcPr>
            <w:tcW w:w="6908" w:type="dxa"/>
            <w:tcBorders>
              <w:top w:val="nil"/>
              <w:left w:val="single" w:sz="8" w:space="0" w:color="000000"/>
              <w:bottom w:val="single" w:sz="8" w:space="0" w:color="000000"/>
              <w:right w:val="single" w:sz="8" w:space="0" w:color="000000"/>
            </w:tcBorders>
            <w:shd w:val="clear" w:color="auto" w:fill="auto"/>
            <w:vAlign w:val="center"/>
            <w:hideMark/>
          </w:tcPr>
          <w:p w14:paraId="57214883" w14:textId="77777777" w:rsidR="008B131D" w:rsidRPr="008B131D" w:rsidRDefault="008B131D" w:rsidP="008B131D">
            <w:pPr>
              <w:spacing w:after="0" w:line="240" w:lineRule="auto"/>
              <w:jc w:val="right"/>
              <w:rPr>
                <w:rFonts w:ascii="Calibri" w:eastAsia="Times New Roman" w:hAnsi="Calibri" w:cs="Times New Roman"/>
                <w:b/>
                <w:bCs/>
                <w:color w:val="000000"/>
              </w:rPr>
            </w:pPr>
            <w:r w:rsidRPr="008B131D">
              <w:rPr>
                <w:rFonts w:ascii="Calibri" w:eastAsia="Times New Roman" w:hAnsi="Calibri" w:cs="Times New Roman"/>
                <w:b/>
                <w:bCs/>
                <w:color w:val="000000"/>
              </w:rPr>
              <w:t>TOTAL:</w:t>
            </w:r>
          </w:p>
        </w:tc>
        <w:tc>
          <w:tcPr>
            <w:tcW w:w="2579" w:type="dxa"/>
            <w:tcBorders>
              <w:top w:val="nil"/>
              <w:left w:val="nil"/>
              <w:bottom w:val="single" w:sz="8" w:space="0" w:color="000000"/>
              <w:right w:val="single" w:sz="8" w:space="0" w:color="000000"/>
            </w:tcBorders>
            <w:shd w:val="clear" w:color="auto" w:fill="auto"/>
            <w:vAlign w:val="center"/>
            <w:hideMark/>
          </w:tcPr>
          <w:p w14:paraId="32E7AD8C" w14:textId="1EA5F9D9" w:rsidR="008B131D" w:rsidRPr="008B131D" w:rsidRDefault="008B131D" w:rsidP="008B131D">
            <w:pPr>
              <w:spacing w:after="0" w:line="240" w:lineRule="auto"/>
              <w:jc w:val="center"/>
              <w:rPr>
                <w:rFonts w:ascii="Calibri" w:eastAsia="Times New Roman" w:hAnsi="Calibri" w:cs="Times New Roman"/>
                <w:color w:val="000000"/>
              </w:rPr>
            </w:pPr>
            <w:r w:rsidRPr="008B131D">
              <w:rPr>
                <w:rFonts w:ascii="Calibri" w:eastAsia="Times New Roman" w:hAnsi="Calibri" w:cs="Times New Roman"/>
                <w:color w:val="000000"/>
              </w:rPr>
              <w:t>$</w:t>
            </w:r>
            <w:r w:rsidR="00E80B5D">
              <w:rPr>
                <w:rFonts w:ascii="Calibri" w:eastAsia="Times New Roman" w:hAnsi="Calibri" w:cs="Times New Roman"/>
                <w:color w:val="000000"/>
              </w:rPr>
              <w:t>678</w:t>
            </w:r>
            <w:r w:rsidRPr="008B131D">
              <w:rPr>
                <w:rFonts w:ascii="Calibri" w:eastAsia="Times New Roman" w:hAnsi="Calibri" w:cs="Times New Roman"/>
                <w:color w:val="000000"/>
              </w:rPr>
              <w:t>.8</w:t>
            </w:r>
            <w:r w:rsidR="00E80B5D">
              <w:rPr>
                <w:rFonts w:ascii="Calibri" w:eastAsia="Times New Roman" w:hAnsi="Calibri" w:cs="Times New Roman"/>
                <w:color w:val="000000"/>
              </w:rPr>
              <w:t>1</w:t>
            </w:r>
            <w:r w:rsidRPr="008B131D">
              <w:rPr>
                <w:rFonts w:ascii="Calibri" w:eastAsia="Times New Roman" w:hAnsi="Calibri" w:cs="Times New Roman"/>
                <w:color w:val="000000"/>
              </w:rPr>
              <w:t xml:space="preserve"> </w:t>
            </w:r>
          </w:p>
        </w:tc>
      </w:tr>
    </w:tbl>
    <w:p w14:paraId="1BC9BA22" w14:textId="77777777" w:rsidR="00ED5315" w:rsidRDefault="00ED5315" w:rsidP="68C81624"/>
    <w:p w14:paraId="680386C4" w14:textId="4495DB86" w:rsidR="00171B56" w:rsidRPr="007E7FFD" w:rsidRDefault="00171B56" w:rsidP="002750DA">
      <w:pPr>
        <w:pStyle w:val="Heading2"/>
        <w:rPr>
          <w:szCs w:val="28"/>
        </w:rPr>
      </w:pPr>
      <w:bookmarkStart w:id="288" w:name="_Toc69370003"/>
      <w:r w:rsidRPr="00171B56">
        <w:t>Benefits:</w:t>
      </w:r>
      <w:bookmarkEnd w:id="288"/>
    </w:p>
    <w:p w14:paraId="34F7E3FA" w14:textId="451830F5" w:rsidR="00171B56" w:rsidRPr="00171B56" w:rsidRDefault="00171B56" w:rsidP="00057510">
      <w:pPr>
        <w:spacing w:line="480" w:lineRule="auto"/>
        <w:rPr>
          <w:rFonts w:eastAsiaTheme="minorEastAsia"/>
          <w:sz w:val="24"/>
          <w:szCs w:val="24"/>
        </w:rPr>
      </w:pPr>
      <w:r w:rsidRPr="00171B56">
        <w:rPr>
          <w:rFonts w:eastAsiaTheme="minorEastAsia"/>
          <w:sz w:val="24"/>
          <w:szCs w:val="24"/>
        </w:rPr>
        <w:t>Tangible</w:t>
      </w:r>
    </w:p>
    <w:p w14:paraId="6E6751EA" w14:textId="0BB3C37E" w:rsidR="00B84043" w:rsidRPr="008007F0" w:rsidRDefault="008250EF" w:rsidP="00C200F1">
      <w:pPr>
        <w:pStyle w:val="ListParagraph"/>
        <w:numPr>
          <w:ilvl w:val="0"/>
          <w:numId w:val="9"/>
        </w:numPr>
        <w:spacing w:line="480" w:lineRule="auto"/>
        <w:rPr>
          <w:rFonts w:eastAsiaTheme="minorEastAsia"/>
        </w:rPr>
      </w:pPr>
      <w:r>
        <w:t>The h</w:t>
      </w:r>
      <w:r w:rsidR="00EB1121">
        <w:t>ardware c</w:t>
      </w:r>
      <w:r w:rsidR="008B6175">
        <w:t xml:space="preserve">ost of savings in </w:t>
      </w:r>
      <w:r w:rsidR="007B1BBC">
        <w:t>more than $1</w:t>
      </w:r>
      <w:r w:rsidR="008C4F58">
        <w:t>5</w:t>
      </w:r>
      <w:r w:rsidR="00CF7F4C">
        <w:t>,</w:t>
      </w:r>
      <w:r w:rsidR="008C4F58">
        <w:t>000</w:t>
      </w:r>
      <w:r w:rsidR="007B1BBC">
        <w:t xml:space="preserve"> </w:t>
      </w:r>
      <w:r w:rsidR="003C1A1B">
        <w:t xml:space="preserve">for a </w:t>
      </w:r>
      <w:r w:rsidR="002D58D9">
        <w:t>fixed cart</w:t>
      </w:r>
    </w:p>
    <w:p w14:paraId="177C3DBA" w14:textId="7A3D4C05" w:rsidR="008007F0" w:rsidRDefault="00EB1121" w:rsidP="00C200F1">
      <w:pPr>
        <w:pStyle w:val="ListParagraph"/>
        <w:numPr>
          <w:ilvl w:val="0"/>
          <w:numId w:val="9"/>
        </w:numPr>
        <w:spacing w:line="480" w:lineRule="auto"/>
        <w:rPr>
          <w:rFonts w:eastAsiaTheme="minorEastAsia"/>
        </w:rPr>
      </w:pPr>
      <w:r>
        <w:rPr>
          <w:rFonts w:eastAsiaTheme="minorEastAsia"/>
        </w:rPr>
        <w:t>Software c</w:t>
      </w:r>
      <w:r w:rsidR="00B026BC">
        <w:rPr>
          <w:rFonts w:eastAsiaTheme="minorEastAsia"/>
        </w:rPr>
        <w:t xml:space="preserve">ost savings on customized </w:t>
      </w:r>
      <w:r w:rsidR="005F61BD">
        <w:rPr>
          <w:rFonts w:eastAsiaTheme="minorEastAsia"/>
        </w:rPr>
        <w:t>S</w:t>
      </w:r>
      <w:r w:rsidR="00B026BC">
        <w:rPr>
          <w:rFonts w:eastAsiaTheme="minorEastAsia"/>
        </w:rPr>
        <w:t xml:space="preserve">oftware </w:t>
      </w:r>
    </w:p>
    <w:p w14:paraId="55D15208" w14:textId="3841D5E5" w:rsidR="00EB1121" w:rsidRPr="008B6175" w:rsidRDefault="00EB1121" w:rsidP="00C200F1">
      <w:pPr>
        <w:pStyle w:val="ListParagraph"/>
        <w:numPr>
          <w:ilvl w:val="0"/>
          <w:numId w:val="9"/>
        </w:numPr>
        <w:spacing w:line="480" w:lineRule="auto"/>
        <w:rPr>
          <w:rFonts w:eastAsiaTheme="minorEastAsia"/>
        </w:rPr>
      </w:pPr>
      <w:r>
        <w:rPr>
          <w:rFonts w:eastAsiaTheme="minorEastAsia"/>
        </w:rPr>
        <w:t>Resource cost savings</w:t>
      </w:r>
      <w:r w:rsidR="00F65661">
        <w:rPr>
          <w:rFonts w:eastAsiaTheme="minorEastAsia"/>
        </w:rPr>
        <w:t xml:space="preserve"> due to the time savings of manual process time</w:t>
      </w:r>
    </w:p>
    <w:p w14:paraId="0E6AF4C8" w14:textId="3B86A032" w:rsidR="00701811" w:rsidRDefault="00701811" w:rsidP="00C200F1">
      <w:pPr>
        <w:pStyle w:val="ListParagraph"/>
        <w:numPr>
          <w:ilvl w:val="0"/>
          <w:numId w:val="9"/>
        </w:numPr>
        <w:spacing w:line="480" w:lineRule="auto"/>
      </w:pPr>
      <w:r>
        <w:t>The cart will mobilize electronic patient records</w:t>
      </w:r>
    </w:p>
    <w:p w14:paraId="383D4ABD" w14:textId="3997805F" w:rsidR="00701811" w:rsidRDefault="00701811" w:rsidP="00C200F1">
      <w:pPr>
        <w:pStyle w:val="ListParagraph"/>
        <w:numPr>
          <w:ilvl w:val="0"/>
          <w:numId w:val="9"/>
        </w:numPr>
        <w:spacing w:line="480" w:lineRule="auto"/>
      </w:pPr>
      <w:r>
        <w:t>Increased income of students into the Nursing Program due to available Medical Technology training</w:t>
      </w:r>
    </w:p>
    <w:p w14:paraId="5E4BDB9B" w14:textId="4C9000C6" w:rsidR="00874566" w:rsidRDefault="00FD0D1A" w:rsidP="00C200F1">
      <w:pPr>
        <w:pStyle w:val="ListParagraph"/>
        <w:numPr>
          <w:ilvl w:val="0"/>
          <w:numId w:val="9"/>
        </w:numPr>
        <w:spacing w:line="480" w:lineRule="auto"/>
        <w:rPr>
          <w:rFonts w:eastAsiaTheme="minorEastAsia"/>
        </w:rPr>
      </w:pPr>
      <w:r>
        <w:rPr>
          <w:rFonts w:eastAsiaTheme="minorEastAsia"/>
        </w:rPr>
        <w:t>Improved tracking of medication and patient data</w:t>
      </w:r>
    </w:p>
    <w:p w14:paraId="27AE524B" w14:textId="2F4DEAE8" w:rsidR="00701811" w:rsidRDefault="00701811" w:rsidP="00C200F1">
      <w:pPr>
        <w:pStyle w:val="ListParagraph"/>
        <w:numPr>
          <w:ilvl w:val="0"/>
          <w:numId w:val="9"/>
        </w:numPr>
        <w:spacing w:line="480" w:lineRule="auto"/>
      </w:pPr>
      <w:r>
        <w:t xml:space="preserve">The </w:t>
      </w:r>
      <w:r w:rsidR="00036629">
        <w:t>c</w:t>
      </w:r>
      <w:r>
        <w:t>art will be mobile and able to be used in life</w:t>
      </w:r>
      <w:r w:rsidR="006820F9">
        <w:t>-</w:t>
      </w:r>
      <w:r>
        <w:t xml:space="preserve">like situations </w:t>
      </w:r>
    </w:p>
    <w:p w14:paraId="4B7A8C5D" w14:textId="0A4E6340" w:rsidR="00701811" w:rsidRDefault="00701811" w:rsidP="00C200F1">
      <w:pPr>
        <w:pStyle w:val="ListParagraph"/>
        <w:numPr>
          <w:ilvl w:val="0"/>
          <w:numId w:val="9"/>
        </w:numPr>
        <w:spacing w:line="480" w:lineRule="auto"/>
        <w:rPr>
          <w:rFonts w:eastAsiaTheme="minorEastAsia"/>
        </w:rPr>
      </w:pPr>
      <w:r>
        <w:t xml:space="preserve">The cart will be able to simulate the security of an actual hospital </w:t>
      </w:r>
    </w:p>
    <w:p w14:paraId="50A1B911" w14:textId="4DAB8E74" w:rsidR="00171B56" w:rsidRPr="00171B56" w:rsidRDefault="00171B56" w:rsidP="00454E73">
      <w:pPr>
        <w:spacing w:after="0" w:line="480" w:lineRule="auto"/>
        <w:rPr>
          <w:rFonts w:eastAsiaTheme="minorEastAsia"/>
          <w:sz w:val="24"/>
        </w:rPr>
      </w:pPr>
      <w:r w:rsidRPr="00171B56">
        <w:rPr>
          <w:rFonts w:eastAsiaTheme="minorEastAsia"/>
          <w:sz w:val="24"/>
        </w:rPr>
        <w:t>Intangible</w:t>
      </w:r>
    </w:p>
    <w:p w14:paraId="704C179E" w14:textId="16EC5BB8" w:rsidR="00B91178" w:rsidRPr="00011D75" w:rsidRDefault="00B91178" w:rsidP="00C200F1">
      <w:pPr>
        <w:pStyle w:val="ListParagraph"/>
        <w:numPr>
          <w:ilvl w:val="0"/>
          <w:numId w:val="8"/>
        </w:numPr>
        <w:spacing w:line="480" w:lineRule="auto"/>
        <w:rPr>
          <w:rFonts w:eastAsiaTheme="minorEastAsia"/>
        </w:rPr>
      </w:pPr>
      <w:r>
        <w:t>Improved hands</w:t>
      </w:r>
      <w:r w:rsidR="006820F9">
        <w:t>-</w:t>
      </w:r>
      <w:r>
        <w:t xml:space="preserve">on experience for </w:t>
      </w:r>
      <w:r w:rsidR="006820F9">
        <w:t>College of Nursing</w:t>
      </w:r>
      <w:r>
        <w:t xml:space="preserve"> students</w:t>
      </w:r>
    </w:p>
    <w:p w14:paraId="31CBDAFD" w14:textId="10E2C34F" w:rsidR="00011D75" w:rsidRPr="00C9160A" w:rsidRDefault="00011D75" w:rsidP="00C200F1">
      <w:pPr>
        <w:pStyle w:val="ListParagraph"/>
        <w:numPr>
          <w:ilvl w:val="0"/>
          <w:numId w:val="8"/>
        </w:numPr>
        <w:spacing w:line="480" w:lineRule="auto"/>
        <w:rPr>
          <w:rFonts w:eastAsiaTheme="minorEastAsia"/>
        </w:rPr>
      </w:pPr>
      <w:r>
        <w:t xml:space="preserve">Enhanced patient safety due to </w:t>
      </w:r>
      <w:r w:rsidR="006820F9">
        <w:t xml:space="preserve">the College of </w:t>
      </w:r>
      <w:r>
        <w:t>Nursing students</w:t>
      </w:r>
      <w:r w:rsidR="00266CDA">
        <w:t>’</w:t>
      </w:r>
      <w:r>
        <w:t xml:space="preserve"> training</w:t>
      </w:r>
    </w:p>
    <w:p w14:paraId="5910E6FD" w14:textId="58033580" w:rsidR="00C9160A" w:rsidRDefault="00C9160A" w:rsidP="00C200F1">
      <w:pPr>
        <w:pStyle w:val="ListParagraph"/>
        <w:numPr>
          <w:ilvl w:val="0"/>
          <w:numId w:val="8"/>
        </w:numPr>
        <w:spacing w:line="480" w:lineRule="auto"/>
        <w:rPr>
          <w:rFonts w:eastAsiaTheme="minorEastAsia"/>
        </w:rPr>
      </w:pPr>
      <w:r>
        <w:t xml:space="preserve">Improved medical facilities satisfaction of </w:t>
      </w:r>
      <w:r w:rsidR="00974A0C">
        <w:t>the College of N</w:t>
      </w:r>
      <w:r>
        <w:t xml:space="preserve">ursing </w:t>
      </w:r>
    </w:p>
    <w:p w14:paraId="2048C101" w14:textId="67310080" w:rsidR="000A4A37" w:rsidRPr="000A4A37" w:rsidRDefault="003E2373" w:rsidP="00C200F1">
      <w:pPr>
        <w:pStyle w:val="ListParagraph"/>
        <w:numPr>
          <w:ilvl w:val="0"/>
          <w:numId w:val="8"/>
        </w:numPr>
        <w:spacing w:line="480" w:lineRule="auto"/>
        <w:rPr>
          <w:rFonts w:eastAsiaTheme="minorEastAsia"/>
        </w:rPr>
      </w:pPr>
      <w:r>
        <w:t xml:space="preserve">Improvement </w:t>
      </w:r>
      <w:r w:rsidR="00F761F4">
        <w:t>i</w:t>
      </w:r>
      <w:r>
        <w:t>n reviews</w:t>
      </w:r>
      <w:r w:rsidR="00F761F4">
        <w:t xml:space="preserve"> from student</w:t>
      </w:r>
      <w:r w:rsidR="00713D12">
        <w:t>s</w:t>
      </w:r>
      <w:r w:rsidR="00F761F4">
        <w:t xml:space="preserve"> about the </w:t>
      </w:r>
      <w:r w:rsidR="00713D12">
        <w:t>College of Nursing</w:t>
      </w:r>
    </w:p>
    <w:p w14:paraId="4FD90D3F" w14:textId="06E17E7F" w:rsidR="003E2373" w:rsidRPr="00490409" w:rsidRDefault="000A4A37" w:rsidP="00C200F1">
      <w:pPr>
        <w:pStyle w:val="ListParagraph"/>
        <w:numPr>
          <w:ilvl w:val="0"/>
          <w:numId w:val="8"/>
        </w:numPr>
        <w:spacing w:line="480" w:lineRule="auto"/>
        <w:rPr>
          <w:rFonts w:eastAsiaTheme="minorEastAsia"/>
        </w:rPr>
      </w:pPr>
      <w:r w:rsidRPr="000A4A37">
        <w:rPr>
          <w:lang w:val="en-CA"/>
        </w:rPr>
        <w:t xml:space="preserve">Increased </w:t>
      </w:r>
      <w:r w:rsidR="00490409">
        <w:rPr>
          <w:lang w:val="en-CA"/>
        </w:rPr>
        <w:t xml:space="preserve">student </w:t>
      </w:r>
      <w:r w:rsidRPr="000A4A37">
        <w:rPr>
          <w:lang w:val="en-CA"/>
        </w:rPr>
        <w:t xml:space="preserve">knowledge capabilities </w:t>
      </w:r>
      <w:r w:rsidR="003E2373">
        <w:t xml:space="preserve"> </w:t>
      </w:r>
    </w:p>
    <w:p w14:paraId="13BE7687" w14:textId="07FD5656" w:rsidR="00490409" w:rsidRPr="00832780" w:rsidRDefault="00634DA1" w:rsidP="00C200F1">
      <w:pPr>
        <w:pStyle w:val="ListParagraph"/>
        <w:numPr>
          <w:ilvl w:val="0"/>
          <w:numId w:val="8"/>
        </w:numPr>
        <w:spacing w:line="480" w:lineRule="auto"/>
        <w:rPr>
          <w:rFonts w:eastAsiaTheme="minorEastAsia"/>
        </w:rPr>
      </w:pPr>
      <w:r>
        <w:t xml:space="preserve">Better </w:t>
      </w:r>
      <w:r w:rsidR="00CA00B8">
        <w:t xml:space="preserve">reputation for </w:t>
      </w:r>
      <w:r w:rsidR="004444D1">
        <w:t>the College of</w:t>
      </w:r>
      <w:r w:rsidR="00CA00B8">
        <w:t xml:space="preserve"> Nursing </w:t>
      </w:r>
    </w:p>
    <w:p w14:paraId="647060E5" w14:textId="661CDC57" w:rsidR="00832780" w:rsidRPr="005F2366" w:rsidRDefault="00011D75" w:rsidP="00C200F1">
      <w:pPr>
        <w:pStyle w:val="ListParagraph"/>
        <w:numPr>
          <w:ilvl w:val="0"/>
          <w:numId w:val="8"/>
        </w:numPr>
        <w:spacing w:line="480" w:lineRule="auto"/>
        <w:rPr>
          <w:rFonts w:eastAsiaTheme="minorEastAsia"/>
        </w:rPr>
      </w:pPr>
      <w:r>
        <w:t>Improved</w:t>
      </w:r>
      <w:r w:rsidR="00832780">
        <w:t xml:space="preserve"> user experience due to the customized, modern</w:t>
      </w:r>
      <w:r w:rsidR="009512B9">
        <w:t>-</w:t>
      </w:r>
      <w:r w:rsidR="00832780">
        <w:t xml:space="preserve">looking </w:t>
      </w:r>
      <w:r w:rsidR="005F61BD">
        <w:t>S</w:t>
      </w:r>
      <w:r w:rsidR="00832780">
        <w:t>oftware</w:t>
      </w:r>
    </w:p>
    <w:p w14:paraId="5B023935" w14:textId="1B11C4B3" w:rsidR="00255896" w:rsidRPr="005F2366" w:rsidRDefault="005F2366" w:rsidP="00255896">
      <w:pPr>
        <w:pStyle w:val="ListParagraph"/>
        <w:numPr>
          <w:ilvl w:val="0"/>
          <w:numId w:val="8"/>
        </w:numPr>
        <w:spacing w:line="480" w:lineRule="auto"/>
        <w:rPr>
          <w:rFonts w:eastAsiaTheme="minorEastAsia"/>
        </w:rPr>
      </w:pPr>
      <w:r>
        <w:t>Maintaining competition with nursing programs of other universities</w:t>
      </w:r>
    </w:p>
    <w:p w14:paraId="7BDC44DB" w14:textId="6C6D544C" w:rsidR="00901E24" w:rsidRPr="005E4597" w:rsidRDefault="009F5BFB" w:rsidP="005E4597">
      <w:pPr>
        <w:pStyle w:val="Heading2"/>
        <w:rPr>
          <w:rFonts w:eastAsiaTheme="minorEastAsia"/>
        </w:rPr>
        <w:sectPr w:rsidR="00901E24" w:rsidRPr="005E4597" w:rsidSect="002B3CAD">
          <w:headerReference w:type="default" r:id="rId41"/>
          <w:footerReference w:type="default" r:id="rId42"/>
          <w:pgSz w:w="12240" w:h="15840"/>
          <w:pgMar w:top="1440" w:right="1440" w:bottom="1440" w:left="1440" w:header="720" w:footer="720" w:gutter="0"/>
          <w:cols w:space="720"/>
          <w:docGrid w:linePitch="360"/>
        </w:sectPr>
      </w:pPr>
      <w:bookmarkStart w:id="289" w:name="_Toc69370004"/>
      <w:bookmarkStart w:id="290" w:name="_Toc55820254"/>
      <w:bookmarkStart w:id="291" w:name="_Toc55842668"/>
      <w:bookmarkStart w:id="292" w:name="_Toc56973114"/>
      <w:r>
        <w:rPr>
          <w:noProof/>
        </w:rPr>
        <w:pict w14:anchorId="54DD0C25">
          <v:shape id="_x0000_s1413" type="#_x0000_t75" style="position:absolute;margin-left:-1.5pt;margin-top:283.55pt;width:489.7pt;height:151.35pt;z-index:251658317;mso-position-horizontal-relative:margin;mso-position-vertical-relative:margin">
            <v:imagedata r:id="rId43" o:title=""/>
            <w10:wrap type="square" anchorx="margin" anchory="margin"/>
          </v:shape>
        </w:pict>
      </w:r>
      <w:r w:rsidR="00A139AF" w:rsidRPr="00197C30">
        <w:t>Cost Breakdown</w:t>
      </w:r>
      <w:bookmarkStart w:id="293" w:name="_Toc55820252"/>
      <w:bookmarkStart w:id="294" w:name="_Toc55842666"/>
      <w:bookmarkEnd w:id="289"/>
    </w:p>
    <w:p w14:paraId="5B91D0FF" w14:textId="77777777" w:rsidR="0054340A" w:rsidRDefault="2E6E4A48" w:rsidP="001F19F3">
      <w:pPr>
        <w:pStyle w:val="Heading1"/>
        <w:spacing w:before="0"/>
      </w:pPr>
      <w:bookmarkStart w:id="295" w:name="_Toc55820253"/>
      <w:bookmarkStart w:id="296" w:name="_Toc55842667"/>
      <w:bookmarkStart w:id="297" w:name="_Toc56973113"/>
      <w:bookmarkStart w:id="298" w:name="_Toc69370005"/>
      <w:bookmarkEnd w:id="293"/>
      <w:bookmarkEnd w:id="294"/>
      <w:r>
        <w:t xml:space="preserve">Appendix </w:t>
      </w:r>
      <w:r w:rsidR="2D43937B">
        <w:t>D</w:t>
      </w:r>
      <w:r>
        <w:t xml:space="preserve">: </w:t>
      </w:r>
      <w:r w:rsidR="398A890F">
        <w:t>Context Diagram</w:t>
      </w:r>
      <w:bookmarkEnd w:id="295"/>
      <w:bookmarkEnd w:id="296"/>
      <w:bookmarkEnd w:id="297"/>
      <w:bookmarkEnd w:id="298"/>
    </w:p>
    <w:p w14:paraId="4F59FFFF" w14:textId="77777777" w:rsidR="007B7352" w:rsidRDefault="007B7352" w:rsidP="007B7352"/>
    <w:p w14:paraId="2FFDD6A3" w14:textId="317B9E17" w:rsidR="0054340A" w:rsidRDefault="009F5BFB" w:rsidP="00904EFB">
      <w:pPr>
        <w:jc w:val="center"/>
        <w:sectPr w:rsidR="0054340A" w:rsidSect="0098156C">
          <w:headerReference w:type="default" r:id="rId44"/>
          <w:footerReference w:type="default" r:id="rId45"/>
          <w:pgSz w:w="15840" w:h="12240" w:orient="landscape"/>
          <w:pgMar w:top="1440" w:right="1440" w:bottom="1440" w:left="1440" w:header="720" w:footer="720" w:gutter="0"/>
          <w:cols w:space="720"/>
          <w:docGrid w:linePitch="360"/>
        </w:sectPr>
      </w:pPr>
      <w:r>
        <w:rPr>
          <w:noProof/>
        </w:rPr>
        <w:object w:dxaOrig="0" w:dyaOrig="0" w14:anchorId="77E03648">
          <v:shape id="_x0000_s1457" type="#_x0000_t75" style="position:absolute;left:0;text-align:left;margin-left:0;margin-top:0;width:480.2pt;height:336.75pt;z-index:251658337;mso-position-horizontal:center;mso-position-horizontal-relative:margin;mso-position-vertical:center;mso-position-vertical-relative:margin">
            <v:imagedata r:id="rId46" o:title=""/>
            <w10:wrap type="square" anchorx="margin" anchory="margin"/>
          </v:shape>
          <o:OLEObject Type="Embed" ProgID="Visio.Drawing.15" ShapeID="_x0000_s1457" DrawAspect="Content" ObjectID="_1680447261" r:id="rId47"/>
        </w:object>
      </w:r>
    </w:p>
    <w:p w14:paraId="469CEBD5" w14:textId="036D5DC6" w:rsidR="46E0B332" w:rsidRDefault="00AE5DEA" w:rsidP="003E2D16">
      <w:pPr>
        <w:pStyle w:val="Heading1"/>
        <w:spacing w:before="0"/>
      </w:pPr>
      <w:bookmarkStart w:id="299" w:name="_Toc69370006"/>
      <w:r>
        <w:t xml:space="preserve">Appendix E: </w:t>
      </w:r>
      <w:r w:rsidR="0036337F">
        <w:t xml:space="preserve">Software </w:t>
      </w:r>
      <w:r w:rsidR="003258CF">
        <w:t>Subsystem</w:t>
      </w:r>
      <w:r>
        <w:t xml:space="preserve"> Diagram</w:t>
      </w:r>
      <w:bookmarkEnd w:id="290"/>
      <w:bookmarkEnd w:id="291"/>
      <w:bookmarkEnd w:id="292"/>
      <w:bookmarkEnd w:id="299"/>
    </w:p>
    <w:p w14:paraId="7200630A" w14:textId="77777777" w:rsidR="00A91882" w:rsidRDefault="00A91882" w:rsidP="006544A9"/>
    <w:p w14:paraId="03DABE41" w14:textId="69412717" w:rsidR="00A91882" w:rsidRDefault="00386BEE" w:rsidP="00A91882">
      <w:pPr>
        <w:sectPr w:rsidR="00A91882" w:rsidSect="0098156C">
          <w:headerReference w:type="default" r:id="rId48"/>
          <w:pgSz w:w="15840" w:h="12240" w:orient="landscape"/>
          <w:pgMar w:top="1440" w:right="1440" w:bottom="1440" w:left="1440" w:header="720" w:footer="720" w:gutter="0"/>
          <w:cols w:space="720"/>
          <w:docGrid w:linePitch="360"/>
        </w:sectPr>
      </w:pPr>
      <w:r>
        <w:object w:dxaOrig="12720" w:dyaOrig="7216" w14:anchorId="03858B6E">
          <v:shape id="_x0000_i1026" type="#_x0000_t75" style="width:636.5pt;height:361.55pt" o:ole="">
            <v:imagedata r:id="rId49" o:title=""/>
          </v:shape>
          <o:OLEObject Type="Embed" ProgID="Visio.Drawing.15" ShapeID="_x0000_i1026" DrawAspect="Content" ObjectID="_1680447249" r:id="rId50"/>
        </w:object>
      </w:r>
    </w:p>
    <w:p w14:paraId="49E3E1BE" w14:textId="77777777" w:rsidR="00590173" w:rsidRDefault="00590173" w:rsidP="00590173">
      <w:pPr>
        <w:pStyle w:val="Heading1"/>
      </w:pPr>
      <w:bookmarkStart w:id="300" w:name="_Toc55820255"/>
      <w:bookmarkStart w:id="301" w:name="_Toc55842669"/>
      <w:bookmarkStart w:id="302" w:name="_Toc56973115"/>
      <w:bookmarkStart w:id="303" w:name="_Toc69370007"/>
      <w:bookmarkStart w:id="304" w:name="_Hlk56999932"/>
      <w:r>
        <w:t>Appendix F: Dataflow Diagrams</w:t>
      </w:r>
      <w:bookmarkEnd w:id="300"/>
      <w:bookmarkEnd w:id="301"/>
      <w:bookmarkEnd w:id="302"/>
      <w:bookmarkEnd w:id="303"/>
    </w:p>
    <w:p w14:paraId="39E1546B" w14:textId="77777777" w:rsidR="003C1983" w:rsidRDefault="003C1983" w:rsidP="003C1983"/>
    <w:p w14:paraId="20558B39" w14:textId="17BB215B" w:rsidR="00262904" w:rsidRDefault="009F5BFB" w:rsidP="002E702B">
      <w:pPr>
        <w:pStyle w:val="Heading2"/>
      </w:pPr>
      <w:bookmarkStart w:id="305" w:name="_Toc69370008"/>
      <w:r>
        <w:rPr>
          <w:noProof/>
        </w:rPr>
        <w:pict w14:anchorId="5D81DEBB">
          <v:shape id="_x0000_s1357" type="#_x0000_t75" style="position:absolute;margin-left:0;margin-top:0;width:395.6pt;height:398.65pt;z-index:251658318;mso-position-horizontal:center;mso-position-horizontal-relative:margin;mso-position-vertical:center;mso-position-vertical-relative:margin">
            <v:imagedata r:id="rId51" o:title=""/>
            <w10:wrap type="square" anchorx="margin" anchory="margin"/>
          </v:shape>
        </w:pict>
      </w:r>
      <w:r w:rsidR="00262904">
        <w:t xml:space="preserve">DFD Level </w:t>
      </w:r>
      <w:r w:rsidR="00B07948">
        <w:t>0</w:t>
      </w:r>
      <w:bookmarkEnd w:id="305"/>
    </w:p>
    <w:p w14:paraId="77506928" w14:textId="653BF272" w:rsidR="003C1983" w:rsidRPr="00262904" w:rsidRDefault="00262904" w:rsidP="00262904">
      <w:pPr>
        <w:tabs>
          <w:tab w:val="left" w:pos="1159"/>
        </w:tabs>
        <w:sectPr w:rsidR="003C1983" w:rsidRPr="00262904" w:rsidSect="00590173">
          <w:headerReference w:type="default" r:id="rId52"/>
          <w:pgSz w:w="12240" w:h="15840"/>
          <w:pgMar w:top="1440" w:right="1440" w:bottom="1440" w:left="1440" w:header="720" w:footer="720" w:gutter="0"/>
          <w:cols w:space="720"/>
          <w:docGrid w:linePitch="360"/>
        </w:sectPr>
      </w:pPr>
      <w:r>
        <w:tab/>
      </w:r>
    </w:p>
    <w:p w14:paraId="015A0173" w14:textId="771005FA" w:rsidR="009224BA" w:rsidRDefault="009F5BFB" w:rsidP="008534F5">
      <w:pPr>
        <w:pStyle w:val="Heading2"/>
      </w:pPr>
      <w:bookmarkStart w:id="306" w:name="_Toc69370009"/>
      <w:bookmarkEnd w:id="304"/>
      <w:r>
        <w:rPr>
          <w:noProof/>
        </w:rPr>
        <w:pict w14:anchorId="662C0C6A">
          <v:shape id="_x0000_s1384" type="#_x0000_t75" style="position:absolute;margin-left:-39.4pt;margin-top:-148.75pt;width:559.85pt;height:962.05pt;z-index:-251658177;mso-position-horizontal-relative:margin;mso-position-vertical-relative:margin">
            <v:imagedata r:id="rId53" o:title=""/>
            <w10:wrap anchorx="margin" anchory="margin"/>
          </v:shape>
        </w:pict>
      </w:r>
      <w:r w:rsidR="008534F5">
        <w:t>DFD Level 1</w:t>
      </w:r>
      <w:bookmarkEnd w:id="306"/>
      <w:r w:rsidR="009224BA">
        <w:br w:type="page"/>
      </w:r>
    </w:p>
    <w:p w14:paraId="4139EDDA" w14:textId="3CC244BA" w:rsidR="00063FA5" w:rsidRDefault="008534F5" w:rsidP="008534F5">
      <w:pPr>
        <w:pStyle w:val="Heading2"/>
        <w:rPr>
          <w:noProof/>
        </w:rPr>
      </w:pPr>
      <w:bookmarkStart w:id="307" w:name="_Toc69370010"/>
      <w:r>
        <w:t xml:space="preserve">DFD Level </w:t>
      </w:r>
      <w:r w:rsidR="009F5BFB">
        <w:rPr>
          <w:noProof/>
        </w:rPr>
        <w:pict w14:anchorId="7F3DE3FA">
          <v:shape id="_x0000_s1385" type="#_x0000_t75" style="position:absolute;margin-left:0;margin-top:0;width:296.7pt;height:379.85pt;z-index:251658319;mso-position-horizontal:center;mso-position-horizontal-relative:margin;mso-position-vertical:center;mso-position-vertical-relative:margin">
            <v:imagedata r:id="rId54" o:title=""/>
            <w10:wrap type="square" anchorx="margin" anchory="margin"/>
          </v:shape>
        </w:pict>
      </w:r>
      <w:r>
        <w:t>1.1</w:t>
      </w:r>
      <w:bookmarkEnd w:id="307"/>
      <w:r w:rsidR="00063FA5">
        <w:rPr>
          <w:noProof/>
        </w:rPr>
        <w:br w:type="page"/>
      </w:r>
    </w:p>
    <w:p w14:paraId="6256A13D" w14:textId="77777777" w:rsidR="00AD4A3D" w:rsidRPr="008A4B9F" w:rsidRDefault="00AD4A3D" w:rsidP="008A4B9F">
      <w:pPr>
        <w:sectPr w:rsidR="00AD4A3D" w:rsidRPr="008A4B9F" w:rsidSect="003E3054">
          <w:pgSz w:w="12240" w:h="15840"/>
          <w:pgMar w:top="1440" w:right="1440" w:bottom="1440" w:left="1440" w:header="720" w:footer="720" w:gutter="0"/>
          <w:cols w:space="720"/>
          <w:docGrid w:linePitch="360"/>
        </w:sectPr>
      </w:pPr>
    </w:p>
    <w:p w14:paraId="23D49616" w14:textId="03D3659F" w:rsidR="002F15CB" w:rsidRDefault="009F5BFB" w:rsidP="002E702B">
      <w:pPr>
        <w:pStyle w:val="Heading2"/>
        <w:rPr>
          <w:noProof/>
        </w:rPr>
        <w:sectPr w:rsidR="002F15CB" w:rsidSect="002F15CB">
          <w:footerReference w:type="default" r:id="rId55"/>
          <w:pgSz w:w="12240" w:h="15840"/>
          <w:pgMar w:top="1440" w:right="1440" w:bottom="1440" w:left="1440" w:header="720" w:footer="720" w:gutter="0"/>
          <w:cols w:space="720"/>
          <w:docGrid w:linePitch="360"/>
        </w:sectPr>
      </w:pPr>
      <w:bookmarkStart w:id="308" w:name="_Toc69370011"/>
      <w:bookmarkStart w:id="309" w:name="_Toc55820256"/>
      <w:r>
        <w:rPr>
          <w:noProof/>
        </w:rPr>
        <w:pict w14:anchorId="0A0A5673">
          <v:shape id="_x0000_s1386" type="#_x0000_t75" style="position:absolute;margin-left:0;margin-top:0;width:387.45pt;height:485.9pt;z-index:251658320;mso-position-horizontal:center;mso-position-horizontal-relative:margin;mso-position-vertical:center;mso-position-vertical-relative:margin">
            <v:imagedata r:id="rId56" o:title=""/>
            <w10:wrap type="square" anchorx="margin" anchory="margin"/>
          </v:shape>
        </w:pict>
      </w:r>
      <w:r w:rsidR="008534F5">
        <w:t>DFD Level 2.1</w:t>
      </w:r>
      <w:bookmarkEnd w:id="308"/>
    </w:p>
    <w:p w14:paraId="5BE33C3C" w14:textId="5FEE3444" w:rsidR="00CB393C" w:rsidRDefault="009F5BFB" w:rsidP="002E702B">
      <w:pPr>
        <w:pStyle w:val="Heading2"/>
        <w:rPr>
          <w:noProof/>
        </w:rPr>
        <w:sectPr w:rsidR="00CB393C" w:rsidSect="00CB393C">
          <w:pgSz w:w="12240" w:h="15840"/>
          <w:pgMar w:top="1440" w:right="1440" w:bottom="1440" w:left="1440" w:header="720" w:footer="720" w:gutter="0"/>
          <w:cols w:space="720"/>
          <w:docGrid w:linePitch="360"/>
        </w:sectPr>
      </w:pPr>
      <w:bookmarkStart w:id="310" w:name="_Toc69370012"/>
      <w:r>
        <w:rPr>
          <w:noProof/>
        </w:rPr>
        <w:pict w14:anchorId="104A45B3">
          <v:shape id="_x0000_s1387" type="#_x0000_t75" style="position:absolute;margin-left:-32.25pt;margin-top:46.4pt;width:495.55pt;height:569.8pt;z-index:251658321;mso-position-horizontal-relative:margin;mso-position-vertical-relative:margin">
            <v:imagedata r:id="rId57" o:title=""/>
            <w10:wrap type="square" anchorx="margin" anchory="margin"/>
          </v:shape>
        </w:pict>
      </w:r>
      <w:r w:rsidR="008D3C2A">
        <w:t xml:space="preserve">DFD Level </w:t>
      </w:r>
      <w:r w:rsidR="0037080F">
        <w:t>3.1</w:t>
      </w:r>
      <w:bookmarkEnd w:id="310"/>
    </w:p>
    <w:p w14:paraId="120652F3" w14:textId="5057F4B0" w:rsidR="008E1CD1" w:rsidRDefault="0037080F" w:rsidP="002E702B">
      <w:pPr>
        <w:pStyle w:val="Heading2"/>
      </w:pPr>
      <w:bookmarkStart w:id="311" w:name="_Toc69370013"/>
      <w:r>
        <w:t xml:space="preserve">DFD Level </w:t>
      </w:r>
      <w:r w:rsidR="009F5BFB">
        <w:rPr>
          <w:noProof/>
        </w:rPr>
        <w:pict w14:anchorId="318B149D">
          <v:shape id="_x0000_s1388" type="#_x0000_t75" style="position:absolute;margin-left:0;margin-top:0;width:461.9pt;height:461.9pt;z-index:251658323;mso-position-horizontal:center;mso-position-horizontal-relative:margin;mso-position-vertical:center;mso-position-vertical-relative:margin">
            <v:imagedata r:id="rId58" o:title=""/>
            <w10:wrap type="square" anchorx="margin" anchory="margin"/>
          </v:shape>
        </w:pict>
      </w:r>
      <w:r>
        <w:t>4.1</w:t>
      </w:r>
      <w:bookmarkEnd w:id="311"/>
    </w:p>
    <w:p w14:paraId="55C5123B" w14:textId="67D4D11F" w:rsidR="00104EA2" w:rsidRDefault="00104EA2" w:rsidP="00DF12C3">
      <w:pPr>
        <w:rPr>
          <w:noProof/>
        </w:rPr>
        <w:sectPr w:rsidR="00104EA2" w:rsidSect="00104EA2">
          <w:pgSz w:w="12240" w:h="15840"/>
          <w:pgMar w:top="1440" w:right="1440" w:bottom="1440" w:left="1440" w:header="720" w:footer="720" w:gutter="0"/>
          <w:cols w:space="720"/>
          <w:docGrid w:linePitch="360"/>
        </w:sectPr>
      </w:pPr>
    </w:p>
    <w:p w14:paraId="1B41416B" w14:textId="7D33DC1D" w:rsidR="00D7381F" w:rsidRPr="00D7381F" w:rsidRDefault="002E702B" w:rsidP="002E702B">
      <w:pPr>
        <w:pStyle w:val="Heading2"/>
      </w:pPr>
      <w:bookmarkStart w:id="312" w:name="_Toc69370014"/>
      <w:bookmarkStart w:id="313" w:name="_Toc55842670"/>
      <w:r>
        <w:t>DFD Level 5.1</w:t>
      </w:r>
      <w:bookmarkEnd w:id="312"/>
    </w:p>
    <w:p w14:paraId="7AC69A7E" w14:textId="5952D190" w:rsidR="00D7381F" w:rsidRDefault="009F5BFB" w:rsidP="00D7381F">
      <w:r>
        <w:rPr>
          <w:noProof/>
        </w:rPr>
        <w:pict w14:anchorId="66C19A63">
          <v:shape id="_x0000_s1389" type="#_x0000_t75" style="position:absolute;margin-left:0;margin-top:0;width:427.55pt;height:568.95pt;z-index:251658322;mso-position-horizontal:center;mso-position-horizontal-relative:margin;mso-position-vertical:center;mso-position-vertical-relative:margin">
            <v:imagedata r:id="rId59" o:title=""/>
            <w10:wrap type="square" anchorx="margin" anchory="margin"/>
          </v:shape>
        </w:pict>
      </w:r>
    </w:p>
    <w:p w14:paraId="4AA2DD64" w14:textId="79EADE77" w:rsidR="00D7381F" w:rsidRDefault="00D7381F" w:rsidP="00D7381F">
      <w:pPr>
        <w:tabs>
          <w:tab w:val="left" w:pos="2412"/>
        </w:tabs>
      </w:pPr>
      <w:r>
        <w:tab/>
      </w:r>
    </w:p>
    <w:p w14:paraId="717167B4" w14:textId="54339926" w:rsidR="0026110A" w:rsidRPr="00D7381F" w:rsidRDefault="0026110A" w:rsidP="00D7381F">
      <w:pPr>
        <w:tabs>
          <w:tab w:val="left" w:pos="2412"/>
        </w:tabs>
        <w:sectPr w:rsidR="0026110A" w:rsidRPr="00D7381F" w:rsidSect="0026110A">
          <w:pgSz w:w="12240" w:h="15840"/>
          <w:pgMar w:top="1440" w:right="1440" w:bottom="1440" w:left="1440" w:header="720" w:footer="720" w:gutter="0"/>
          <w:cols w:space="720"/>
          <w:docGrid w:linePitch="360"/>
        </w:sectPr>
      </w:pPr>
    </w:p>
    <w:p w14:paraId="558E2684" w14:textId="5D29E1DF" w:rsidR="687AD08B" w:rsidRDefault="687AD08B" w:rsidP="001D11A0">
      <w:pPr>
        <w:pStyle w:val="Heading1"/>
        <w:spacing w:before="0"/>
      </w:pPr>
      <w:bookmarkStart w:id="314" w:name="_Toc69370015"/>
      <w:bookmarkStart w:id="315" w:name="_Hlk57000035"/>
      <w:r>
        <w:t xml:space="preserve">Appendix </w:t>
      </w:r>
      <w:r w:rsidR="004C0EE9">
        <w:t>G</w:t>
      </w:r>
      <w:r>
        <w:t>: HIPO Diagrams</w:t>
      </w:r>
      <w:bookmarkEnd w:id="309"/>
      <w:bookmarkEnd w:id="313"/>
      <w:bookmarkEnd w:id="314"/>
    </w:p>
    <w:bookmarkEnd w:id="315"/>
    <w:p w14:paraId="207B1516" w14:textId="71D8D084" w:rsidR="002D30F2" w:rsidRDefault="00036271" w:rsidP="00447319">
      <w:pPr>
        <w:jc w:val="center"/>
        <w:rPr>
          <w:noProof/>
        </w:rPr>
      </w:pPr>
      <w:r>
        <w:rPr>
          <w:noProof/>
        </w:rPr>
        <w:object w:dxaOrig="13996" w:dyaOrig="7531" w14:anchorId="1A7C4F5B">
          <v:shape id="_x0000_i1027" type="#_x0000_t75" style="width:697.8pt;height:412.1pt" o:ole="">
            <v:imagedata r:id="rId60" o:title=""/>
          </v:shape>
          <o:OLEObject Type="Embed" ProgID="Visio.Drawing.15" ShapeID="_x0000_i1027" DrawAspect="Content" ObjectID="_1680447250" r:id="rId61"/>
        </w:object>
      </w:r>
    </w:p>
    <w:p w14:paraId="0FC62673" w14:textId="367E25C0" w:rsidR="748D0FC1" w:rsidRDefault="748D0FC1" w:rsidP="00447319">
      <w:pPr>
        <w:jc w:val="center"/>
      </w:pPr>
    </w:p>
    <w:p w14:paraId="72AB51ED" w14:textId="431F2322" w:rsidR="000C431D" w:rsidRDefault="009F5BFB" w:rsidP="748D0FC1">
      <w:r>
        <w:rPr>
          <w:noProof/>
        </w:rPr>
        <w:pict w14:anchorId="1BE9B271">
          <v:shape id="_x0000_s1133" type="#_x0000_t75" style="position:absolute;margin-left:-6.25pt;margin-top:13.85pt;width:666.45pt;height:429.55pt;z-index:-251658176;mso-wrap-edited:f">
            <v:imagedata r:id="rId62" o:title=""/>
          </v:shape>
        </w:pict>
      </w:r>
    </w:p>
    <w:p w14:paraId="61F789F6" w14:textId="77777777" w:rsidR="00032EAC" w:rsidRDefault="00032EAC" w:rsidP="748D0FC1"/>
    <w:p w14:paraId="04D7176E" w14:textId="7676B588" w:rsidR="00032EAC" w:rsidRDefault="00032EAC" w:rsidP="748D0FC1"/>
    <w:p w14:paraId="69CD9B59" w14:textId="6D03BF63" w:rsidR="00BC5A5B" w:rsidRDefault="00BC5A5B" w:rsidP="748D0FC1"/>
    <w:p w14:paraId="41EA369D" w14:textId="28CF80B9" w:rsidR="00032EAC" w:rsidRDefault="00BF011F" w:rsidP="748D0FC1">
      <w:r>
        <w:br w:type="page"/>
      </w:r>
    </w:p>
    <w:p w14:paraId="3B89F377" w14:textId="464E5337" w:rsidR="00032EAC" w:rsidRDefault="00413FD8" w:rsidP="009E1DCF">
      <w:pPr>
        <w:jc w:val="center"/>
      </w:pPr>
      <w:r>
        <w:object w:dxaOrig="14431" w:dyaOrig="8986" w14:anchorId="18A834F2">
          <v:shape id="_x0000_i1028" type="#_x0000_t75" style="width:703.9pt;height:451.9pt" o:ole="">
            <v:imagedata r:id="rId63" o:title=""/>
          </v:shape>
          <o:OLEObject Type="Embed" ProgID="Visio.Drawing.15" ShapeID="_x0000_i1028" DrawAspect="Content" ObjectID="_1680447251" r:id="rId64"/>
        </w:object>
      </w:r>
    </w:p>
    <w:p w14:paraId="513CB67F" w14:textId="52B9097C" w:rsidR="00032EAC" w:rsidRDefault="009F5BFB" w:rsidP="748D0FC1">
      <w:r>
        <w:rPr>
          <w:noProof/>
        </w:rPr>
        <w:pict w14:anchorId="3710CA3E">
          <v:shape id="_x0000_s1134" type="#_x0000_t75" style="position:absolute;margin-left:0;margin-top:19.55pt;width:634pt;height:382pt;z-index:-251658173;mso-wrap-edited:f">
            <v:imagedata r:id="rId65" o:title=""/>
          </v:shape>
        </w:pict>
      </w:r>
    </w:p>
    <w:p w14:paraId="19D7D190" w14:textId="6652046B" w:rsidR="00B92DA1" w:rsidRDefault="00BF011F" w:rsidP="748D0FC1">
      <w:r>
        <w:br w:type="page"/>
      </w:r>
    </w:p>
    <w:p w14:paraId="5BBFF97A" w14:textId="77777777" w:rsidR="00CE4C06" w:rsidRDefault="00CE4C06" w:rsidP="748D0FC1">
      <w:pPr>
        <w:sectPr w:rsidR="00CE4C06" w:rsidSect="00B62A5E">
          <w:headerReference w:type="default" r:id="rId66"/>
          <w:pgSz w:w="15840" w:h="12240" w:orient="landscape"/>
          <w:pgMar w:top="1440" w:right="1440" w:bottom="1440" w:left="1440" w:header="720" w:footer="720" w:gutter="0"/>
          <w:cols w:space="720"/>
          <w:docGrid w:linePitch="360"/>
        </w:sectPr>
      </w:pPr>
    </w:p>
    <w:p w14:paraId="5955C5F4" w14:textId="68576966" w:rsidR="00D36B2F" w:rsidRDefault="009F5BFB" w:rsidP="748D0FC1">
      <w:r>
        <w:rPr>
          <w:noProof/>
        </w:rPr>
        <w:pict w14:anchorId="52EEA0F0">
          <v:shape id="_x0000_s1135" type="#_x0000_t75" style="position:absolute;margin-left:-26.3pt;margin-top:35.55pt;width:648.1pt;height:396.95pt;z-index:-251658175;mso-wrap-edited:f;mso-position-horizontal-relative:margin;mso-position-vertical-relative:margin">
            <v:imagedata r:id="rId67" o:title=""/>
            <w10:wrap type="square" anchorx="margin" anchory="margin"/>
          </v:shape>
        </w:pict>
      </w:r>
    </w:p>
    <w:p w14:paraId="34B76602" w14:textId="6D9E2DFE" w:rsidR="00D36B2F" w:rsidRPr="00D36B2F" w:rsidRDefault="00D36B2F" w:rsidP="00D36B2F"/>
    <w:p w14:paraId="18FE914E" w14:textId="77777777" w:rsidR="00B62A5E" w:rsidRDefault="00B62A5E" w:rsidP="00D36B2F">
      <w:pPr>
        <w:sectPr w:rsidR="00B62A5E" w:rsidSect="00B62A5E">
          <w:pgSz w:w="15840" w:h="12240" w:orient="landscape"/>
          <w:pgMar w:top="1440" w:right="1440" w:bottom="1440" w:left="1440" w:header="720" w:footer="720" w:gutter="0"/>
          <w:cols w:space="720"/>
          <w:docGrid w:linePitch="360"/>
        </w:sectPr>
      </w:pPr>
    </w:p>
    <w:p w14:paraId="723FF1DD" w14:textId="78591424" w:rsidR="00D36B2F" w:rsidRPr="00D36B2F" w:rsidRDefault="00D36B2F" w:rsidP="00D36B2F"/>
    <w:p w14:paraId="4917B3EB" w14:textId="0C669D12" w:rsidR="00BF011F" w:rsidRDefault="009F5BFB" w:rsidP="748D0FC1">
      <w:r>
        <w:rPr>
          <w:noProof/>
        </w:rPr>
        <w:pict w14:anchorId="095B9F8E">
          <v:shape id="_x0000_s1136" type="#_x0000_t75" style="position:absolute;margin-left:-14.25pt;margin-top:9.3pt;width:660.65pt;height:326.4pt;z-index:-251658174;mso-wrap-edited:f">
            <v:imagedata r:id="rId68" o:title=""/>
          </v:shape>
        </w:pict>
      </w:r>
    </w:p>
    <w:p w14:paraId="6C77074D" w14:textId="77777777" w:rsidR="00A03FDF" w:rsidRDefault="00A03FDF" w:rsidP="748D0FC1"/>
    <w:p w14:paraId="57395233" w14:textId="77777777" w:rsidR="00F322D1" w:rsidRPr="00F322D1" w:rsidRDefault="00F322D1" w:rsidP="00F322D1"/>
    <w:p w14:paraId="7BA60375" w14:textId="77777777" w:rsidR="00F322D1" w:rsidRPr="00F322D1" w:rsidRDefault="00F322D1" w:rsidP="00F322D1"/>
    <w:p w14:paraId="60D08AFC" w14:textId="77777777" w:rsidR="00F322D1" w:rsidRPr="00F322D1" w:rsidRDefault="00F322D1" w:rsidP="00F322D1"/>
    <w:p w14:paraId="7042A0EF" w14:textId="77777777" w:rsidR="00F322D1" w:rsidRPr="00F322D1" w:rsidRDefault="00F322D1" w:rsidP="00F322D1"/>
    <w:p w14:paraId="6EDACFBD" w14:textId="77777777" w:rsidR="00F322D1" w:rsidRPr="00F322D1" w:rsidRDefault="00F322D1" w:rsidP="00F322D1"/>
    <w:p w14:paraId="1F8971CB" w14:textId="77777777" w:rsidR="00F322D1" w:rsidRPr="00F322D1" w:rsidRDefault="00F322D1" w:rsidP="00F322D1"/>
    <w:p w14:paraId="6BE3EA8A" w14:textId="77777777" w:rsidR="00F322D1" w:rsidRPr="00F322D1" w:rsidRDefault="00F322D1" w:rsidP="00F322D1"/>
    <w:p w14:paraId="02F9065C" w14:textId="77777777" w:rsidR="00F322D1" w:rsidRPr="00F322D1" w:rsidRDefault="00F322D1" w:rsidP="00F322D1"/>
    <w:p w14:paraId="0A8072DD" w14:textId="77777777" w:rsidR="00F322D1" w:rsidRPr="00F322D1" w:rsidRDefault="00F322D1" w:rsidP="00F322D1"/>
    <w:p w14:paraId="686B3E6D" w14:textId="77777777" w:rsidR="00F322D1" w:rsidRPr="00F322D1" w:rsidRDefault="00F322D1" w:rsidP="00F322D1"/>
    <w:p w14:paraId="3512D6B4" w14:textId="77777777" w:rsidR="00F322D1" w:rsidRPr="00F322D1" w:rsidRDefault="00F322D1" w:rsidP="00F322D1"/>
    <w:p w14:paraId="205F4DD5" w14:textId="77777777" w:rsidR="00F322D1" w:rsidRPr="00F322D1" w:rsidRDefault="00F322D1" w:rsidP="00F322D1"/>
    <w:p w14:paraId="542A36BB" w14:textId="77777777" w:rsidR="00F322D1" w:rsidRPr="00F322D1" w:rsidRDefault="00F322D1" w:rsidP="00F322D1"/>
    <w:p w14:paraId="11BB8DA5" w14:textId="77777777" w:rsidR="00F322D1" w:rsidRPr="00F322D1" w:rsidRDefault="00F322D1" w:rsidP="00F322D1"/>
    <w:p w14:paraId="1CAB63A2" w14:textId="74DA6F69" w:rsidR="00F322D1" w:rsidRDefault="006543E0" w:rsidP="00F322D1">
      <w:pPr>
        <w:jc w:val="center"/>
      </w:pPr>
      <w:r>
        <w:rPr>
          <w:noProof/>
        </w:rPr>
        <w:object w:dxaOrig="7155" w:dyaOrig="5760" w14:anchorId="66CBAA15">
          <v:shape id="_x0000_i1029" type="#_x0000_t75" style="width:499.4pt;height:402.15pt" o:ole="">
            <v:imagedata r:id="rId69" o:title=""/>
          </v:shape>
          <o:OLEObject Type="Embed" ProgID="Visio.Drawing.15" ShapeID="_x0000_i1029" DrawAspect="Content" ObjectID="_1680447252" r:id="rId70"/>
        </w:object>
      </w:r>
    </w:p>
    <w:p w14:paraId="0531BF34" w14:textId="31CDB2E6" w:rsidR="00F322D1" w:rsidRDefault="00F322D1" w:rsidP="00F322D1">
      <w:pPr>
        <w:tabs>
          <w:tab w:val="center" w:pos="6480"/>
        </w:tabs>
      </w:pPr>
      <w:r>
        <w:tab/>
      </w:r>
      <w:r w:rsidR="005F151F">
        <w:rPr>
          <w:noProof/>
        </w:rPr>
        <w:object w:dxaOrig="7140" w:dyaOrig="6016" w14:anchorId="12928A95">
          <v:shape id="_x0000_i1030" type="#_x0000_t75" style="width:481pt;height:402.15pt" o:ole="">
            <v:imagedata r:id="rId71" o:title=""/>
          </v:shape>
          <o:OLEObject Type="Embed" ProgID="Visio.Drawing.15" ShapeID="_x0000_i1030" DrawAspect="Content" ObjectID="_1680447253" r:id="rId72"/>
        </w:object>
      </w:r>
    </w:p>
    <w:p w14:paraId="48E2E0E2" w14:textId="09C5147B" w:rsidR="00EC07FC" w:rsidRDefault="00EC07FC" w:rsidP="00F322D1">
      <w:pPr>
        <w:tabs>
          <w:tab w:val="center" w:pos="6480"/>
        </w:tabs>
      </w:pPr>
    </w:p>
    <w:p w14:paraId="173FB1F3" w14:textId="77777777" w:rsidR="00C109A3" w:rsidRDefault="00C109A3" w:rsidP="00C109A3">
      <w:pPr>
        <w:tabs>
          <w:tab w:val="center" w:pos="6480"/>
        </w:tabs>
        <w:jc w:val="center"/>
      </w:pPr>
    </w:p>
    <w:p w14:paraId="4EF0B362" w14:textId="731FE644" w:rsidR="008B303B" w:rsidRDefault="008B303B" w:rsidP="00C109A3">
      <w:pPr>
        <w:tabs>
          <w:tab w:val="center" w:pos="6480"/>
        </w:tabs>
        <w:jc w:val="center"/>
      </w:pPr>
      <w:r>
        <w:object w:dxaOrig="9376" w:dyaOrig="7936" w14:anchorId="64F38725">
          <v:shape id="_x0000_i1031" type="#_x0000_t75" style="width:508.6pt;height:6in" o:ole="">
            <v:imagedata r:id="rId73" o:title=""/>
          </v:shape>
          <o:OLEObject Type="Embed" ProgID="Visio.Drawing.15" ShapeID="_x0000_i1031" DrawAspect="Content" ObjectID="_1680447254" r:id="rId74"/>
        </w:object>
      </w:r>
    </w:p>
    <w:p w14:paraId="46BD6F0B" w14:textId="77777777" w:rsidR="008B303B" w:rsidRDefault="008B303B" w:rsidP="00C109A3">
      <w:pPr>
        <w:tabs>
          <w:tab w:val="center" w:pos="6480"/>
        </w:tabs>
        <w:jc w:val="center"/>
      </w:pPr>
    </w:p>
    <w:p w14:paraId="1E32F409" w14:textId="77777777" w:rsidR="008B303B" w:rsidRDefault="008B303B" w:rsidP="008B303B">
      <w:pPr>
        <w:tabs>
          <w:tab w:val="center" w:pos="6480"/>
        </w:tabs>
      </w:pPr>
    </w:p>
    <w:p w14:paraId="5FBD4796" w14:textId="465BA8FA" w:rsidR="007A1437" w:rsidRDefault="0011481E" w:rsidP="00186216">
      <w:pPr>
        <w:tabs>
          <w:tab w:val="center" w:pos="6480"/>
        </w:tabs>
        <w:jc w:val="center"/>
      </w:pPr>
      <w:r>
        <w:rPr>
          <w:noProof/>
        </w:rPr>
        <w:object w:dxaOrig="10666" w:dyaOrig="7275" w14:anchorId="1191B622">
          <v:shape id="_x0000_i1032" type="#_x0000_t75" style="width:638.05pt;height:436.6pt" o:ole="">
            <v:imagedata r:id="rId75" o:title=""/>
          </v:shape>
          <o:OLEObject Type="Embed" ProgID="Visio.Drawing.15" ShapeID="_x0000_i1032" DrawAspect="Content" ObjectID="_1680447255" r:id="rId76"/>
        </w:object>
      </w:r>
    </w:p>
    <w:p w14:paraId="1718956F" w14:textId="50E0B452" w:rsidR="007A1437" w:rsidRDefault="006543E0" w:rsidP="00C109A3">
      <w:pPr>
        <w:tabs>
          <w:tab w:val="center" w:pos="6480"/>
        </w:tabs>
        <w:jc w:val="center"/>
      </w:pPr>
      <w:r>
        <w:rPr>
          <w:noProof/>
        </w:rPr>
        <w:object w:dxaOrig="9001" w:dyaOrig="8033" w14:anchorId="14CB2896">
          <v:shape id="_x0000_i1033" type="#_x0000_t75" style="width:560.7pt;height:499.4pt" o:ole="">
            <v:imagedata r:id="rId77" o:title=""/>
          </v:shape>
          <o:OLEObject Type="Embed" ProgID="Visio.Drawing.15" ShapeID="_x0000_i1033" DrawAspect="Content" ObjectID="_1680447256" r:id="rId78"/>
        </w:object>
      </w:r>
    </w:p>
    <w:p w14:paraId="16813BFC" w14:textId="592D424C" w:rsidR="00EC07FC" w:rsidRDefault="00FF0050" w:rsidP="00AA4337">
      <w:pPr>
        <w:tabs>
          <w:tab w:val="center" w:pos="6480"/>
        </w:tabs>
        <w:jc w:val="center"/>
      </w:pPr>
      <w:r>
        <w:rPr>
          <w:noProof/>
        </w:rPr>
        <w:object w:dxaOrig="9376" w:dyaOrig="7936" w14:anchorId="1DBD720D">
          <v:shape id="_x0000_i1034" type="#_x0000_t75" style="width:8in;height:488.7pt" o:ole="">
            <v:imagedata r:id="rId79" o:title=""/>
          </v:shape>
          <o:OLEObject Type="Embed" ProgID="Visio.Drawing.15" ShapeID="_x0000_i1034" DrawAspect="Content" ObjectID="_1680447257" r:id="rId80"/>
        </w:object>
      </w:r>
    </w:p>
    <w:p w14:paraId="145DD6FB" w14:textId="3416D21F" w:rsidR="00417B74" w:rsidRDefault="00417B74" w:rsidP="00AA4337">
      <w:pPr>
        <w:tabs>
          <w:tab w:val="center" w:pos="6480"/>
        </w:tabs>
        <w:jc w:val="center"/>
      </w:pPr>
    </w:p>
    <w:p w14:paraId="07C68023" w14:textId="40728E44" w:rsidR="00417B74" w:rsidRPr="00F322D1" w:rsidRDefault="00C82E5E" w:rsidP="00AA4337">
      <w:pPr>
        <w:tabs>
          <w:tab w:val="center" w:pos="6480"/>
        </w:tabs>
        <w:jc w:val="center"/>
        <w:sectPr w:rsidR="00417B74" w:rsidRPr="00F322D1" w:rsidSect="00BF011F">
          <w:pgSz w:w="15840" w:h="12240" w:orient="landscape"/>
          <w:pgMar w:top="1440" w:right="1440" w:bottom="1440" w:left="1440" w:header="720" w:footer="720" w:gutter="0"/>
          <w:cols w:space="720"/>
          <w:docGrid w:linePitch="360"/>
        </w:sectPr>
      </w:pPr>
      <w:r>
        <w:rPr>
          <w:noProof/>
        </w:rPr>
        <w:object w:dxaOrig="12406" w:dyaOrig="8866" w14:anchorId="3CA6F107">
          <v:shape id="_x0000_i1035" type="#_x0000_t75" style="width:621.2pt;height:444.25pt" o:ole="">
            <v:imagedata r:id="rId81" o:title=""/>
          </v:shape>
          <o:OLEObject Type="Embed" ProgID="Visio.Drawing.15" ShapeID="_x0000_i1035" DrawAspect="Content" ObjectID="_1680447258" r:id="rId82"/>
        </w:object>
      </w:r>
    </w:p>
    <w:p w14:paraId="64950952" w14:textId="3D3E8797" w:rsidR="00CE4C06" w:rsidRDefault="00D0615F" w:rsidP="00CE4C06">
      <w:pPr>
        <w:pStyle w:val="Heading1"/>
      </w:pPr>
      <w:bookmarkStart w:id="316" w:name="_Toc55842538"/>
      <w:bookmarkStart w:id="317" w:name="_Toc55842671"/>
      <w:bookmarkStart w:id="318" w:name="_Toc55820230"/>
      <w:bookmarkStart w:id="319" w:name="_Toc55820257"/>
      <w:bookmarkStart w:id="320" w:name="_Toc56973116"/>
      <w:bookmarkStart w:id="321" w:name="_Toc69370016"/>
      <w:r>
        <w:t xml:space="preserve">Appendix H: </w:t>
      </w:r>
      <w:r w:rsidR="00BC672E">
        <w:t>Use Case Scenarios</w:t>
      </w:r>
      <w:r>
        <w:t>:</w:t>
      </w:r>
      <w:bookmarkEnd w:id="316"/>
      <w:bookmarkEnd w:id="317"/>
      <w:bookmarkEnd w:id="318"/>
      <w:bookmarkEnd w:id="319"/>
      <w:bookmarkEnd w:id="320"/>
      <w:bookmarkEnd w:id="321"/>
    </w:p>
    <w:p w14:paraId="09EEEBE9" w14:textId="77777777" w:rsidR="00EB5442" w:rsidRPr="00EB5442" w:rsidRDefault="00EB5442" w:rsidP="00EB5442"/>
    <w:p w14:paraId="397ECDA8" w14:textId="415C02EF" w:rsidR="00EB5442" w:rsidRDefault="00EC2557" w:rsidP="000A5F92">
      <w:pPr>
        <w:spacing w:line="480" w:lineRule="auto"/>
      </w:pPr>
      <w:r>
        <w:t>The f</w:t>
      </w:r>
      <w:r w:rsidR="00CB1CAC">
        <w:t>ollowing</w:t>
      </w:r>
      <w:r w:rsidR="00906D02">
        <w:t xml:space="preserve"> </w:t>
      </w:r>
      <w:r w:rsidR="002D016F">
        <w:t xml:space="preserve">UML behavior diagrams represent </w:t>
      </w:r>
      <w:r w:rsidR="00906D02">
        <w:t xml:space="preserve">Use Case Scenarios </w:t>
      </w:r>
      <w:r w:rsidR="007F5322">
        <w:t>to</w:t>
      </w:r>
      <w:r w:rsidR="00906D02">
        <w:t xml:space="preserve"> </w:t>
      </w:r>
      <w:r w:rsidR="007735FA">
        <w:t xml:space="preserve">visually describe </w:t>
      </w:r>
      <w:r>
        <w:t>a medicine dispensing cart system</w:t>
      </w:r>
      <w:r w:rsidR="00266CDA">
        <w:t>’</w:t>
      </w:r>
      <w:r>
        <w:t>s functional requirements</w:t>
      </w:r>
      <w:r w:rsidR="007735FA">
        <w:t xml:space="preserve"> and show the relationships between Actors</w:t>
      </w:r>
      <w:r w:rsidR="00906D02">
        <w:t xml:space="preserve"> (</w:t>
      </w:r>
      <w:r w:rsidR="00906D02" w:rsidRPr="00BB5E21">
        <w:t>external entities that will be using the system</w:t>
      </w:r>
      <w:r w:rsidR="00906D02">
        <w:t xml:space="preserve">) </w:t>
      </w:r>
      <w:r w:rsidR="007735FA">
        <w:t>and Use Cases</w:t>
      </w:r>
      <w:r w:rsidR="00906D02">
        <w:t xml:space="preserve"> </w:t>
      </w:r>
      <w:r w:rsidR="00906D02" w:rsidRPr="00BB5E21">
        <w:t>(goals that the users will be carrying out</w:t>
      </w:r>
      <w:r w:rsidR="00906D02">
        <w:t>)</w:t>
      </w:r>
      <w:r w:rsidR="00906D02" w:rsidRPr="00BB5E21">
        <w:t xml:space="preserve">. </w:t>
      </w:r>
      <w:r w:rsidR="00BD692A">
        <w:t xml:space="preserve">A person figure </w:t>
      </w:r>
      <w:r w:rsidR="00062EEF">
        <w:t>represent</w:t>
      </w:r>
      <w:r w:rsidR="00BD692A">
        <w:t>s</w:t>
      </w:r>
      <w:r w:rsidR="00062EEF">
        <w:t xml:space="preserve"> </w:t>
      </w:r>
      <w:r w:rsidR="00BD692A">
        <w:t>the</w:t>
      </w:r>
      <w:r w:rsidR="00BD692A" w:rsidRPr="00BD692A">
        <w:t xml:space="preserve"> </w:t>
      </w:r>
      <w:r w:rsidR="00BD692A">
        <w:t>Actors,</w:t>
      </w:r>
      <w:r w:rsidR="00062EEF">
        <w:t xml:space="preserve"> and </w:t>
      </w:r>
      <w:r w:rsidR="00CB329D">
        <w:t xml:space="preserve">ovals represent the </w:t>
      </w:r>
      <w:r w:rsidR="00062EEF">
        <w:t>Use Cases</w:t>
      </w:r>
      <w:r w:rsidR="00CF26D0">
        <w:t>.</w:t>
      </w:r>
      <w:r w:rsidR="00145FB3">
        <w:t xml:space="preserve"> In </w:t>
      </w:r>
      <w:r w:rsidR="00BD692A">
        <w:t xml:space="preserve">the </w:t>
      </w:r>
      <w:r w:rsidR="00145FB3">
        <w:t xml:space="preserve">following use case </w:t>
      </w:r>
      <w:r w:rsidR="00020BC5">
        <w:t>scenarios,</w:t>
      </w:r>
      <w:r w:rsidR="00145FB3">
        <w:t xml:space="preserve"> we have three roles that directly interact with </w:t>
      </w:r>
      <w:r w:rsidR="003F6A6A">
        <w:t>the dispensing cart: nurse</w:t>
      </w:r>
      <w:r w:rsidR="000F62C6">
        <w:t xml:space="preserve"> (as </w:t>
      </w:r>
      <w:r w:rsidR="00BD692A">
        <w:t xml:space="preserve">a </w:t>
      </w:r>
      <w:r w:rsidR="000F62C6">
        <w:t>student)</w:t>
      </w:r>
      <w:r w:rsidR="003F6A6A">
        <w:t>, charge nurse</w:t>
      </w:r>
      <w:r w:rsidR="000F62C6">
        <w:t xml:space="preserve"> (as </w:t>
      </w:r>
      <w:r w:rsidR="00BD692A">
        <w:t xml:space="preserve">a </w:t>
      </w:r>
      <w:r w:rsidR="000F62C6">
        <w:t>professor)</w:t>
      </w:r>
      <w:r w:rsidR="00BD692A">
        <w:t>,</w:t>
      </w:r>
      <w:r w:rsidR="003F6A6A">
        <w:t xml:space="preserve"> and administrator.</w:t>
      </w:r>
    </w:p>
    <w:p w14:paraId="558EE1FC" w14:textId="60BCE43C" w:rsidR="00CF26D0" w:rsidRDefault="00303701" w:rsidP="000A5F92">
      <w:pPr>
        <w:pStyle w:val="Heading2"/>
        <w:spacing w:line="480" w:lineRule="auto"/>
      </w:pPr>
      <w:bookmarkStart w:id="322" w:name="_Toc69370017"/>
      <w:r>
        <w:t>Add New Medication</w:t>
      </w:r>
      <w:bookmarkEnd w:id="322"/>
    </w:p>
    <w:p w14:paraId="3692A784" w14:textId="7DD65110" w:rsidR="00303701" w:rsidRDefault="009F5BFB" w:rsidP="000A5F92">
      <w:pPr>
        <w:spacing w:line="480" w:lineRule="auto"/>
      </w:pPr>
      <w:r>
        <w:rPr>
          <w:noProof/>
        </w:rPr>
        <w:pict w14:anchorId="23B48262">
          <v:shape id="_x0000_s1414" type="#_x0000_t75" style="position:absolute;margin-left:10.3pt;margin-top:376.5pt;width:423.65pt;height:269pt;z-index:-251658156;mso-position-horizontal-relative:margin;mso-position-vertical-relative:margin">
            <v:imagedata r:id="rId83" o:title=""/>
            <w10:wrap type="square" anchorx="margin" anchory="margin"/>
          </v:shape>
        </w:pict>
      </w:r>
      <w:r w:rsidR="00FB60E9" w:rsidRPr="00FB60E9">
        <w:t xml:space="preserve">In this use case </w:t>
      </w:r>
      <w:r w:rsidR="003F6A6A">
        <w:t>scenario,</w:t>
      </w:r>
      <w:r w:rsidR="00FB60E9">
        <w:t xml:space="preserve"> </w:t>
      </w:r>
      <w:r w:rsidR="00FB60E9" w:rsidRPr="00FB60E9">
        <w:t xml:space="preserve">we describe the </w:t>
      </w:r>
      <w:r w:rsidR="00C623FF">
        <w:t>scenario</w:t>
      </w:r>
      <w:r w:rsidR="00FB60E9" w:rsidRPr="00FB60E9">
        <w:t xml:space="preserve"> </w:t>
      </w:r>
      <w:r w:rsidR="003F6A6A">
        <w:t>when the nurse wants to add a new patient into the system.</w:t>
      </w:r>
      <w:r w:rsidR="000F62C6">
        <w:t xml:space="preserve"> We can see that a professor inherits from the charge nur</w:t>
      </w:r>
      <w:r w:rsidR="00A17D69">
        <w:t>se</w:t>
      </w:r>
      <w:r w:rsidR="00D45DA7">
        <w:t>;</w:t>
      </w:r>
      <w:r w:rsidR="000037EA">
        <w:t xml:space="preserve"> since</w:t>
      </w:r>
      <w:r w:rsidR="00945BAD">
        <w:t xml:space="preserve"> we are developing </w:t>
      </w:r>
      <w:r w:rsidR="000037EA">
        <w:t>this</w:t>
      </w:r>
      <w:r w:rsidR="00945BAD">
        <w:t xml:space="preserve"> system</w:t>
      </w:r>
      <w:r w:rsidR="0003552D">
        <w:t xml:space="preserve"> for a university, it is not </w:t>
      </w:r>
      <w:r w:rsidR="000D067E">
        <w:t>an actual charge nurse</w:t>
      </w:r>
      <w:r w:rsidR="00054565">
        <w:t xml:space="preserve"> who will be utilizing the system</w:t>
      </w:r>
      <w:r w:rsidR="000D067E">
        <w:t xml:space="preserve">, but a professor. </w:t>
      </w:r>
      <w:r w:rsidR="00EE4A5A">
        <w:t xml:space="preserve">Arrow with </w:t>
      </w:r>
      <w:r w:rsidR="00266CDA">
        <w:t>“</w:t>
      </w:r>
      <w:r w:rsidR="00C35C7C">
        <w:t>include</w:t>
      </w:r>
      <w:r w:rsidR="00266CDA">
        <w:t>”</w:t>
      </w:r>
      <w:r w:rsidR="00C35C7C">
        <w:t xml:space="preserve"> </w:t>
      </w:r>
      <w:r w:rsidR="00113A48">
        <w:t xml:space="preserve">amplifies </w:t>
      </w:r>
      <w:r w:rsidR="008521BB">
        <w:t xml:space="preserve">that </w:t>
      </w:r>
      <w:r w:rsidR="00E713E1">
        <w:t xml:space="preserve">the process of classifying the </w:t>
      </w:r>
      <w:r w:rsidR="00ED4159">
        <w:t>medication</w:t>
      </w:r>
      <w:r w:rsidR="00727C75">
        <w:t xml:space="preserve"> </w:t>
      </w:r>
      <w:r w:rsidR="00ED4159">
        <w:t>(whether it is a narcotic or not)</w:t>
      </w:r>
      <w:r w:rsidR="00727C75">
        <w:t xml:space="preserve"> is included in the process of entering medication data.</w:t>
      </w:r>
    </w:p>
    <w:p w14:paraId="4F2FDB7D" w14:textId="6AA453DF" w:rsidR="00471C21" w:rsidRDefault="00471C21" w:rsidP="00906D02"/>
    <w:p w14:paraId="28117637" w14:textId="77777777" w:rsidR="00F77FE6" w:rsidRDefault="00F77FE6" w:rsidP="00906D02"/>
    <w:p w14:paraId="20A18FDD" w14:textId="23AEA400" w:rsidR="00DA7D12" w:rsidRDefault="00DA7D12" w:rsidP="00906D02"/>
    <w:p w14:paraId="605DA632" w14:textId="77777777" w:rsidR="00DA7D12" w:rsidRDefault="00DA7D12" w:rsidP="00906D02"/>
    <w:p w14:paraId="222B1146" w14:textId="77777777" w:rsidR="00DA7D12" w:rsidRDefault="00DA7D12" w:rsidP="00906D02"/>
    <w:p w14:paraId="1AA4B04D" w14:textId="77777777" w:rsidR="00B962CF" w:rsidRDefault="00B962CF" w:rsidP="00906D02">
      <w:r>
        <w:br w:type="page"/>
      </w:r>
    </w:p>
    <w:p w14:paraId="66D21C2E" w14:textId="77777777" w:rsidR="00721A3C" w:rsidRDefault="00721A3C" w:rsidP="00FC41B9">
      <w:pPr>
        <w:pStyle w:val="Heading2"/>
        <w:sectPr w:rsidR="00721A3C" w:rsidSect="00721A3C">
          <w:headerReference w:type="default" r:id="rId84"/>
          <w:pgSz w:w="12240" w:h="15840"/>
          <w:pgMar w:top="1440" w:right="1440" w:bottom="1440" w:left="1440" w:header="720" w:footer="720" w:gutter="0"/>
          <w:cols w:space="720"/>
          <w:docGrid w:linePitch="360"/>
        </w:sectPr>
      </w:pPr>
    </w:p>
    <w:p w14:paraId="759D9BC5" w14:textId="74C6A61E" w:rsidR="00F77FE6" w:rsidRDefault="00F77FE6" w:rsidP="00FC41B9">
      <w:pPr>
        <w:pStyle w:val="Heading2"/>
      </w:pPr>
      <w:bookmarkStart w:id="323" w:name="_Toc69370018"/>
      <w:r>
        <w:t>Add New Patient</w:t>
      </w:r>
      <w:bookmarkEnd w:id="323"/>
    </w:p>
    <w:p w14:paraId="719D6282" w14:textId="256F75C9" w:rsidR="00192B01" w:rsidRDefault="009F5BFB" w:rsidP="000A5F92">
      <w:pPr>
        <w:spacing w:line="480" w:lineRule="auto"/>
      </w:pPr>
      <w:r>
        <w:rPr>
          <w:noProof/>
        </w:rPr>
        <w:pict w14:anchorId="74997231">
          <v:shape id="_x0000_s1415" type="#_x0000_t75" style="position:absolute;margin-left:30.2pt;margin-top:175.8pt;width:379.25pt;height:344.95pt;z-index:251658325;mso-position-horizontal-relative:margin;mso-position-vertical-relative:margin">
            <v:imagedata r:id="rId85" o:title=""/>
            <w10:wrap type="square" anchorx="margin" anchory="margin"/>
          </v:shape>
        </w:pict>
      </w:r>
      <w:r w:rsidR="006F2EB9">
        <w:t xml:space="preserve">This use case scenario shows a use case for adding a new patient into the system. </w:t>
      </w:r>
      <w:r w:rsidR="008820CF">
        <w:t>A student, who plays a role as a nurse</w:t>
      </w:r>
      <w:r w:rsidR="00DA7D12">
        <w:t>,</w:t>
      </w:r>
      <w:r w:rsidR="008820CF">
        <w:t xml:space="preserve"> will enter patient information</w:t>
      </w:r>
      <w:r w:rsidR="00041880">
        <w:t xml:space="preserve"> manually</w:t>
      </w:r>
      <w:r w:rsidR="005F3050">
        <w:t>,</w:t>
      </w:r>
      <w:r w:rsidR="00041880">
        <w:t xml:space="preserve"> or he/she can import the patient file</w:t>
      </w:r>
      <w:r w:rsidR="005F3050">
        <w:t>,</w:t>
      </w:r>
      <w:r w:rsidR="00774798">
        <w:t xml:space="preserve"> which will have all necessary data fields in it. The p</w:t>
      </w:r>
      <w:r w:rsidR="00E26B9C">
        <w:t>atient information process</w:t>
      </w:r>
      <w:r w:rsidR="00774798">
        <w:t xml:space="preserve"> </w:t>
      </w:r>
      <w:r w:rsidR="006C32EA">
        <w:t xml:space="preserve">includes patient admission status, </w:t>
      </w:r>
      <w:r w:rsidR="004D218C">
        <w:t>the patient</w:t>
      </w:r>
      <w:r w:rsidR="00266CDA">
        <w:t>’</w:t>
      </w:r>
      <w:r w:rsidR="004D218C">
        <w:t>s room and bed</w:t>
      </w:r>
      <w:r w:rsidR="00083B25">
        <w:t xml:space="preserve">, </w:t>
      </w:r>
      <w:r w:rsidR="003F460B">
        <w:t>and</w:t>
      </w:r>
      <w:r w:rsidR="00083B25">
        <w:t xml:space="preserve"> dates when the patient was admitted or discharged.</w:t>
      </w:r>
    </w:p>
    <w:p w14:paraId="17BA59D4" w14:textId="5CD37163" w:rsidR="001D3AA4" w:rsidRDefault="001D3AA4" w:rsidP="00906D02"/>
    <w:p w14:paraId="16FAED02" w14:textId="1A7C1648" w:rsidR="00DE6FE0" w:rsidRDefault="00DE6FE0" w:rsidP="00906D02">
      <w:r>
        <w:br w:type="page"/>
      </w:r>
    </w:p>
    <w:p w14:paraId="1A61EEF0" w14:textId="77777777" w:rsidR="00721A3C" w:rsidRDefault="00721A3C" w:rsidP="00AD421D">
      <w:pPr>
        <w:pStyle w:val="Heading2"/>
        <w:sectPr w:rsidR="00721A3C" w:rsidSect="00721A3C">
          <w:pgSz w:w="12240" w:h="15840"/>
          <w:pgMar w:top="1440" w:right="1440" w:bottom="1440" w:left="1440" w:header="720" w:footer="720" w:gutter="0"/>
          <w:cols w:space="720"/>
          <w:docGrid w:linePitch="360"/>
        </w:sectPr>
      </w:pPr>
    </w:p>
    <w:p w14:paraId="606A95B0" w14:textId="4635C236" w:rsidR="00C4707E" w:rsidRDefault="00C1225B" w:rsidP="00AD421D">
      <w:pPr>
        <w:pStyle w:val="Heading2"/>
      </w:pPr>
      <w:bookmarkStart w:id="324" w:name="_Toc69370019"/>
      <w:r>
        <w:t>Dispense Medication</w:t>
      </w:r>
      <w:bookmarkEnd w:id="324"/>
    </w:p>
    <w:p w14:paraId="348B995D" w14:textId="1BBA9528" w:rsidR="001D3AA4" w:rsidRDefault="009F5BFB" w:rsidP="000A5F92">
      <w:pPr>
        <w:spacing w:line="480" w:lineRule="auto"/>
      </w:pPr>
      <w:r>
        <w:rPr>
          <w:noProof/>
        </w:rPr>
        <w:pict w14:anchorId="0B8E29F1">
          <v:shape id="_x0000_s1416" type="#_x0000_t75" style="position:absolute;margin-left:39.75pt;margin-top:123.55pt;width:560.95pt;height:340.75pt;z-index:251658326;mso-position-horizontal-relative:margin;mso-position-vertical-relative:margin">
            <v:imagedata r:id="rId86" o:title=""/>
            <w10:wrap type="square" anchorx="margin" anchory="margin"/>
          </v:shape>
        </w:pict>
      </w:r>
      <w:r w:rsidR="001D3AA4">
        <w:t xml:space="preserve">After the nurse selected a patient to whom the medication will be dispensed from the cart, </w:t>
      </w:r>
      <w:r w:rsidR="00577B7F">
        <w:t xml:space="preserve">the nurse will select medication. </w:t>
      </w:r>
      <w:r w:rsidR="00F74C33">
        <w:t xml:space="preserve">If the selected medication </w:t>
      </w:r>
      <w:r w:rsidR="005417DF">
        <w:t xml:space="preserve">is an allergen to the patient, </w:t>
      </w:r>
      <w:r w:rsidR="000546E0">
        <w:t xml:space="preserve">the </w:t>
      </w:r>
      <w:r w:rsidR="005417DF">
        <w:t xml:space="preserve">nurse will have to </w:t>
      </w:r>
      <w:r w:rsidR="00894066">
        <w:t>acknowledge</w:t>
      </w:r>
      <w:r w:rsidR="003F460B">
        <w:t xml:space="preserve"> it by confirming</w:t>
      </w:r>
      <w:r w:rsidR="00894066">
        <w:t xml:space="preserve"> it in the system</w:t>
      </w:r>
      <w:r w:rsidR="00963EEE">
        <w:t xml:space="preserve">. If </w:t>
      </w:r>
      <w:r w:rsidR="000546E0">
        <w:t xml:space="preserve">the </w:t>
      </w:r>
      <w:r w:rsidR="00963EEE">
        <w:t xml:space="preserve">selected medication is a narcotic, a witness </w:t>
      </w:r>
      <w:r w:rsidR="00B84932">
        <w:t>(another nurse</w:t>
      </w:r>
      <w:r w:rsidR="00A9519F">
        <w:t xml:space="preserve">, </w:t>
      </w:r>
      <w:r w:rsidR="00F468C1">
        <w:t>a student</w:t>
      </w:r>
      <w:r w:rsidR="00B84932">
        <w:t>)</w:t>
      </w:r>
      <w:r w:rsidR="00963EEE">
        <w:t xml:space="preserve"> needs to sign off. A witness </w:t>
      </w:r>
      <w:r w:rsidR="00B71776">
        <w:t xml:space="preserve">has two options </w:t>
      </w:r>
      <w:r w:rsidR="00B84932">
        <w:t>for</w:t>
      </w:r>
      <w:r w:rsidR="00130867">
        <w:t xml:space="preserve"> log</w:t>
      </w:r>
      <w:r w:rsidR="00B84932">
        <w:t>ging</w:t>
      </w:r>
      <w:r w:rsidR="00130867">
        <w:t xml:space="preserve"> in: </w:t>
      </w:r>
      <w:r w:rsidR="00770031">
        <w:t xml:space="preserve">entering username and password manually or scanning their id. </w:t>
      </w:r>
      <w:r w:rsidR="00A9519F">
        <w:t xml:space="preserve"> </w:t>
      </w:r>
    </w:p>
    <w:p w14:paraId="5B5C4145" w14:textId="3F9D28AC" w:rsidR="007A43FE" w:rsidRPr="007A43FE" w:rsidRDefault="007A43FE" w:rsidP="007A43FE"/>
    <w:p w14:paraId="570161CA" w14:textId="77777777" w:rsidR="00C65A0F" w:rsidRDefault="00C65A0F" w:rsidP="00906D02"/>
    <w:p w14:paraId="1822194F" w14:textId="77777777" w:rsidR="00C65A0F" w:rsidRDefault="00C65A0F" w:rsidP="00906D02"/>
    <w:p w14:paraId="04A8B431" w14:textId="77777777" w:rsidR="00FE7A64" w:rsidRDefault="00FE7A64" w:rsidP="00AD421D">
      <w:pPr>
        <w:pStyle w:val="Heading2"/>
      </w:pPr>
      <w:r>
        <w:br w:type="page"/>
      </w:r>
    </w:p>
    <w:p w14:paraId="16222D59" w14:textId="77777777" w:rsidR="003856EE" w:rsidRDefault="003856EE" w:rsidP="00AD421D">
      <w:pPr>
        <w:pStyle w:val="Heading2"/>
        <w:sectPr w:rsidR="003856EE" w:rsidSect="00C04283">
          <w:pgSz w:w="15840" w:h="12240" w:orient="landscape"/>
          <w:pgMar w:top="1440" w:right="1440" w:bottom="1440" w:left="1440" w:header="720" w:footer="720" w:gutter="0"/>
          <w:cols w:space="720"/>
          <w:docGrid w:linePitch="360"/>
        </w:sectPr>
      </w:pPr>
    </w:p>
    <w:p w14:paraId="338D0765" w14:textId="31AC69A2" w:rsidR="00560A1A" w:rsidRPr="00560A1A" w:rsidRDefault="001B325A" w:rsidP="00AD421D">
      <w:pPr>
        <w:pStyle w:val="Heading2"/>
      </w:pPr>
      <w:bookmarkStart w:id="325" w:name="_Toc69370020"/>
      <w:r>
        <w:t>Restock Cart</w:t>
      </w:r>
      <w:bookmarkEnd w:id="325"/>
    </w:p>
    <w:p w14:paraId="7B9E2767" w14:textId="49AA28CE" w:rsidR="00DC3C32" w:rsidRPr="00DC3C32" w:rsidRDefault="004B0FDD" w:rsidP="000A5F92">
      <w:pPr>
        <w:spacing w:line="480" w:lineRule="auto"/>
      </w:pPr>
      <w:r>
        <w:t>In this scenario</w:t>
      </w:r>
      <w:r w:rsidR="008B03E2">
        <w:t>,</w:t>
      </w:r>
      <w:r>
        <w:t xml:space="preserve"> when a charge nurse adds medication into the cart, she/he </w:t>
      </w:r>
      <w:r w:rsidR="008177F2">
        <w:t xml:space="preserve">must enter medication </w:t>
      </w:r>
      <w:r>
        <w:t xml:space="preserve">information </w:t>
      </w:r>
      <w:r w:rsidR="008B03E2">
        <w:t>in</w:t>
      </w:r>
      <w:r w:rsidR="00193C66">
        <w:t xml:space="preserve">to the </w:t>
      </w:r>
      <w:r w:rsidR="008177F2">
        <w:t>system</w:t>
      </w:r>
      <w:r w:rsidR="00824E17">
        <w:t>.</w:t>
      </w:r>
    </w:p>
    <w:p w14:paraId="4EB65600" w14:textId="5498D2B3" w:rsidR="00E65518" w:rsidRDefault="00E65518" w:rsidP="00906D02"/>
    <w:p w14:paraId="0E3FB627" w14:textId="05D7FD17" w:rsidR="00560A1A" w:rsidRPr="00560A1A" w:rsidRDefault="009F5BFB" w:rsidP="00560A1A">
      <w:r>
        <w:rPr>
          <w:noProof/>
        </w:rPr>
        <w:pict w14:anchorId="7CC6AF70">
          <v:shape id="_x0000_s1417" type="#_x0000_t75" style="position:absolute;margin-left:-3pt;margin-top:91pt;width:473.85pt;height:341.6pt;z-index:251658327;mso-position-horizontal-relative:margin;mso-position-vertical-relative:margin">
            <v:imagedata r:id="rId87" o:title=""/>
            <w10:wrap type="square" anchorx="margin" anchory="margin"/>
          </v:shape>
        </w:pict>
      </w:r>
    </w:p>
    <w:p w14:paraId="365ABFEE" w14:textId="77777777" w:rsidR="00727C75" w:rsidRDefault="00727C75" w:rsidP="00906D02"/>
    <w:p w14:paraId="0C671DA1" w14:textId="77777777" w:rsidR="00FE7A64" w:rsidRDefault="00FE7A64" w:rsidP="00AD421D">
      <w:pPr>
        <w:pStyle w:val="Heading2"/>
      </w:pPr>
      <w:r>
        <w:br w:type="page"/>
      </w:r>
    </w:p>
    <w:p w14:paraId="50AC3D65" w14:textId="77777777" w:rsidR="00C04283" w:rsidRDefault="00C04283" w:rsidP="00AD421D">
      <w:pPr>
        <w:pStyle w:val="Heading2"/>
        <w:sectPr w:rsidR="00C04283" w:rsidSect="00C04283">
          <w:pgSz w:w="12240" w:h="15840"/>
          <w:pgMar w:top="1440" w:right="1440" w:bottom="1440" w:left="1440" w:header="720" w:footer="720" w:gutter="0"/>
          <w:cols w:space="720"/>
          <w:docGrid w:linePitch="360"/>
        </w:sectPr>
      </w:pPr>
    </w:p>
    <w:p w14:paraId="52DDC408" w14:textId="417C17DC" w:rsidR="00107635" w:rsidRPr="00107635" w:rsidRDefault="00F57E08" w:rsidP="00AD421D">
      <w:pPr>
        <w:pStyle w:val="Heading2"/>
      </w:pPr>
      <w:bookmarkStart w:id="326" w:name="_Toc69370021"/>
      <w:r>
        <w:t>Add User</w:t>
      </w:r>
      <w:bookmarkEnd w:id="326"/>
    </w:p>
    <w:p w14:paraId="0D8450B0" w14:textId="619304E1" w:rsidR="00824E17" w:rsidRPr="00824E17" w:rsidRDefault="008B03E2" w:rsidP="00824E17">
      <w:r>
        <w:t>The a</w:t>
      </w:r>
      <w:r w:rsidR="00824E17">
        <w:t xml:space="preserve">dministrator has all </w:t>
      </w:r>
      <w:r w:rsidR="009E0A37">
        <w:t>access</w:t>
      </w:r>
      <w:r w:rsidR="00824E17">
        <w:t xml:space="preserve"> and hence, is the one to add new users into the system. </w:t>
      </w:r>
    </w:p>
    <w:p w14:paraId="7D8D761E" w14:textId="25176AD3" w:rsidR="00F57E08" w:rsidRDefault="00F57E08" w:rsidP="00906D02"/>
    <w:p w14:paraId="6535918B" w14:textId="77777777" w:rsidR="00853C99" w:rsidRPr="00853C99" w:rsidRDefault="00853C99" w:rsidP="00853C99"/>
    <w:p w14:paraId="502210F0" w14:textId="0E69E78A" w:rsidR="00831518" w:rsidRDefault="009F5BFB" w:rsidP="00AD421D">
      <w:pPr>
        <w:pStyle w:val="Heading2"/>
      </w:pPr>
      <w:bookmarkStart w:id="327" w:name="_Toc57098299"/>
      <w:bookmarkStart w:id="328" w:name="_Toc62478281"/>
      <w:bookmarkStart w:id="329" w:name="_Toc63350417"/>
      <w:bookmarkStart w:id="330" w:name="_Toc63350969"/>
      <w:bookmarkStart w:id="331" w:name="_Toc63774360"/>
      <w:bookmarkStart w:id="332" w:name="_Toc63775236"/>
      <w:bookmarkStart w:id="333" w:name="_Toc69327668"/>
      <w:bookmarkStart w:id="334" w:name="_Toc69327767"/>
      <w:bookmarkStart w:id="335" w:name="_Toc69328243"/>
      <w:bookmarkStart w:id="336" w:name="_Toc69370022"/>
      <w:r>
        <w:rPr>
          <w:noProof/>
        </w:rPr>
        <w:pict w14:anchorId="642D5783">
          <v:shape id="_x0000_s1418" type="#_x0000_t75" style="position:absolute;margin-left:14.2pt;margin-top:93.7pt;width:439.55pt;height:325.65pt;z-index:251658328;mso-position-horizontal-relative:margin;mso-position-vertical-relative:margin">
            <v:imagedata r:id="rId88" o:title=""/>
            <w10:wrap type="square" anchorx="margin" anchory="margin"/>
          </v:shape>
        </w:pict>
      </w:r>
      <w:bookmarkEnd w:id="327"/>
      <w:bookmarkEnd w:id="328"/>
      <w:bookmarkEnd w:id="329"/>
      <w:bookmarkEnd w:id="330"/>
      <w:bookmarkEnd w:id="331"/>
      <w:bookmarkEnd w:id="332"/>
      <w:bookmarkEnd w:id="333"/>
      <w:bookmarkEnd w:id="334"/>
      <w:bookmarkEnd w:id="335"/>
      <w:bookmarkEnd w:id="336"/>
      <w:r w:rsidR="00831518">
        <w:br w:type="page"/>
      </w:r>
    </w:p>
    <w:p w14:paraId="241D9C1B" w14:textId="77777777" w:rsidR="00C04283" w:rsidRDefault="00C04283" w:rsidP="00AD421D">
      <w:pPr>
        <w:pStyle w:val="Heading2"/>
        <w:sectPr w:rsidR="00C04283" w:rsidSect="00C04283">
          <w:pgSz w:w="12240" w:h="15840"/>
          <w:pgMar w:top="1440" w:right="1440" w:bottom="1440" w:left="1440" w:header="720" w:footer="720" w:gutter="0"/>
          <w:cols w:space="720"/>
          <w:docGrid w:linePitch="360"/>
        </w:sectPr>
      </w:pPr>
    </w:p>
    <w:p w14:paraId="544E69F4" w14:textId="4A150996" w:rsidR="007902D0" w:rsidRDefault="007902D0" w:rsidP="00AD421D">
      <w:pPr>
        <w:pStyle w:val="Heading2"/>
      </w:pPr>
      <w:bookmarkStart w:id="337" w:name="_Toc69370023"/>
      <w:r>
        <w:t>Waste</w:t>
      </w:r>
      <w:r w:rsidR="00AD7AA0">
        <w:t>/Return</w:t>
      </w:r>
      <w:r>
        <w:t xml:space="preserve"> Medication</w:t>
      </w:r>
      <w:bookmarkEnd w:id="337"/>
    </w:p>
    <w:p w14:paraId="22C6A5F1" w14:textId="77777777" w:rsidR="00551446" w:rsidRDefault="009F5BFB" w:rsidP="00551446">
      <w:pPr>
        <w:sectPr w:rsidR="00551446" w:rsidSect="00CE4C06">
          <w:pgSz w:w="15840" w:h="12240" w:orient="landscape"/>
          <w:pgMar w:top="1440" w:right="1440" w:bottom="1440" w:left="1440" w:header="720" w:footer="720" w:gutter="0"/>
          <w:cols w:space="720"/>
          <w:docGrid w:linePitch="360"/>
        </w:sectPr>
      </w:pPr>
      <w:r>
        <w:rPr>
          <w:noProof/>
        </w:rPr>
        <w:pict w14:anchorId="3F96F3E6">
          <v:shape id="_x0000_s1419" type="#_x0000_t75" style="position:absolute;margin-left:0;margin-top:0;width:611.5pt;height:420.8pt;z-index:251658329;mso-position-horizontal:center;mso-position-horizontal-relative:margin;mso-position-vertical:center;mso-position-vertical-relative:margin">
            <v:imagedata r:id="rId89" o:title=""/>
            <w10:wrap type="square" anchorx="margin" anchory="margin"/>
          </v:shape>
        </w:pict>
      </w:r>
    </w:p>
    <w:p w14:paraId="5E9DC387" w14:textId="471E97C4" w:rsidR="00115E98" w:rsidRPr="001825B5" w:rsidRDefault="00115E98" w:rsidP="00551446">
      <w:pPr>
        <w:pStyle w:val="Heading1"/>
      </w:pPr>
      <w:bookmarkStart w:id="338" w:name="_Toc69370024"/>
      <w:r>
        <w:t>Appendix I: State Machine Diagrams</w:t>
      </w:r>
      <w:bookmarkEnd w:id="338"/>
    </w:p>
    <w:p w14:paraId="7A7A520C" w14:textId="77777777" w:rsidR="00534303" w:rsidRDefault="009F5BFB" w:rsidP="00534303">
      <w:pPr>
        <w:sectPr w:rsidR="00534303" w:rsidSect="00CE4C06">
          <w:headerReference w:type="default" r:id="rId90"/>
          <w:pgSz w:w="15840" w:h="12240" w:orient="landscape"/>
          <w:pgMar w:top="1440" w:right="1440" w:bottom="1440" w:left="1440" w:header="720" w:footer="720" w:gutter="0"/>
          <w:cols w:space="720"/>
          <w:docGrid w:linePitch="360"/>
        </w:sectPr>
      </w:pPr>
      <w:r>
        <w:rPr>
          <w:noProof/>
        </w:rPr>
        <w:pict w14:anchorId="7842547E">
          <v:shape id="_x0000_s1332" type="#_x0000_t75" style="position:absolute;margin-left:0;margin-top:0;width:9in;height:412.5pt;z-index:251658316;mso-position-horizontal:center;mso-position-horizontal-relative:margin;mso-position-vertical:bottom;mso-position-vertical-relative:margin">
            <v:imagedata r:id="rId91" o:title=""/>
            <w10:wrap type="square" anchorx="margin" anchory="margin"/>
          </v:shape>
        </w:pict>
      </w:r>
    </w:p>
    <w:p w14:paraId="613E1E67" w14:textId="079A67FD" w:rsidR="00CE4C06" w:rsidRPr="00534303" w:rsidRDefault="00115E98" w:rsidP="00534303">
      <w:pPr>
        <w:pStyle w:val="Heading1"/>
      </w:pPr>
      <w:bookmarkStart w:id="339" w:name="_Toc69370025"/>
      <w:r>
        <w:t xml:space="preserve">Appendix </w:t>
      </w:r>
      <w:r w:rsidR="00734647">
        <w:t>J</w:t>
      </w:r>
      <w:r>
        <w:t>: IDEF0 Diagrams</w:t>
      </w:r>
      <w:bookmarkEnd w:id="339"/>
    </w:p>
    <w:p w14:paraId="542548B5" w14:textId="0472BDB4" w:rsidR="00CE4C06" w:rsidRDefault="009F5BFB" w:rsidP="006163FA">
      <w:pPr>
        <w:tabs>
          <w:tab w:val="center" w:pos="4680"/>
        </w:tabs>
      </w:pPr>
      <w:r>
        <w:rPr>
          <w:noProof/>
        </w:rPr>
        <w:pict w14:anchorId="3547CD9C">
          <v:shape id="_x0000_s1175" type="#_x0000_t75" style="position:absolute;margin-left:0;margin-top:0;width:579.6pt;height:443.1pt;z-index:251658308;mso-position-horizontal:center;mso-position-horizontal-relative:margin;mso-position-vertical:bottom;mso-position-vertical-relative:margin">
            <v:imagedata r:id="rId92" o:title=""/>
            <w10:wrap type="square" anchorx="margin" anchory="margin"/>
          </v:shape>
        </w:pict>
      </w:r>
      <w:r w:rsidR="00CE4C06">
        <w:br w:type="page"/>
      </w:r>
    </w:p>
    <w:p w14:paraId="37A730CA" w14:textId="77777777" w:rsidR="00BD544A" w:rsidRPr="006163FA" w:rsidRDefault="00BD544A" w:rsidP="006163FA">
      <w:pPr>
        <w:tabs>
          <w:tab w:val="center" w:pos="4680"/>
        </w:tabs>
        <w:sectPr w:rsidR="00BD544A" w:rsidRPr="006163FA" w:rsidSect="00CE4C06">
          <w:headerReference w:type="default" r:id="rId93"/>
          <w:pgSz w:w="15840" w:h="12240" w:orient="landscape"/>
          <w:pgMar w:top="1440" w:right="1440" w:bottom="1440" w:left="1440" w:header="720" w:footer="720" w:gutter="0"/>
          <w:cols w:space="720"/>
          <w:docGrid w:linePitch="360"/>
        </w:sectPr>
      </w:pPr>
    </w:p>
    <w:p w14:paraId="1E80EE30" w14:textId="4DF2D178" w:rsidR="00BD544A" w:rsidRDefault="009F5BFB" w:rsidP="00C609FD">
      <w:pPr>
        <w:tabs>
          <w:tab w:val="left" w:pos="884"/>
        </w:tabs>
        <w:sectPr w:rsidR="00BD544A" w:rsidSect="00BD544A">
          <w:pgSz w:w="15840" w:h="12240" w:orient="landscape"/>
          <w:pgMar w:top="1440" w:right="1440" w:bottom="1440" w:left="1440" w:header="720" w:footer="720" w:gutter="0"/>
          <w:cols w:space="720"/>
          <w:docGrid w:linePitch="360"/>
        </w:sectPr>
      </w:pPr>
      <w:r>
        <w:rPr>
          <w:noProof/>
        </w:rPr>
        <w:pict w14:anchorId="6FD53522">
          <v:shape id="_x0000_s1308" type="#_x0000_t75" style="position:absolute;margin-left:0;margin-top:0;width:578.9pt;height:443.05pt;z-index:251658310;mso-position-horizontal:center;mso-position-horizontal-relative:margin;mso-position-vertical:bottom;mso-position-vertical-relative:margin">
            <v:imagedata r:id="rId94" o:title=""/>
            <w10:wrap type="square" anchorx="margin" anchory="margin"/>
          </v:shape>
        </w:pict>
      </w:r>
    </w:p>
    <w:p w14:paraId="3B702BA5" w14:textId="37848F9A" w:rsidR="46E0B332" w:rsidRDefault="009F5BFB" w:rsidP="46E0B332">
      <w:r>
        <w:rPr>
          <w:noProof/>
        </w:rPr>
        <w:pict w14:anchorId="0F388B7A">
          <v:shape id="_x0000_s1299" type="#_x0000_t75" style="position:absolute;margin-left:0;margin-top:0;width:578.9pt;height:443.05pt;z-index:251658309;mso-position-horizontal:center;mso-position-horizontal-relative:margin;mso-position-vertical:bottom;mso-position-vertical-relative:margin">
            <v:imagedata r:id="rId95" o:title=""/>
            <w10:wrap type="square" anchorx="margin" anchory="margin"/>
          </v:shape>
        </w:pict>
      </w:r>
    </w:p>
    <w:p w14:paraId="1DB65AD5" w14:textId="4DF6A072" w:rsidR="004857BD" w:rsidRDefault="004857BD" w:rsidP="46E0B332"/>
    <w:p w14:paraId="697D70AD" w14:textId="77777777" w:rsidR="004857BD" w:rsidRPr="004857BD" w:rsidRDefault="004857BD" w:rsidP="004857BD"/>
    <w:p w14:paraId="3C7FC510" w14:textId="77777777" w:rsidR="004857BD" w:rsidRPr="004857BD" w:rsidRDefault="004857BD" w:rsidP="004857BD"/>
    <w:p w14:paraId="00C41FC1" w14:textId="77777777" w:rsidR="004857BD" w:rsidRPr="004857BD" w:rsidRDefault="004857BD" w:rsidP="004857BD"/>
    <w:p w14:paraId="2977122A" w14:textId="77777777" w:rsidR="004857BD" w:rsidRPr="004857BD" w:rsidRDefault="004857BD" w:rsidP="004857BD"/>
    <w:p w14:paraId="2AB50180" w14:textId="77777777" w:rsidR="004857BD" w:rsidRPr="004857BD" w:rsidRDefault="004857BD" w:rsidP="004857BD"/>
    <w:p w14:paraId="1E072074" w14:textId="77777777" w:rsidR="004857BD" w:rsidRPr="004857BD" w:rsidRDefault="004857BD" w:rsidP="004857BD"/>
    <w:p w14:paraId="26B80E69" w14:textId="77777777" w:rsidR="004857BD" w:rsidRPr="004857BD" w:rsidRDefault="004857BD" w:rsidP="004857BD"/>
    <w:p w14:paraId="6C0A858C" w14:textId="77777777" w:rsidR="004857BD" w:rsidRPr="004857BD" w:rsidRDefault="004857BD" w:rsidP="004857BD"/>
    <w:p w14:paraId="51907C6D" w14:textId="77777777" w:rsidR="004857BD" w:rsidRPr="004857BD" w:rsidRDefault="004857BD" w:rsidP="004857BD"/>
    <w:p w14:paraId="0458A1BC" w14:textId="77777777" w:rsidR="004857BD" w:rsidRPr="004857BD" w:rsidRDefault="004857BD" w:rsidP="004857BD"/>
    <w:p w14:paraId="7F8E60BF" w14:textId="77777777" w:rsidR="004857BD" w:rsidRPr="004857BD" w:rsidRDefault="004857BD" w:rsidP="004857BD"/>
    <w:p w14:paraId="0BC4A753" w14:textId="77777777" w:rsidR="004857BD" w:rsidRPr="004857BD" w:rsidRDefault="004857BD" w:rsidP="004857BD"/>
    <w:p w14:paraId="36A04BD7" w14:textId="77777777" w:rsidR="004857BD" w:rsidRPr="004857BD" w:rsidRDefault="004857BD" w:rsidP="004857BD"/>
    <w:p w14:paraId="5839A926" w14:textId="77777777" w:rsidR="004857BD" w:rsidRPr="004857BD" w:rsidRDefault="004857BD" w:rsidP="004857BD"/>
    <w:p w14:paraId="2299B891" w14:textId="77777777" w:rsidR="004857BD" w:rsidRPr="004857BD" w:rsidRDefault="004857BD" w:rsidP="004857BD"/>
    <w:p w14:paraId="73B42A7F" w14:textId="7E4A67CA" w:rsidR="004857BD" w:rsidRDefault="004857BD" w:rsidP="004857BD"/>
    <w:p w14:paraId="077CBDC7" w14:textId="77777777" w:rsidR="46E0B332" w:rsidRDefault="46E0B332" w:rsidP="004857BD">
      <w:pPr>
        <w:jc w:val="right"/>
      </w:pPr>
    </w:p>
    <w:p w14:paraId="436F9D46" w14:textId="77777777" w:rsidR="004857BD" w:rsidRDefault="004857BD" w:rsidP="004857BD">
      <w:pPr>
        <w:jc w:val="right"/>
      </w:pPr>
    </w:p>
    <w:p w14:paraId="67CD344D" w14:textId="77777777" w:rsidR="004857BD" w:rsidRDefault="004857BD" w:rsidP="004857BD">
      <w:pPr>
        <w:jc w:val="right"/>
      </w:pPr>
    </w:p>
    <w:p w14:paraId="09EA41CC" w14:textId="7385E919" w:rsidR="00D758FE" w:rsidRDefault="009F5BFB" w:rsidP="004857BD">
      <w:pPr>
        <w:jc w:val="right"/>
      </w:pPr>
      <w:r>
        <w:rPr>
          <w:noProof/>
        </w:rPr>
        <w:pict w14:anchorId="16A1D0DE">
          <v:shape id="_x0000_s1300" type="#_x0000_t75" style="position:absolute;left:0;text-align:left;margin-left:0;margin-top:0;width:579.6pt;height:443.05pt;z-index:251658312;mso-position-horizontal:center;mso-position-horizontal-relative:margin;mso-position-vertical:bottom;mso-position-vertical-relative:margin">
            <v:imagedata r:id="rId96" o:title=""/>
            <w10:wrap type="square" anchorx="margin" anchory="margin"/>
          </v:shape>
        </w:pict>
      </w:r>
      <w:r w:rsidR="00D758FE">
        <w:br w:type="page"/>
      </w:r>
    </w:p>
    <w:p w14:paraId="2692F58F" w14:textId="6460EC30" w:rsidR="00CB57BC" w:rsidRDefault="009F5BFB" w:rsidP="006D3F33">
      <w:r>
        <w:rPr>
          <w:noProof/>
        </w:rPr>
        <w:pict w14:anchorId="643E618C">
          <v:shape id="_x0000_s1310" type="#_x0000_t75" style="position:absolute;margin-left:0;margin-top:0;width:579.15pt;height:442.9pt;z-index:251658311;mso-position-horizontal:center;mso-position-horizontal-relative:margin;mso-position-vertical:bottom;mso-position-vertical-relative:margin">
            <v:imagedata r:id="rId97" o:title=""/>
            <w10:wrap type="square" anchorx="margin" anchory="margin"/>
          </v:shape>
        </w:pict>
      </w:r>
    </w:p>
    <w:p w14:paraId="1C6CED19" w14:textId="77777777" w:rsidR="00CB57BC" w:rsidRDefault="00CB57BC" w:rsidP="004857BD">
      <w:pPr>
        <w:jc w:val="right"/>
      </w:pPr>
    </w:p>
    <w:p w14:paraId="7C5644F1" w14:textId="6E45DB88" w:rsidR="00FF1335" w:rsidRDefault="00FF1335" w:rsidP="004857BD">
      <w:pPr>
        <w:jc w:val="right"/>
      </w:pPr>
    </w:p>
    <w:p w14:paraId="61F5B180" w14:textId="71B11614" w:rsidR="00CB57BC" w:rsidRDefault="00CB57BC" w:rsidP="004857BD">
      <w:pPr>
        <w:jc w:val="right"/>
      </w:pPr>
    </w:p>
    <w:p w14:paraId="6BC8DE15" w14:textId="77777777" w:rsidR="00CB57BC" w:rsidRPr="00CB57BC" w:rsidRDefault="00CB57BC" w:rsidP="00CB57BC"/>
    <w:p w14:paraId="6463B947" w14:textId="77777777" w:rsidR="00CB57BC" w:rsidRPr="00CB57BC" w:rsidRDefault="00CB57BC" w:rsidP="00CB57BC"/>
    <w:p w14:paraId="6CBFED1C" w14:textId="77777777" w:rsidR="00CB57BC" w:rsidRPr="00CB57BC" w:rsidRDefault="00CB57BC" w:rsidP="00CB57BC"/>
    <w:p w14:paraId="6345ACA8" w14:textId="77777777" w:rsidR="00CB57BC" w:rsidRPr="00CB57BC" w:rsidRDefault="00CB57BC" w:rsidP="00CB57BC"/>
    <w:p w14:paraId="530E111F" w14:textId="77777777" w:rsidR="00CB57BC" w:rsidRPr="00CB57BC" w:rsidRDefault="00CB57BC" w:rsidP="00CB57BC"/>
    <w:p w14:paraId="52FD91AD" w14:textId="77777777" w:rsidR="00CB57BC" w:rsidRPr="00CB57BC" w:rsidRDefault="00CB57BC" w:rsidP="00CB57BC"/>
    <w:p w14:paraId="485A1ADD" w14:textId="77777777" w:rsidR="00CB57BC" w:rsidRPr="00CB57BC" w:rsidRDefault="00CB57BC" w:rsidP="00CB57BC"/>
    <w:p w14:paraId="09230CAD" w14:textId="77777777" w:rsidR="00CB57BC" w:rsidRPr="00CB57BC" w:rsidRDefault="00CB57BC" w:rsidP="00CB57BC"/>
    <w:p w14:paraId="373E6B6D" w14:textId="77777777" w:rsidR="00CB57BC" w:rsidRPr="00CB57BC" w:rsidRDefault="00CB57BC" w:rsidP="00CB57BC"/>
    <w:p w14:paraId="10545729" w14:textId="77777777" w:rsidR="00CB57BC" w:rsidRPr="00CB57BC" w:rsidRDefault="00CB57BC" w:rsidP="00CB57BC"/>
    <w:p w14:paraId="3DB8C6B3" w14:textId="77777777" w:rsidR="00CB57BC" w:rsidRPr="00CB57BC" w:rsidRDefault="00CB57BC" w:rsidP="00CB57BC"/>
    <w:p w14:paraId="7621CB2A" w14:textId="77777777" w:rsidR="00CB57BC" w:rsidRPr="00CB57BC" w:rsidRDefault="00CB57BC" w:rsidP="00CB57BC"/>
    <w:p w14:paraId="72EFCD8C" w14:textId="77777777" w:rsidR="00CB57BC" w:rsidRPr="00CB57BC" w:rsidRDefault="00CB57BC" w:rsidP="00CB57BC"/>
    <w:p w14:paraId="3C5606A1" w14:textId="77777777" w:rsidR="00CB57BC" w:rsidRPr="00CB57BC" w:rsidRDefault="00CB57BC" w:rsidP="00CB57BC"/>
    <w:p w14:paraId="4DA61254" w14:textId="77777777" w:rsidR="00CB57BC" w:rsidRPr="00CB57BC" w:rsidRDefault="00CB57BC" w:rsidP="00CB57BC"/>
    <w:p w14:paraId="31A8F946" w14:textId="771A07B0" w:rsidR="00CB57BC" w:rsidRDefault="00CB57BC" w:rsidP="00CB57BC"/>
    <w:p w14:paraId="3CA5EFB6" w14:textId="37973281" w:rsidR="00CB57BC" w:rsidRDefault="00CB57BC" w:rsidP="00CB57BC"/>
    <w:p w14:paraId="3E794898" w14:textId="734C6255" w:rsidR="00B43AFD" w:rsidRDefault="009F5BFB" w:rsidP="00CB57BC">
      <w:r>
        <w:rPr>
          <w:noProof/>
        </w:rPr>
        <w:pict w14:anchorId="7A67AE4F">
          <v:shape id="_x0000_s1301" type="#_x0000_t75" style="position:absolute;margin-left:0;margin-top:0;width:578.9pt;height:442.7pt;z-index:251658313;mso-position-horizontal:center;mso-position-horizontal-relative:margin;mso-position-vertical:bottom;mso-position-vertical-relative:margin">
            <v:imagedata r:id="rId98" o:title=""/>
            <w10:wrap type="square" anchorx="margin" anchory="margin"/>
          </v:shape>
        </w:pict>
      </w:r>
    </w:p>
    <w:p w14:paraId="5D56FB78" w14:textId="78E33724" w:rsidR="004A56B2" w:rsidRDefault="004A56B2" w:rsidP="00CB57BC"/>
    <w:p w14:paraId="50381499" w14:textId="127B06A1" w:rsidR="00CB57BC" w:rsidRDefault="00CB57BC" w:rsidP="00CB57BC"/>
    <w:p w14:paraId="7E4D011E" w14:textId="77777777" w:rsidR="00BA3E28" w:rsidRDefault="00BA3E28" w:rsidP="00CB57BC"/>
    <w:p w14:paraId="4CE2FE55" w14:textId="77777777" w:rsidR="00BA3E28" w:rsidRDefault="00BA3E28" w:rsidP="00CB57BC"/>
    <w:p w14:paraId="358E4F7B" w14:textId="77777777" w:rsidR="00BA3E28" w:rsidRDefault="00BA3E28" w:rsidP="00CB57BC"/>
    <w:p w14:paraId="28FACCD1" w14:textId="77777777" w:rsidR="00BA3E28" w:rsidRDefault="00BA3E28" w:rsidP="00CB57BC"/>
    <w:p w14:paraId="1188829A" w14:textId="77777777" w:rsidR="00BA3E28" w:rsidRDefault="00BA3E28" w:rsidP="00CB57BC"/>
    <w:p w14:paraId="14BA0830" w14:textId="0ABC6C7C" w:rsidR="00BA3E28" w:rsidRDefault="00BA3E28" w:rsidP="00CB57BC"/>
    <w:p w14:paraId="45E1B20F" w14:textId="77777777" w:rsidR="00BA3E28" w:rsidRPr="00BA3E28" w:rsidRDefault="00BA3E28" w:rsidP="00BA3E28"/>
    <w:p w14:paraId="78816FB8" w14:textId="77777777" w:rsidR="00BA3E28" w:rsidRPr="00BA3E28" w:rsidRDefault="00BA3E28" w:rsidP="00BA3E28"/>
    <w:p w14:paraId="78D892A4" w14:textId="77777777" w:rsidR="00BA3E28" w:rsidRPr="00BA3E28" w:rsidRDefault="00BA3E28" w:rsidP="00BA3E28"/>
    <w:p w14:paraId="4083274D" w14:textId="77777777" w:rsidR="00BA3E28" w:rsidRPr="00BA3E28" w:rsidRDefault="00BA3E28" w:rsidP="00BA3E28"/>
    <w:p w14:paraId="257BB35E" w14:textId="77777777" w:rsidR="00BA3E28" w:rsidRPr="00BA3E28" w:rsidRDefault="00BA3E28" w:rsidP="00BA3E28"/>
    <w:p w14:paraId="3C894C77" w14:textId="77777777" w:rsidR="00BA3E28" w:rsidRPr="00BA3E28" w:rsidRDefault="00BA3E28" w:rsidP="00BA3E28"/>
    <w:p w14:paraId="1926A519" w14:textId="77777777" w:rsidR="00BA3E28" w:rsidRPr="00BA3E28" w:rsidRDefault="00BA3E28" w:rsidP="00BA3E28"/>
    <w:p w14:paraId="43F3ADD4" w14:textId="77777777" w:rsidR="00BA3E28" w:rsidRPr="00BA3E28" w:rsidRDefault="00BA3E28" w:rsidP="00BA3E28"/>
    <w:p w14:paraId="6C16F2EC" w14:textId="77777777" w:rsidR="00BA3E28" w:rsidRPr="00BA3E28" w:rsidRDefault="00BA3E28" w:rsidP="00BA3E28"/>
    <w:p w14:paraId="01874A41" w14:textId="77777777" w:rsidR="00BA3E28" w:rsidRPr="00BA3E28" w:rsidRDefault="00BA3E28" w:rsidP="00BA3E28"/>
    <w:p w14:paraId="799A9933" w14:textId="3E385E1B" w:rsidR="00BA3E28" w:rsidRDefault="00BA3E28" w:rsidP="00BA3E28"/>
    <w:p w14:paraId="137EF805" w14:textId="08FD9E54" w:rsidR="00CB57BC" w:rsidRDefault="00CB57BC" w:rsidP="00BA3E28">
      <w:pPr>
        <w:jc w:val="right"/>
      </w:pPr>
    </w:p>
    <w:p w14:paraId="04AFAD13" w14:textId="546559A1" w:rsidR="00BA3E28" w:rsidRDefault="009F5BFB" w:rsidP="00FB71A8">
      <w:r>
        <w:rPr>
          <w:noProof/>
        </w:rPr>
        <w:pict w14:anchorId="6D6E68AA">
          <v:shape id="_x0000_s1302" type="#_x0000_t75" style="position:absolute;margin-left:0;margin-top:0;width:578.9pt;height:442.7pt;z-index:251658314;mso-position-horizontal:center;mso-position-horizontal-relative:margin;mso-position-vertical:bottom;mso-position-vertical-relative:margin">
            <v:imagedata r:id="rId99" o:title=""/>
            <w10:wrap type="square" anchorx="margin" anchory="margin"/>
          </v:shape>
        </w:pict>
      </w:r>
    </w:p>
    <w:p w14:paraId="307C1F92" w14:textId="04D5909F" w:rsidR="00BA3E28" w:rsidRDefault="00BA3E28" w:rsidP="00BA3E28">
      <w:pPr>
        <w:jc w:val="right"/>
      </w:pPr>
    </w:p>
    <w:p w14:paraId="1019C5B5" w14:textId="47C27A97" w:rsidR="00B43AFD" w:rsidRDefault="00B43AFD" w:rsidP="00BA3E28">
      <w:pPr>
        <w:jc w:val="right"/>
      </w:pPr>
    </w:p>
    <w:p w14:paraId="0AE5D885" w14:textId="2EB00DF4" w:rsidR="00B43AFD" w:rsidRDefault="00B43AFD" w:rsidP="00BA3E28">
      <w:pPr>
        <w:jc w:val="right"/>
      </w:pPr>
    </w:p>
    <w:p w14:paraId="331426DA" w14:textId="2723518A" w:rsidR="00B43AFD" w:rsidRDefault="00B43AFD" w:rsidP="00BA3E28">
      <w:pPr>
        <w:jc w:val="right"/>
      </w:pPr>
    </w:p>
    <w:p w14:paraId="10FBD488" w14:textId="28151E21" w:rsidR="00B43AFD" w:rsidRDefault="00B43AFD" w:rsidP="00BA3E28">
      <w:pPr>
        <w:jc w:val="right"/>
      </w:pPr>
    </w:p>
    <w:p w14:paraId="4D319EB8" w14:textId="03A2E4AB" w:rsidR="00B43AFD" w:rsidRDefault="00B43AFD" w:rsidP="00BA3E28">
      <w:pPr>
        <w:jc w:val="right"/>
      </w:pPr>
    </w:p>
    <w:p w14:paraId="1B2B3636" w14:textId="63CB7109" w:rsidR="00B43AFD" w:rsidRDefault="00B43AFD" w:rsidP="00BA3E28">
      <w:pPr>
        <w:jc w:val="right"/>
      </w:pPr>
    </w:p>
    <w:p w14:paraId="0EBC41AF" w14:textId="6730A120" w:rsidR="00B43AFD" w:rsidRDefault="00B43AFD" w:rsidP="00BA3E28">
      <w:pPr>
        <w:jc w:val="right"/>
      </w:pPr>
    </w:p>
    <w:p w14:paraId="4FA23E90" w14:textId="1E46F068" w:rsidR="00B43AFD" w:rsidRDefault="00B43AFD" w:rsidP="00BA3E28">
      <w:pPr>
        <w:jc w:val="right"/>
      </w:pPr>
    </w:p>
    <w:p w14:paraId="2281944F" w14:textId="60235BF6" w:rsidR="00B43AFD" w:rsidRDefault="00B43AFD" w:rsidP="00BA3E28">
      <w:pPr>
        <w:jc w:val="right"/>
      </w:pPr>
    </w:p>
    <w:p w14:paraId="478BCE39" w14:textId="59734316" w:rsidR="00B43AFD" w:rsidRDefault="00B43AFD" w:rsidP="00BA3E28">
      <w:pPr>
        <w:jc w:val="right"/>
      </w:pPr>
    </w:p>
    <w:p w14:paraId="35E18FCA" w14:textId="29560855" w:rsidR="00B43AFD" w:rsidRDefault="00B43AFD" w:rsidP="00BA3E28">
      <w:pPr>
        <w:jc w:val="right"/>
      </w:pPr>
    </w:p>
    <w:p w14:paraId="648A7773" w14:textId="2F155710" w:rsidR="00B43AFD" w:rsidRDefault="00B43AFD" w:rsidP="00BA3E28">
      <w:pPr>
        <w:jc w:val="right"/>
      </w:pPr>
    </w:p>
    <w:p w14:paraId="60B9C3F2" w14:textId="519F1186" w:rsidR="00B43AFD" w:rsidRDefault="00B43AFD" w:rsidP="00BA3E28">
      <w:pPr>
        <w:jc w:val="right"/>
      </w:pPr>
    </w:p>
    <w:p w14:paraId="5E70301F" w14:textId="10F30B6D" w:rsidR="00B43AFD" w:rsidRDefault="00B43AFD" w:rsidP="00BA3E28">
      <w:pPr>
        <w:jc w:val="right"/>
      </w:pPr>
    </w:p>
    <w:p w14:paraId="570A193B" w14:textId="3976D4F6" w:rsidR="00B43AFD" w:rsidRDefault="00B43AFD" w:rsidP="00BA3E28">
      <w:pPr>
        <w:jc w:val="right"/>
      </w:pPr>
    </w:p>
    <w:p w14:paraId="1ED4A3C2" w14:textId="5E9AFA67" w:rsidR="00B43AFD" w:rsidRDefault="00B43AFD" w:rsidP="00BA3E28">
      <w:pPr>
        <w:jc w:val="right"/>
      </w:pPr>
    </w:p>
    <w:p w14:paraId="7A8532B5" w14:textId="62F73C2B" w:rsidR="00B43AFD" w:rsidRDefault="00B43AFD" w:rsidP="00BA3E28">
      <w:pPr>
        <w:jc w:val="right"/>
      </w:pPr>
    </w:p>
    <w:p w14:paraId="41CC258C" w14:textId="4FC9433A" w:rsidR="00B43AFD" w:rsidRDefault="00B43AFD" w:rsidP="00BA3E28">
      <w:pPr>
        <w:jc w:val="right"/>
      </w:pPr>
    </w:p>
    <w:p w14:paraId="7724D9F7" w14:textId="5BCAC706" w:rsidR="00B43AFD" w:rsidRDefault="00B43AFD" w:rsidP="00BA3E28">
      <w:pPr>
        <w:jc w:val="right"/>
      </w:pPr>
    </w:p>
    <w:p w14:paraId="2640029B" w14:textId="4F2C4DFA" w:rsidR="00835889" w:rsidRDefault="009F5BFB" w:rsidP="00F91E87">
      <w:r>
        <w:rPr>
          <w:noProof/>
        </w:rPr>
        <w:pict w14:anchorId="7B7EB17F">
          <v:shape id="_x0000_s1303" type="#_x0000_t75" style="position:absolute;margin-left:0;margin-top:0;width:578.9pt;height:442.7pt;z-index:251658315;mso-position-horizontal:center;mso-position-horizontal-relative:margin;mso-position-vertical:bottom;mso-position-vertical-relative:margin">
            <v:imagedata r:id="rId100" o:title=""/>
            <w10:wrap type="square" anchorx="margin" anchory="margin"/>
          </v:shape>
        </w:pict>
      </w:r>
    </w:p>
    <w:p w14:paraId="174F1718" w14:textId="77777777" w:rsidR="00835889" w:rsidRDefault="00835889" w:rsidP="00BA3E28">
      <w:pPr>
        <w:jc w:val="right"/>
      </w:pPr>
    </w:p>
    <w:p w14:paraId="38BD3F69" w14:textId="77777777" w:rsidR="00835889" w:rsidRDefault="00835889" w:rsidP="00BA3E28">
      <w:pPr>
        <w:jc w:val="right"/>
      </w:pPr>
    </w:p>
    <w:p w14:paraId="7802CAC2" w14:textId="77777777" w:rsidR="00835889" w:rsidRDefault="00835889" w:rsidP="00BA3E28">
      <w:pPr>
        <w:jc w:val="right"/>
      </w:pPr>
    </w:p>
    <w:p w14:paraId="37206C60" w14:textId="77777777" w:rsidR="00835889" w:rsidRDefault="00835889" w:rsidP="00BA3E28">
      <w:pPr>
        <w:jc w:val="right"/>
      </w:pPr>
    </w:p>
    <w:p w14:paraId="0D421969" w14:textId="6BFD84F5" w:rsidR="00B43AFD" w:rsidRDefault="00B43AFD" w:rsidP="00BA3E28">
      <w:pPr>
        <w:jc w:val="right"/>
      </w:pPr>
    </w:p>
    <w:p w14:paraId="77E290AE" w14:textId="00F08101" w:rsidR="00835889" w:rsidRDefault="00F91E87" w:rsidP="00F91E87">
      <w:pPr>
        <w:tabs>
          <w:tab w:val="left" w:pos="4986"/>
        </w:tabs>
      </w:pPr>
      <w:r>
        <w:tab/>
      </w:r>
    </w:p>
    <w:p w14:paraId="17628D24" w14:textId="3ACD5D9E" w:rsidR="00835889" w:rsidRDefault="00835889" w:rsidP="00BA3E28">
      <w:pPr>
        <w:jc w:val="right"/>
      </w:pPr>
    </w:p>
    <w:p w14:paraId="738D516F" w14:textId="0F7A03C4" w:rsidR="00835889" w:rsidRDefault="00835889" w:rsidP="00BA3E28">
      <w:pPr>
        <w:jc w:val="right"/>
      </w:pPr>
    </w:p>
    <w:p w14:paraId="56EF342B" w14:textId="31B137C7" w:rsidR="00835889" w:rsidRDefault="00835889" w:rsidP="00BA3E28">
      <w:pPr>
        <w:jc w:val="right"/>
      </w:pPr>
    </w:p>
    <w:p w14:paraId="76B5A52E" w14:textId="318ED863" w:rsidR="00835889" w:rsidRDefault="00835889" w:rsidP="00BA3E28">
      <w:pPr>
        <w:jc w:val="right"/>
      </w:pPr>
    </w:p>
    <w:p w14:paraId="50101F69" w14:textId="1591E9FF" w:rsidR="00835889" w:rsidRDefault="00835889" w:rsidP="00BA3E28">
      <w:pPr>
        <w:jc w:val="right"/>
      </w:pPr>
    </w:p>
    <w:p w14:paraId="19CA8FDD" w14:textId="0AFDDBEB" w:rsidR="00835889" w:rsidRDefault="00835889" w:rsidP="00BA3E28">
      <w:pPr>
        <w:jc w:val="right"/>
      </w:pPr>
    </w:p>
    <w:p w14:paraId="47EA768D" w14:textId="08D2D133" w:rsidR="00835889" w:rsidRDefault="00835889" w:rsidP="00BA3E28">
      <w:pPr>
        <w:jc w:val="right"/>
      </w:pPr>
    </w:p>
    <w:p w14:paraId="1AB03A11" w14:textId="75B05BEA" w:rsidR="00835889" w:rsidRDefault="00835889" w:rsidP="00BA3E28">
      <w:pPr>
        <w:jc w:val="right"/>
      </w:pPr>
    </w:p>
    <w:p w14:paraId="09C313A0" w14:textId="1BD49F18" w:rsidR="00835889" w:rsidRDefault="00835889" w:rsidP="00BA3E28">
      <w:pPr>
        <w:jc w:val="right"/>
      </w:pPr>
    </w:p>
    <w:p w14:paraId="46E81783" w14:textId="50DAD47B" w:rsidR="00835889" w:rsidRDefault="00835889" w:rsidP="00BA3E28">
      <w:pPr>
        <w:jc w:val="right"/>
      </w:pPr>
    </w:p>
    <w:p w14:paraId="76164EFE" w14:textId="50E15E15" w:rsidR="00835889" w:rsidRDefault="00835889" w:rsidP="00BA3E28">
      <w:pPr>
        <w:jc w:val="right"/>
      </w:pPr>
    </w:p>
    <w:p w14:paraId="70E3368D" w14:textId="57B0A0C7" w:rsidR="00835889" w:rsidRDefault="00835889" w:rsidP="00BA3E28">
      <w:pPr>
        <w:jc w:val="right"/>
      </w:pPr>
    </w:p>
    <w:p w14:paraId="762F1407" w14:textId="77777777" w:rsidR="004F2ED7" w:rsidRDefault="004F2ED7" w:rsidP="00534303">
      <w:pPr>
        <w:pStyle w:val="Heading1"/>
        <w:sectPr w:rsidR="004F2ED7" w:rsidSect="00BD061F">
          <w:headerReference w:type="default" r:id="rId101"/>
          <w:footerReference w:type="default" r:id="rId102"/>
          <w:pgSz w:w="15840" w:h="12240" w:orient="landscape"/>
          <w:pgMar w:top="1440" w:right="0" w:bottom="1440" w:left="0" w:header="720" w:footer="720" w:gutter="0"/>
          <w:cols w:space="720"/>
          <w:docGrid w:linePitch="360"/>
        </w:sectPr>
      </w:pPr>
    </w:p>
    <w:p w14:paraId="17A34C2A" w14:textId="7DF7AA7F" w:rsidR="00A63BD2" w:rsidRDefault="00C37902" w:rsidP="00671097">
      <w:pPr>
        <w:pStyle w:val="Heading1"/>
        <w:ind w:firstLine="720"/>
      </w:pPr>
      <w:bookmarkStart w:id="340" w:name="_Toc56973117"/>
      <w:bookmarkStart w:id="341" w:name="_Toc69370026"/>
      <w:r>
        <w:t xml:space="preserve">Appendix </w:t>
      </w:r>
      <w:r w:rsidR="00734647">
        <w:t>K</w:t>
      </w:r>
      <w:r>
        <w:t xml:space="preserve">: </w:t>
      </w:r>
      <w:r w:rsidR="0006458D">
        <w:t xml:space="preserve">Implementation </w:t>
      </w:r>
      <w:r>
        <w:t>Schedule</w:t>
      </w:r>
      <w:bookmarkEnd w:id="340"/>
      <w:bookmarkEnd w:id="341"/>
    </w:p>
    <w:p w14:paraId="2A2C9069" w14:textId="77777777" w:rsidR="00F362D1" w:rsidRDefault="00F362D1" w:rsidP="00E26244">
      <w:pPr>
        <w:jc w:val="both"/>
      </w:pPr>
    </w:p>
    <w:p w14:paraId="3E4E84D4" w14:textId="77777777" w:rsidR="00F362D1" w:rsidRDefault="002605AB" w:rsidP="00E26244">
      <w:pPr>
        <w:jc w:val="both"/>
        <w:rPr>
          <w:b/>
          <w:bCs/>
        </w:rPr>
      </w:pPr>
      <w:r>
        <w:rPr>
          <w:noProof/>
        </w:rPr>
        <w:drawing>
          <wp:inline distT="0" distB="0" distL="0" distR="0" wp14:anchorId="5A038AF5" wp14:editId="60AECABB">
            <wp:extent cx="10058400" cy="2418715"/>
            <wp:effectExtent l="0" t="0" r="0" b="635"/>
            <wp:docPr id="966444813" name="Picture 96644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44813"/>
                    <pic:cNvPicPr/>
                  </pic:nvPicPr>
                  <pic:blipFill>
                    <a:blip r:embed="rId103">
                      <a:extLst>
                        <a:ext uri="{28A0092B-C50C-407E-A947-70E740481C1C}">
                          <a14:useLocalDpi xmlns:a14="http://schemas.microsoft.com/office/drawing/2010/main" val="0"/>
                        </a:ext>
                      </a:extLst>
                    </a:blip>
                    <a:stretch>
                      <a:fillRect/>
                    </a:stretch>
                  </pic:blipFill>
                  <pic:spPr>
                    <a:xfrm>
                      <a:off x="0" y="0"/>
                      <a:ext cx="10058400" cy="2418715"/>
                    </a:xfrm>
                    <a:prstGeom prst="rect">
                      <a:avLst/>
                    </a:prstGeom>
                  </pic:spPr>
                </pic:pic>
              </a:graphicData>
            </a:graphic>
          </wp:inline>
        </w:drawing>
      </w:r>
    </w:p>
    <w:p w14:paraId="5797D206" w14:textId="326AD34B" w:rsidR="00E27234" w:rsidRPr="00E27234" w:rsidRDefault="0090064A" w:rsidP="00743D48">
      <w:pPr>
        <w:jc w:val="both"/>
      </w:pPr>
      <w:r>
        <w:rPr>
          <w:noProof/>
        </w:rPr>
        <w:drawing>
          <wp:inline distT="0" distB="0" distL="0" distR="0" wp14:anchorId="23579D48" wp14:editId="17814635">
            <wp:extent cx="10058400" cy="2426970"/>
            <wp:effectExtent l="0" t="0" r="0" b="0"/>
            <wp:docPr id="966444814" name="Picture 96644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44814"/>
                    <pic:cNvPicPr/>
                  </pic:nvPicPr>
                  <pic:blipFill>
                    <a:blip r:embed="rId104">
                      <a:extLst>
                        <a:ext uri="{28A0092B-C50C-407E-A947-70E740481C1C}">
                          <a14:useLocalDpi xmlns:a14="http://schemas.microsoft.com/office/drawing/2010/main" val="0"/>
                        </a:ext>
                      </a:extLst>
                    </a:blip>
                    <a:stretch>
                      <a:fillRect/>
                    </a:stretch>
                  </pic:blipFill>
                  <pic:spPr>
                    <a:xfrm>
                      <a:off x="0" y="0"/>
                      <a:ext cx="10058400" cy="2426970"/>
                    </a:xfrm>
                    <a:prstGeom prst="rect">
                      <a:avLst/>
                    </a:prstGeom>
                  </pic:spPr>
                </pic:pic>
              </a:graphicData>
            </a:graphic>
          </wp:inline>
        </w:drawing>
      </w:r>
      <w:r w:rsidR="00A745E3">
        <w:rPr>
          <w:noProof/>
        </w:rPr>
        <w:drawing>
          <wp:anchor distT="0" distB="0" distL="114300" distR="114300" simplePos="0" relativeHeight="251658246" behindDoc="1" locked="0" layoutInCell="1" allowOverlap="1" wp14:anchorId="40EF4BC0" wp14:editId="08A4A307">
            <wp:simplePos x="0" y="0"/>
            <wp:positionH relativeFrom="margin">
              <wp:posOffset>2306320</wp:posOffset>
            </wp:positionH>
            <wp:positionV relativeFrom="paragraph">
              <wp:posOffset>6278245</wp:posOffset>
            </wp:positionV>
            <wp:extent cx="5502910" cy="9448165"/>
            <wp:effectExtent l="8572"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plementation Schedule.jpg"/>
                    <pic:cNvPicPr/>
                  </pic:nvPicPr>
                  <pic:blipFill rotWithShape="1">
                    <a:blip r:embed="rId105" cstate="print">
                      <a:extLst>
                        <a:ext uri="{28A0092B-C50C-407E-A947-70E740481C1C}">
                          <a14:useLocalDpi xmlns:a14="http://schemas.microsoft.com/office/drawing/2010/main" val="0"/>
                        </a:ext>
                      </a:extLst>
                    </a:blip>
                    <a:srcRect t="42442" b="36928"/>
                    <a:stretch/>
                  </pic:blipFill>
                  <pic:spPr bwMode="auto">
                    <a:xfrm rot="16200000">
                      <a:off x="0" y="0"/>
                      <a:ext cx="5502910" cy="944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4A9AA" w14:textId="7E12DB09" w:rsidR="00E27234" w:rsidRPr="00E27234" w:rsidRDefault="000A2EB0" w:rsidP="00743D48">
      <w:pPr>
        <w:pStyle w:val="Heading2"/>
      </w:pPr>
      <w:r>
        <w:tab/>
      </w:r>
      <w:r>
        <w:tab/>
      </w:r>
      <w:bookmarkStart w:id="342" w:name="_Toc69370027"/>
      <w:r w:rsidR="008540A3">
        <w:t xml:space="preserve">Project </w:t>
      </w:r>
      <w:r>
        <w:t>Phase Schedule</w:t>
      </w:r>
      <w:bookmarkEnd w:id="342"/>
    </w:p>
    <w:p w14:paraId="6EB2E4D9" w14:textId="77777777" w:rsidR="00E27234" w:rsidRPr="00E27234" w:rsidRDefault="00E27234" w:rsidP="00E27234"/>
    <w:p w14:paraId="51E86501" w14:textId="4B63A596" w:rsidR="00E27234" w:rsidRPr="00E27234" w:rsidRDefault="00E27234" w:rsidP="00E27234">
      <w:r>
        <w:rPr>
          <w:noProof/>
        </w:rPr>
        <w:drawing>
          <wp:anchor distT="0" distB="0" distL="114300" distR="114300" simplePos="0" relativeHeight="251658260" behindDoc="0" locked="0" layoutInCell="1" allowOverlap="1" wp14:anchorId="4DE64CAE" wp14:editId="25CBEC6A">
            <wp:simplePos x="0" y="0"/>
            <wp:positionH relativeFrom="column">
              <wp:posOffset>179207</wp:posOffset>
            </wp:positionH>
            <wp:positionV relativeFrom="paragraph">
              <wp:posOffset>145248</wp:posOffset>
            </wp:positionV>
            <wp:extent cx="9526241" cy="2115138"/>
            <wp:effectExtent l="0" t="0" r="0" b="0"/>
            <wp:wrapNone/>
            <wp:docPr id="966444806" name="Picture 96644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9526241" cy="2115138"/>
                    </a:xfrm>
                    <a:prstGeom prst="rect">
                      <a:avLst/>
                    </a:prstGeom>
                  </pic:spPr>
                </pic:pic>
              </a:graphicData>
            </a:graphic>
          </wp:anchor>
        </w:drawing>
      </w:r>
    </w:p>
    <w:p w14:paraId="184727B9" w14:textId="59339D9D" w:rsidR="00017522" w:rsidRDefault="00774616" w:rsidP="00017522">
      <w:r>
        <w:tab/>
      </w:r>
      <w:r>
        <w:tab/>
      </w:r>
      <w:r>
        <w:tab/>
      </w:r>
      <w:r>
        <w:tab/>
      </w:r>
      <w:r>
        <w:tab/>
      </w:r>
      <w:r>
        <w:tab/>
      </w:r>
    </w:p>
    <w:p w14:paraId="614E83AD" w14:textId="7F043650" w:rsidR="00617751" w:rsidRDefault="00617751" w:rsidP="00983962"/>
    <w:p w14:paraId="518E43B7" w14:textId="13D374AC" w:rsidR="005E294F" w:rsidRDefault="005E294F" w:rsidP="00983962"/>
    <w:p w14:paraId="322F93B3" w14:textId="6641F542" w:rsidR="005E294F" w:rsidRDefault="005E294F" w:rsidP="00983962"/>
    <w:p w14:paraId="0B6AC227" w14:textId="19A713CF" w:rsidR="005E294F" w:rsidRDefault="005E294F" w:rsidP="00983962"/>
    <w:p w14:paraId="39AFA42C" w14:textId="2239F9C3" w:rsidR="005E294F" w:rsidRDefault="005E294F" w:rsidP="00983962"/>
    <w:p w14:paraId="252F7626" w14:textId="20E1E06C" w:rsidR="005E294F" w:rsidRDefault="005E294F" w:rsidP="00983962"/>
    <w:p w14:paraId="73C6C013" w14:textId="2AC3828E" w:rsidR="005E294F" w:rsidRDefault="005E294F" w:rsidP="00983962"/>
    <w:p w14:paraId="2974398F" w14:textId="6AD0F0B9" w:rsidR="005E294F" w:rsidRDefault="005E294F" w:rsidP="00983962"/>
    <w:p w14:paraId="6CAFD7E0" w14:textId="30F99128" w:rsidR="005E294F" w:rsidRDefault="005E294F" w:rsidP="00983962"/>
    <w:p w14:paraId="71426AD8" w14:textId="1C09CCF8" w:rsidR="005E294F" w:rsidRDefault="005E294F" w:rsidP="00983962"/>
    <w:p w14:paraId="3F08FA2B" w14:textId="10489408" w:rsidR="005E294F" w:rsidRDefault="005E294F" w:rsidP="00983962"/>
    <w:p w14:paraId="77FA08BC" w14:textId="77777777" w:rsidR="00017522" w:rsidRPr="00017522" w:rsidRDefault="00017522" w:rsidP="00017522"/>
    <w:p w14:paraId="7596CE22" w14:textId="77777777" w:rsidR="00F5063F" w:rsidRDefault="00892253" w:rsidP="00F5063F">
      <w:pPr>
        <w:tabs>
          <w:tab w:val="left" w:pos="1605"/>
        </w:tabs>
        <w:sectPr w:rsidR="00F5063F" w:rsidSect="00E8266A">
          <w:headerReference w:type="default" r:id="rId107"/>
          <w:footerReference w:type="default" r:id="rId108"/>
          <w:pgSz w:w="15840" w:h="12240" w:orient="landscape"/>
          <w:pgMar w:top="1440" w:right="0" w:bottom="1440" w:left="0" w:header="720" w:footer="720" w:gutter="0"/>
          <w:cols w:space="720"/>
          <w:docGrid w:linePitch="360"/>
        </w:sectPr>
      </w:pPr>
      <w:r>
        <w:tab/>
      </w:r>
    </w:p>
    <w:p w14:paraId="29A802BE" w14:textId="30ACF098" w:rsidR="00B84C92" w:rsidRDefault="00B84C92" w:rsidP="00F05EFF">
      <w:pPr>
        <w:pStyle w:val="Heading1"/>
        <w:spacing w:line="480" w:lineRule="auto"/>
        <w:ind w:firstLine="720"/>
      </w:pPr>
      <w:bookmarkStart w:id="343" w:name="_Toc56973118"/>
      <w:bookmarkStart w:id="344" w:name="_Toc69370028"/>
      <w:r>
        <w:t xml:space="preserve">Appendix </w:t>
      </w:r>
      <w:r w:rsidR="002B7A42">
        <w:t>L</w:t>
      </w:r>
      <w:r>
        <w:t>: System Storyboards</w:t>
      </w:r>
      <w:bookmarkEnd w:id="343"/>
      <w:bookmarkEnd w:id="344"/>
    </w:p>
    <w:p w14:paraId="640B7F50" w14:textId="33ED3375" w:rsidR="00BB6EB2" w:rsidRDefault="00481A03" w:rsidP="004342C7">
      <w:pPr>
        <w:spacing w:line="480" w:lineRule="auto"/>
        <w:ind w:left="720"/>
      </w:pPr>
      <w:r>
        <w:t>This appendix</w:t>
      </w:r>
      <w:r w:rsidR="0045746E">
        <w:t xml:space="preserve"> includes </w:t>
      </w:r>
      <w:r w:rsidR="00AC5BC1">
        <w:t>mockups</w:t>
      </w:r>
      <w:r w:rsidR="0045746E">
        <w:t xml:space="preserve"> </w:t>
      </w:r>
      <w:r w:rsidR="00AC5BC1">
        <w:t>for the cart software</w:t>
      </w:r>
      <w:r w:rsidR="00266CDA">
        <w:t>’</w:t>
      </w:r>
      <w:r w:rsidR="00AC5BC1">
        <w:t>s</w:t>
      </w:r>
      <w:r w:rsidR="0045746E">
        <w:t xml:space="preserve"> GUI design</w:t>
      </w:r>
      <w:r w:rsidR="00592E6F">
        <w:t xml:space="preserve"> that our team came up wit</w:t>
      </w:r>
      <w:r w:rsidR="007B43E0">
        <w:t>h</w:t>
      </w:r>
      <w:r w:rsidR="00592E6F">
        <w:t xml:space="preserve">. </w:t>
      </w:r>
      <w:r w:rsidR="00F53D34">
        <w:t xml:space="preserve">It also </w:t>
      </w:r>
      <w:r w:rsidR="009312C7">
        <w:t>contain</w:t>
      </w:r>
      <w:r w:rsidR="00F53D34">
        <w:t xml:space="preserve">s </w:t>
      </w:r>
      <w:r w:rsidR="00592E6F">
        <w:t xml:space="preserve">notes </w:t>
      </w:r>
      <w:r w:rsidR="000D3821">
        <w:t>explain</w:t>
      </w:r>
      <w:r w:rsidR="00A67C53">
        <w:t>ing</w:t>
      </w:r>
      <w:r w:rsidR="00592E6F">
        <w:t xml:space="preserve"> the</w:t>
      </w:r>
      <w:r w:rsidR="008F11AD">
        <w:t xml:space="preserve"> </w:t>
      </w:r>
      <w:r w:rsidR="000D3821">
        <w:t xml:space="preserve">functions that each screen will </w:t>
      </w:r>
      <w:r w:rsidR="008F11AD">
        <w:t xml:space="preserve">perform while using the </w:t>
      </w:r>
      <w:r w:rsidR="005F61BD">
        <w:t>S</w:t>
      </w:r>
      <w:r w:rsidR="00827566">
        <w:t>oftware.</w:t>
      </w:r>
      <w:r w:rsidR="00014B72">
        <w:t xml:space="preserve"> </w:t>
      </w:r>
      <w:r w:rsidR="00B40272">
        <w:t xml:space="preserve">The following screens show almost all the </w:t>
      </w:r>
      <w:r w:rsidR="005F61BD">
        <w:t>S</w:t>
      </w:r>
      <w:r w:rsidR="00B40272">
        <w:t>oftware</w:t>
      </w:r>
      <w:r w:rsidR="00266CDA">
        <w:t>’</w:t>
      </w:r>
      <w:r w:rsidR="00B40272">
        <w:t>s GUI design in the following storyboards. I</w:t>
      </w:r>
      <w:r w:rsidR="00014B72">
        <w:t xml:space="preserve">t does </w:t>
      </w:r>
      <w:r w:rsidR="00C75341" w:rsidRPr="00C75341">
        <w:t xml:space="preserve">not </w:t>
      </w:r>
      <w:r w:rsidR="004273C8">
        <w:t>cover</w:t>
      </w:r>
      <w:r w:rsidR="00C75341" w:rsidRPr="00C75341">
        <w:t xml:space="preserve"> a complete representation of all the features implemented in the </w:t>
      </w:r>
      <w:r w:rsidR="00DC75F1">
        <w:t>Dispending Cart</w:t>
      </w:r>
      <w:r w:rsidR="00C75341" w:rsidRPr="00C75341">
        <w:t xml:space="preserve"> software.  </w:t>
      </w:r>
    </w:p>
    <w:tbl>
      <w:tblPr>
        <w:tblStyle w:val="ListTable3-Accent1"/>
        <w:tblpPr w:leftFromText="180" w:rightFromText="180" w:vertAnchor="text" w:horzAnchor="margin" w:tblpXSpec="center" w:tblpY="109"/>
        <w:tblW w:w="0" w:type="auto"/>
        <w:tblLook w:val="04A0" w:firstRow="1" w:lastRow="0" w:firstColumn="1" w:lastColumn="0" w:noHBand="0" w:noVBand="1"/>
      </w:tblPr>
      <w:tblGrid>
        <w:gridCol w:w="9355"/>
      </w:tblGrid>
      <w:tr w:rsidR="00743D48" w14:paraId="211ED6F5" w14:textId="77777777" w:rsidTr="00743D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5" w:type="dxa"/>
          </w:tcPr>
          <w:p w14:paraId="4097F856" w14:textId="77777777" w:rsidR="00743D48" w:rsidRDefault="00743D48" w:rsidP="00743D48">
            <w:pPr>
              <w:tabs>
                <w:tab w:val="left" w:pos="1305"/>
                <w:tab w:val="center" w:pos="4567"/>
              </w:tabs>
              <w:jc w:val="center"/>
            </w:pPr>
            <w:r>
              <w:rPr>
                <w:rFonts w:ascii="Calibri" w:hAnsi="Calibri" w:cs="Calibri"/>
                <w:color w:val="FFFFFF"/>
                <w:sz w:val="28"/>
                <w:szCs w:val="28"/>
              </w:rPr>
              <w:t>Medical Dispensing Cart – Login Screen</w:t>
            </w:r>
          </w:p>
        </w:tc>
      </w:tr>
      <w:tr w:rsidR="00743D48" w14:paraId="42E5B2A1" w14:textId="77777777" w:rsidTr="00743D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tcPr>
          <w:p w14:paraId="37293512" w14:textId="77777777" w:rsidR="00743D48" w:rsidRPr="00E8374B" w:rsidRDefault="00743D48" w:rsidP="00743D48">
            <w:pPr>
              <w:tabs>
                <w:tab w:val="left" w:pos="1305"/>
                <w:tab w:val="center" w:pos="4567"/>
              </w:tabs>
              <w:rPr>
                <w:rFonts w:ascii="Calibri" w:hAnsi="Calibri" w:cs="Calibri"/>
                <w:b w:val="0"/>
                <w:color w:val="000000" w:themeColor="text1"/>
                <w:sz w:val="24"/>
                <w:szCs w:val="24"/>
              </w:rPr>
            </w:pPr>
            <w:r>
              <w:rPr>
                <w:rFonts w:ascii="Calibri" w:hAnsi="Calibri" w:cs="Calibri"/>
                <w:b w:val="0"/>
                <w:bCs w:val="0"/>
                <w:color w:val="000000" w:themeColor="text1"/>
                <w:sz w:val="24"/>
                <w:szCs w:val="24"/>
              </w:rPr>
              <w:t>This screen is the first the nurse will see after they launch the program. The nurse will be able to log on by either scanning their ID/badge or choosing the standard (alternate) login procedure.</w:t>
            </w:r>
          </w:p>
        </w:tc>
      </w:tr>
    </w:tbl>
    <w:p w14:paraId="6AB34749" w14:textId="77777777" w:rsidR="009E3DE2" w:rsidRDefault="009E3DE2" w:rsidP="00827566">
      <w:pPr>
        <w:ind w:left="720"/>
      </w:pPr>
    </w:p>
    <w:p w14:paraId="0F8F8610" w14:textId="5B92132C" w:rsidR="001D47F9" w:rsidRDefault="001D47F9" w:rsidP="002469BE">
      <w:pPr>
        <w:pStyle w:val="Heading1"/>
        <w:ind w:right="-90"/>
      </w:pPr>
    </w:p>
    <w:p w14:paraId="754680FD" w14:textId="797EB97F" w:rsidR="00987931" w:rsidRDefault="00987931" w:rsidP="00987931">
      <w:pPr>
        <w:jc w:val="center"/>
      </w:pPr>
    </w:p>
    <w:p w14:paraId="269E3076" w14:textId="61511FEA" w:rsidR="00124883" w:rsidRDefault="00743D48" w:rsidP="00987931">
      <w:pPr>
        <w:jc w:val="center"/>
      </w:pPr>
      <w:r>
        <w:rPr>
          <w:noProof/>
        </w:rPr>
        <w:drawing>
          <wp:anchor distT="0" distB="0" distL="114300" distR="114300" simplePos="0" relativeHeight="251658240" behindDoc="1" locked="0" layoutInCell="1" allowOverlap="1" wp14:anchorId="5EBAF917" wp14:editId="17781544">
            <wp:simplePos x="0" y="0"/>
            <wp:positionH relativeFrom="column">
              <wp:posOffset>1392052</wp:posOffset>
            </wp:positionH>
            <wp:positionV relativeFrom="paragraph">
              <wp:posOffset>197858</wp:posOffset>
            </wp:positionV>
            <wp:extent cx="7175354" cy="3603009"/>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9">
                      <a:extLst>
                        <a:ext uri="{28A0092B-C50C-407E-A947-70E740481C1C}">
                          <a14:useLocalDpi xmlns:a14="http://schemas.microsoft.com/office/drawing/2010/main" val="0"/>
                        </a:ext>
                      </a:extLst>
                    </a:blip>
                    <a:stretch>
                      <a:fillRect/>
                    </a:stretch>
                  </pic:blipFill>
                  <pic:spPr>
                    <a:xfrm>
                      <a:off x="0" y="0"/>
                      <a:ext cx="7175354" cy="3603009"/>
                    </a:xfrm>
                    <a:prstGeom prst="rect">
                      <a:avLst/>
                    </a:prstGeom>
                  </pic:spPr>
                </pic:pic>
              </a:graphicData>
            </a:graphic>
            <wp14:sizeRelH relativeFrom="margin">
              <wp14:pctWidth>0</wp14:pctWidth>
            </wp14:sizeRelH>
            <wp14:sizeRelV relativeFrom="margin">
              <wp14:pctHeight>0</wp14:pctHeight>
            </wp14:sizeRelV>
          </wp:anchor>
        </w:drawing>
      </w:r>
    </w:p>
    <w:p w14:paraId="017E2093" w14:textId="02F1D4F5" w:rsidR="00124883" w:rsidRDefault="00124883" w:rsidP="00E55A15"/>
    <w:p w14:paraId="3251798E" w14:textId="77777777" w:rsidR="00280DE6" w:rsidRDefault="00280DE6" w:rsidP="00E55A15"/>
    <w:p w14:paraId="5B81A7F8" w14:textId="77777777" w:rsidR="00280DE6" w:rsidRDefault="00280DE6" w:rsidP="00E55A15"/>
    <w:p w14:paraId="13BC6ECD" w14:textId="77777777" w:rsidR="00280DE6" w:rsidRDefault="00280DE6" w:rsidP="00E55A15"/>
    <w:p w14:paraId="199CDD7A" w14:textId="77777777" w:rsidR="00280DE6" w:rsidRDefault="00280DE6" w:rsidP="00E55A15"/>
    <w:p w14:paraId="614E063F" w14:textId="77777777" w:rsidR="00280DE6" w:rsidRDefault="00280DE6" w:rsidP="00E55A15"/>
    <w:p w14:paraId="40CAF13F" w14:textId="77777777" w:rsidR="00280DE6" w:rsidRDefault="00280DE6" w:rsidP="00E55A15"/>
    <w:p w14:paraId="407C8F08" w14:textId="77777777" w:rsidR="00280DE6" w:rsidRDefault="00280DE6" w:rsidP="00E55A15"/>
    <w:p w14:paraId="582C933D" w14:textId="7A34DB03" w:rsidR="3DD8FD4B" w:rsidRDefault="3DD8FD4B" w:rsidP="3DD8FD4B"/>
    <w:p w14:paraId="4CC17BB0" w14:textId="77777777" w:rsidR="00280DE6" w:rsidRDefault="00280DE6" w:rsidP="00E55A15"/>
    <w:p w14:paraId="2D78F65E" w14:textId="77777777" w:rsidR="00280DE6" w:rsidRDefault="00280DE6" w:rsidP="00E55A15"/>
    <w:p w14:paraId="7F549158" w14:textId="77777777" w:rsidR="000A5F92" w:rsidRPr="000A5F92" w:rsidRDefault="000A5F92" w:rsidP="000A5F92"/>
    <w:p w14:paraId="348AB206" w14:textId="4AD5A0B9" w:rsidR="009E3DE2" w:rsidRDefault="004342C7" w:rsidP="004342C7">
      <w:pPr>
        <w:tabs>
          <w:tab w:val="left" w:pos="7050"/>
        </w:tabs>
      </w:pPr>
      <w:r>
        <w:tab/>
      </w:r>
    </w:p>
    <w:tbl>
      <w:tblPr>
        <w:tblStyle w:val="ListTable3-Accent1"/>
        <w:tblW w:w="0" w:type="auto"/>
        <w:jc w:val="center"/>
        <w:tblLook w:val="04A0" w:firstRow="1" w:lastRow="0" w:firstColumn="1" w:lastColumn="0" w:noHBand="0" w:noVBand="1"/>
      </w:tblPr>
      <w:tblGrid>
        <w:gridCol w:w="9895"/>
      </w:tblGrid>
      <w:tr w:rsidR="004306B7" w14:paraId="2788BAAD" w14:textId="77777777" w:rsidTr="00454D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895" w:type="dxa"/>
          </w:tcPr>
          <w:p w14:paraId="6D4FC014" w14:textId="7C8915DB" w:rsidR="004306B7" w:rsidRDefault="004306B7" w:rsidP="004306B7">
            <w:pPr>
              <w:tabs>
                <w:tab w:val="left" w:pos="1305"/>
                <w:tab w:val="center" w:pos="4567"/>
              </w:tabs>
              <w:spacing w:after="160" w:line="259" w:lineRule="auto"/>
              <w:jc w:val="center"/>
            </w:pPr>
            <w:r>
              <w:rPr>
                <w:rFonts w:ascii="Calibri" w:hAnsi="Calibri" w:cs="Calibri"/>
                <w:color w:val="FFFFFF"/>
                <w:sz w:val="28"/>
                <w:szCs w:val="28"/>
              </w:rPr>
              <w:t>Medical Dispensing Cart – Alternate Login Screen</w:t>
            </w:r>
          </w:p>
        </w:tc>
      </w:tr>
      <w:tr w:rsidR="00E55A15" w:rsidRPr="00FD0B7C" w14:paraId="409510BB" w14:textId="77777777" w:rsidTr="004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95" w:type="dxa"/>
          </w:tcPr>
          <w:p w14:paraId="01A8B785" w14:textId="5BD19F5C" w:rsidR="00E55A15" w:rsidRPr="00FD0B7C" w:rsidRDefault="00FD0B7C" w:rsidP="00FD0B7C">
            <w:pPr>
              <w:tabs>
                <w:tab w:val="left" w:pos="1305"/>
                <w:tab w:val="center" w:pos="4567"/>
              </w:tabs>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w:t>
            </w:r>
            <w:r w:rsidR="00886947">
              <w:rPr>
                <w:rFonts w:ascii="Calibri" w:hAnsi="Calibri" w:cs="Calibri"/>
                <w:b w:val="0"/>
                <w:bCs w:val="0"/>
                <w:color w:val="000000" w:themeColor="text1"/>
                <w:sz w:val="24"/>
                <w:szCs w:val="24"/>
              </w:rPr>
              <w:t>screen</w:t>
            </w:r>
            <w:r>
              <w:rPr>
                <w:rFonts w:ascii="Calibri" w:hAnsi="Calibri" w:cs="Calibri"/>
                <w:b w:val="0"/>
                <w:bCs w:val="0"/>
                <w:color w:val="000000" w:themeColor="text1"/>
                <w:sz w:val="24"/>
                <w:szCs w:val="24"/>
              </w:rPr>
              <w:t xml:space="preserve"> is the alternate login procedure where the </w:t>
            </w:r>
            <w:r w:rsidR="00492C74">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will enter their </w:t>
            </w:r>
            <w:r w:rsidR="001752E2">
              <w:rPr>
                <w:rFonts w:ascii="Calibri" w:hAnsi="Calibri" w:cs="Calibri"/>
                <w:b w:val="0"/>
                <w:bCs w:val="0"/>
                <w:color w:val="000000" w:themeColor="text1"/>
                <w:sz w:val="24"/>
                <w:szCs w:val="24"/>
              </w:rPr>
              <w:t xml:space="preserve">credentials – username and password – and then the system will </w:t>
            </w:r>
            <w:r w:rsidR="001E27DB">
              <w:rPr>
                <w:rFonts w:ascii="Calibri" w:hAnsi="Calibri" w:cs="Calibri"/>
                <w:b w:val="0"/>
                <w:bCs w:val="0"/>
                <w:color w:val="000000" w:themeColor="text1"/>
                <w:sz w:val="24"/>
                <w:szCs w:val="24"/>
              </w:rPr>
              <w:t>perform authentication.</w:t>
            </w:r>
          </w:p>
        </w:tc>
      </w:tr>
    </w:tbl>
    <w:p w14:paraId="3BE36E26" w14:textId="7391235C" w:rsidR="00163B5C" w:rsidRDefault="00163B5C" w:rsidP="006D6AAC"/>
    <w:p w14:paraId="1764D0AB" w14:textId="03A3CD67" w:rsidR="00987931" w:rsidRDefault="00743D48" w:rsidP="006D6AAC">
      <w:r>
        <w:rPr>
          <w:noProof/>
        </w:rPr>
        <w:drawing>
          <wp:anchor distT="0" distB="0" distL="114300" distR="114300" simplePos="0" relativeHeight="251658241" behindDoc="1" locked="0" layoutInCell="1" allowOverlap="1" wp14:anchorId="404346BC" wp14:editId="0D913052">
            <wp:simplePos x="0" y="0"/>
            <wp:positionH relativeFrom="margin">
              <wp:posOffset>1240724</wp:posOffset>
            </wp:positionH>
            <wp:positionV relativeFrom="margin">
              <wp:posOffset>1478434</wp:posOffset>
            </wp:positionV>
            <wp:extent cx="7630160" cy="384810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0">
                      <a:extLst>
                        <a:ext uri="{28A0092B-C50C-407E-A947-70E740481C1C}">
                          <a14:useLocalDpi xmlns:a14="http://schemas.microsoft.com/office/drawing/2010/main" val="0"/>
                        </a:ext>
                      </a:extLst>
                    </a:blip>
                    <a:stretch>
                      <a:fillRect/>
                    </a:stretch>
                  </pic:blipFill>
                  <pic:spPr>
                    <a:xfrm>
                      <a:off x="0" y="0"/>
                      <a:ext cx="7630160" cy="3848100"/>
                    </a:xfrm>
                    <a:prstGeom prst="rect">
                      <a:avLst/>
                    </a:prstGeom>
                  </pic:spPr>
                </pic:pic>
              </a:graphicData>
            </a:graphic>
            <wp14:sizeRelH relativeFrom="margin">
              <wp14:pctWidth>0</wp14:pctWidth>
            </wp14:sizeRelH>
            <wp14:sizeRelV relativeFrom="margin">
              <wp14:pctHeight>0</wp14:pctHeight>
            </wp14:sizeRelV>
          </wp:anchor>
        </w:drawing>
      </w:r>
    </w:p>
    <w:p w14:paraId="375BF498" w14:textId="77777777" w:rsidR="00F527C6" w:rsidRDefault="00F527C6" w:rsidP="00B62664"/>
    <w:p w14:paraId="27797F68" w14:textId="77777777" w:rsidR="00D62F84" w:rsidRDefault="00D62F84" w:rsidP="00B62664"/>
    <w:p w14:paraId="1D90E127" w14:textId="77777777" w:rsidR="00D62F84" w:rsidRDefault="00D62F84" w:rsidP="00B62664"/>
    <w:p w14:paraId="417244CC" w14:textId="77777777" w:rsidR="00D62F84" w:rsidRDefault="00D62F84" w:rsidP="00B62664"/>
    <w:p w14:paraId="6759F839" w14:textId="77777777" w:rsidR="00D62F84" w:rsidRDefault="00D62F84" w:rsidP="00B62664"/>
    <w:p w14:paraId="3ACAFDE4" w14:textId="77777777" w:rsidR="00B62664" w:rsidRPr="00B62664" w:rsidRDefault="00B62664" w:rsidP="00B62664"/>
    <w:p w14:paraId="3E2D9F92" w14:textId="77777777" w:rsidR="00B62664" w:rsidRPr="00B62664" w:rsidRDefault="00B62664" w:rsidP="00B62664"/>
    <w:p w14:paraId="3CD1329D" w14:textId="77777777" w:rsidR="00B62664" w:rsidRPr="00B62664" w:rsidRDefault="00B62664" w:rsidP="00B62664"/>
    <w:p w14:paraId="5C4E5660" w14:textId="77777777" w:rsidR="00B62664" w:rsidRPr="00B62664" w:rsidRDefault="00B62664" w:rsidP="00B62664"/>
    <w:p w14:paraId="7A27F6CD" w14:textId="77777777" w:rsidR="00B62664" w:rsidRPr="00B62664" w:rsidRDefault="00B62664" w:rsidP="00B62664"/>
    <w:p w14:paraId="3E0B8B69" w14:textId="6A341420" w:rsidR="00B62664" w:rsidRDefault="00B62664" w:rsidP="00B62664"/>
    <w:p w14:paraId="6AF500FD" w14:textId="5433E34B" w:rsidR="00B62664" w:rsidRDefault="00B62664">
      <w:r>
        <w:br w:type="page"/>
      </w:r>
    </w:p>
    <w:p w14:paraId="65A397F9" w14:textId="77777777" w:rsidR="00D62F84" w:rsidRDefault="00D62F84" w:rsidP="00B62664"/>
    <w:tbl>
      <w:tblPr>
        <w:tblStyle w:val="ListTable3-Accent1"/>
        <w:tblW w:w="0" w:type="auto"/>
        <w:jc w:val="center"/>
        <w:tblLook w:val="04A0" w:firstRow="1" w:lastRow="0" w:firstColumn="1" w:lastColumn="0" w:noHBand="0" w:noVBand="1"/>
      </w:tblPr>
      <w:tblGrid>
        <w:gridCol w:w="9440"/>
      </w:tblGrid>
      <w:tr w:rsidR="00F527C6" w14:paraId="56538DF2" w14:textId="77777777" w:rsidTr="00F527C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0E57B8A7" w14:textId="77777777" w:rsidR="00F527C6" w:rsidRDefault="00F527C6" w:rsidP="003165D1">
            <w:pPr>
              <w:jc w:val="center"/>
            </w:pPr>
            <w:r>
              <w:rPr>
                <w:rFonts w:ascii="Calibri" w:hAnsi="Calibri" w:cs="Calibri"/>
                <w:color w:val="FFFFFF"/>
                <w:sz w:val="28"/>
                <w:szCs w:val="28"/>
              </w:rPr>
              <w:t>Medical Dispensing Cart – Login Screen Error Message</w:t>
            </w:r>
          </w:p>
        </w:tc>
      </w:tr>
      <w:tr w:rsidR="00F93127" w14:paraId="45431F04" w14:textId="77777777" w:rsidTr="00F527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58A17645" w14:textId="31FBD711" w:rsidR="00F93127" w:rsidRPr="002E68B0" w:rsidRDefault="002E68B0" w:rsidP="002E68B0">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w:t>
            </w:r>
            <w:r w:rsidR="003B6FC0">
              <w:rPr>
                <w:rFonts w:ascii="Calibri" w:hAnsi="Calibri" w:cs="Calibri"/>
                <w:b w:val="0"/>
                <w:bCs w:val="0"/>
                <w:color w:val="000000" w:themeColor="text1"/>
                <w:sz w:val="24"/>
                <w:szCs w:val="24"/>
              </w:rPr>
              <w:t xml:space="preserve">screen </w:t>
            </w:r>
            <w:r>
              <w:rPr>
                <w:rFonts w:ascii="Calibri" w:hAnsi="Calibri" w:cs="Calibri"/>
                <w:b w:val="0"/>
                <w:bCs w:val="0"/>
                <w:color w:val="000000" w:themeColor="text1"/>
                <w:sz w:val="24"/>
                <w:szCs w:val="24"/>
              </w:rPr>
              <w:t xml:space="preserve">is the error message </w:t>
            </w:r>
            <w:r w:rsidR="003C171A">
              <w:rPr>
                <w:rFonts w:ascii="Calibri" w:hAnsi="Calibri" w:cs="Calibri"/>
                <w:b w:val="0"/>
                <w:bCs w:val="0"/>
                <w:color w:val="000000" w:themeColor="text1"/>
                <w:sz w:val="24"/>
                <w:szCs w:val="24"/>
              </w:rPr>
              <w:t>the system</w:t>
            </w:r>
            <w:r>
              <w:rPr>
                <w:rFonts w:ascii="Calibri" w:hAnsi="Calibri" w:cs="Calibri"/>
                <w:b w:val="0"/>
                <w:bCs w:val="0"/>
                <w:color w:val="000000" w:themeColor="text1"/>
                <w:sz w:val="24"/>
                <w:szCs w:val="24"/>
              </w:rPr>
              <w:t xml:space="preserve"> generate</w:t>
            </w:r>
            <w:r w:rsidR="003C171A">
              <w:rPr>
                <w:rFonts w:ascii="Calibri" w:hAnsi="Calibri" w:cs="Calibri"/>
                <w:b w:val="0"/>
                <w:bCs w:val="0"/>
                <w:color w:val="000000" w:themeColor="text1"/>
                <w:sz w:val="24"/>
                <w:szCs w:val="24"/>
              </w:rPr>
              <w:t>s</w:t>
            </w:r>
            <w:r>
              <w:rPr>
                <w:rFonts w:ascii="Calibri" w:hAnsi="Calibri" w:cs="Calibri"/>
                <w:b w:val="0"/>
                <w:bCs w:val="0"/>
                <w:color w:val="000000" w:themeColor="text1"/>
                <w:sz w:val="24"/>
                <w:szCs w:val="24"/>
              </w:rPr>
              <w:t xml:space="preserve"> if the </w:t>
            </w:r>
            <w:r w:rsidR="0017753E">
              <w:rPr>
                <w:rFonts w:ascii="Calibri" w:hAnsi="Calibri" w:cs="Calibri"/>
                <w:b w:val="0"/>
                <w:bCs w:val="0"/>
                <w:color w:val="000000" w:themeColor="text1"/>
                <w:sz w:val="24"/>
                <w:szCs w:val="24"/>
              </w:rPr>
              <w:t>nurse</w:t>
            </w:r>
            <w:r w:rsidR="00266CDA">
              <w:rPr>
                <w:rFonts w:ascii="Calibri" w:hAnsi="Calibri" w:cs="Calibri"/>
                <w:b w:val="0"/>
                <w:bCs w:val="0"/>
                <w:color w:val="000000" w:themeColor="text1"/>
                <w:sz w:val="24"/>
                <w:szCs w:val="24"/>
              </w:rPr>
              <w:t>’</w:t>
            </w:r>
            <w:r w:rsidR="00074D9B">
              <w:rPr>
                <w:rFonts w:ascii="Calibri" w:hAnsi="Calibri" w:cs="Calibri"/>
                <w:b w:val="0"/>
                <w:bCs w:val="0"/>
                <w:color w:val="000000" w:themeColor="text1"/>
                <w:sz w:val="24"/>
                <w:szCs w:val="24"/>
              </w:rPr>
              <w:t>s</w:t>
            </w:r>
            <w:r w:rsidR="00C20B72">
              <w:rPr>
                <w:rFonts w:ascii="Calibri" w:hAnsi="Calibri" w:cs="Calibri"/>
                <w:b w:val="0"/>
                <w:bCs w:val="0"/>
                <w:color w:val="000000" w:themeColor="text1"/>
                <w:sz w:val="24"/>
                <w:szCs w:val="24"/>
              </w:rPr>
              <w:t xml:space="preserve"> authentication fails</w:t>
            </w:r>
            <w:r w:rsidR="001A09EE">
              <w:rPr>
                <w:rFonts w:ascii="Calibri" w:hAnsi="Calibri" w:cs="Calibri"/>
                <w:b w:val="0"/>
                <w:bCs w:val="0"/>
                <w:color w:val="000000" w:themeColor="text1"/>
                <w:sz w:val="24"/>
                <w:szCs w:val="24"/>
              </w:rPr>
              <w:t>.</w:t>
            </w:r>
          </w:p>
        </w:tc>
      </w:tr>
    </w:tbl>
    <w:p w14:paraId="77155A6F" w14:textId="7AF1FFF5" w:rsidR="00D62F84" w:rsidRDefault="00D62F84" w:rsidP="00AF3B4B"/>
    <w:p w14:paraId="0CA059EC" w14:textId="707BD2E3" w:rsidR="00AF728D" w:rsidRDefault="00AF728D" w:rsidP="00987931">
      <w:pPr>
        <w:jc w:val="center"/>
      </w:pPr>
    </w:p>
    <w:p w14:paraId="078E50CF" w14:textId="5956412E" w:rsidR="003730E0" w:rsidRDefault="00331994" w:rsidP="00987931">
      <w:pPr>
        <w:jc w:val="center"/>
      </w:pPr>
      <w:r>
        <w:rPr>
          <w:noProof/>
        </w:rPr>
        <w:drawing>
          <wp:anchor distT="0" distB="0" distL="114300" distR="114300" simplePos="0" relativeHeight="251658245" behindDoc="1" locked="0" layoutInCell="1" allowOverlap="1" wp14:anchorId="67A990EF" wp14:editId="379E3FB7">
            <wp:simplePos x="0" y="0"/>
            <wp:positionH relativeFrom="column">
              <wp:posOffset>1468608</wp:posOffset>
            </wp:positionH>
            <wp:positionV relativeFrom="paragraph">
              <wp:posOffset>27305</wp:posOffset>
            </wp:positionV>
            <wp:extent cx="7485051" cy="3698543"/>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7485051" cy="3698543"/>
                    </a:xfrm>
                    <a:prstGeom prst="rect">
                      <a:avLst/>
                    </a:prstGeom>
                  </pic:spPr>
                </pic:pic>
              </a:graphicData>
            </a:graphic>
            <wp14:sizeRelH relativeFrom="margin">
              <wp14:pctWidth>0</wp14:pctWidth>
            </wp14:sizeRelH>
            <wp14:sizeRelV relativeFrom="margin">
              <wp14:pctHeight>0</wp14:pctHeight>
            </wp14:sizeRelV>
          </wp:anchor>
        </w:drawing>
      </w:r>
    </w:p>
    <w:p w14:paraId="278CE1DE" w14:textId="62C1B9EB" w:rsidR="003730E0" w:rsidRDefault="003730E0" w:rsidP="00987931">
      <w:pPr>
        <w:jc w:val="center"/>
      </w:pPr>
    </w:p>
    <w:p w14:paraId="3D065605" w14:textId="371EDC01" w:rsidR="003730E0" w:rsidRDefault="003730E0" w:rsidP="00987931">
      <w:pPr>
        <w:jc w:val="center"/>
      </w:pPr>
    </w:p>
    <w:p w14:paraId="35EAD234" w14:textId="008CA7C5" w:rsidR="003730E0" w:rsidRDefault="00AF728D" w:rsidP="00AF728D">
      <w:pPr>
        <w:tabs>
          <w:tab w:val="left" w:pos="1225"/>
        </w:tabs>
      </w:pPr>
      <w:r>
        <w:tab/>
      </w:r>
    </w:p>
    <w:p w14:paraId="1CA68AE5" w14:textId="77777777" w:rsidR="00AF728D" w:rsidRDefault="00AF728D" w:rsidP="00AF728D">
      <w:pPr>
        <w:tabs>
          <w:tab w:val="left" w:pos="1225"/>
        </w:tabs>
      </w:pPr>
    </w:p>
    <w:p w14:paraId="622A652E" w14:textId="77777777" w:rsidR="00AF728D" w:rsidRDefault="00AF728D" w:rsidP="00AF728D">
      <w:pPr>
        <w:tabs>
          <w:tab w:val="left" w:pos="1225"/>
        </w:tabs>
      </w:pPr>
    </w:p>
    <w:p w14:paraId="1AE35FD2" w14:textId="77777777" w:rsidR="00AF728D" w:rsidRDefault="00AF728D" w:rsidP="00AF728D">
      <w:pPr>
        <w:tabs>
          <w:tab w:val="left" w:pos="1225"/>
        </w:tabs>
      </w:pPr>
    </w:p>
    <w:p w14:paraId="62E74AE2" w14:textId="77777777" w:rsidR="00AF728D" w:rsidRDefault="00AF728D" w:rsidP="00AF728D">
      <w:pPr>
        <w:tabs>
          <w:tab w:val="left" w:pos="1225"/>
        </w:tabs>
      </w:pPr>
    </w:p>
    <w:p w14:paraId="0B630F25" w14:textId="77777777" w:rsidR="00AF728D" w:rsidRDefault="00AF728D" w:rsidP="00AF728D">
      <w:pPr>
        <w:tabs>
          <w:tab w:val="left" w:pos="1225"/>
        </w:tabs>
      </w:pPr>
    </w:p>
    <w:p w14:paraId="6C9E965B" w14:textId="77777777" w:rsidR="00AF728D" w:rsidRDefault="00AF728D" w:rsidP="00AF728D">
      <w:pPr>
        <w:tabs>
          <w:tab w:val="left" w:pos="1225"/>
        </w:tabs>
      </w:pPr>
    </w:p>
    <w:p w14:paraId="2D54EED1" w14:textId="77777777" w:rsidR="00AF728D" w:rsidRDefault="00AF728D" w:rsidP="00AF728D">
      <w:pPr>
        <w:tabs>
          <w:tab w:val="left" w:pos="1225"/>
        </w:tabs>
      </w:pPr>
    </w:p>
    <w:p w14:paraId="617C01BC" w14:textId="77777777" w:rsidR="00AF728D" w:rsidRDefault="00AF728D" w:rsidP="00AF728D">
      <w:pPr>
        <w:tabs>
          <w:tab w:val="left" w:pos="1225"/>
        </w:tabs>
      </w:pPr>
    </w:p>
    <w:p w14:paraId="6655E31E" w14:textId="77777777" w:rsidR="00AF728D" w:rsidRDefault="00AF728D" w:rsidP="00AF728D">
      <w:pPr>
        <w:tabs>
          <w:tab w:val="left" w:pos="1225"/>
        </w:tabs>
      </w:pPr>
    </w:p>
    <w:p w14:paraId="251BB9D9" w14:textId="77777777" w:rsidR="00AF728D" w:rsidRDefault="00AF728D" w:rsidP="00AF728D">
      <w:pPr>
        <w:tabs>
          <w:tab w:val="left" w:pos="1225"/>
        </w:tabs>
      </w:pPr>
    </w:p>
    <w:p w14:paraId="2191E3BB" w14:textId="1B9F11BD" w:rsidR="003730E0" w:rsidRDefault="003730E0" w:rsidP="002E5E69"/>
    <w:p w14:paraId="40784378" w14:textId="7A50CE1A" w:rsidR="00AF3B4B" w:rsidRDefault="00AF3B4B" w:rsidP="002E5E69"/>
    <w:p w14:paraId="08FFAA7E" w14:textId="77777777" w:rsidR="00454D77" w:rsidRDefault="00454D77" w:rsidP="002E5E69"/>
    <w:tbl>
      <w:tblPr>
        <w:tblStyle w:val="ListTable3-Accent1"/>
        <w:tblW w:w="0" w:type="auto"/>
        <w:jc w:val="center"/>
        <w:tblLook w:val="04A0" w:firstRow="1" w:lastRow="0" w:firstColumn="1" w:lastColumn="0" w:noHBand="0" w:noVBand="1"/>
      </w:tblPr>
      <w:tblGrid>
        <w:gridCol w:w="9440"/>
      </w:tblGrid>
      <w:tr w:rsidR="003730E0" w14:paraId="4079E31C" w14:textId="77777777" w:rsidTr="003730E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44606119" w14:textId="77777777" w:rsidR="003730E0" w:rsidRDefault="003730E0" w:rsidP="003165D1">
            <w:pPr>
              <w:jc w:val="center"/>
            </w:pPr>
            <w:r>
              <w:rPr>
                <w:rFonts w:ascii="Calibri" w:hAnsi="Calibri" w:cs="Calibri"/>
                <w:color w:val="FFFFFF"/>
                <w:sz w:val="28"/>
                <w:szCs w:val="28"/>
              </w:rPr>
              <w:t>Medical Dispensing Cart – Patient Records (after logging in)</w:t>
            </w:r>
          </w:p>
        </w:tc>
      </w:tr>
      <w:tr w:rsidR="002E5E69" w:rsidRPr="005044D2" w14:paraId="4BCB9A2F" w14:textId="77777777" w:rsidTr="003730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34F59115" w14:textId="4C6E9D13" w:rsidR="002E5E69" w:rsidRPr="00500ABA" w:rsidRDefault="00500ABA" w:rsidP="005044D2">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w:t>
            </w:r>
            <w:r w:rsidR="003C171A">
              <w:rPr>
                <w:rFonts w:ascii="Calibri" w:hAnsi="Calibri" w:cs="Calibri"/>
                <w:b w:val="0"/>
                <w:bCs w:val="0"/>
                <w:color w:val="000000" w:themeColor="text1"/>
                <w:sz w:val="24"/>
                <w:szCs w:val="24"/>
              </w:rPr>
              <w:t xml:space="preserve">screen </w:t>
            </w:r>
            <w:r>
              <w:rPr>
                <w:rFonts w:ascii="Calibri" w:hAnsi="Calibri" w:cs="Calibri"/>
                <w:b w:val="0"/>
                <w:bCs w:val="0"/>
                <w:color w:val="000000" w:themeColor="text1"/>
                <w:sz w:val="24"/>
                <w:szCs w:val="24"/>
              </w:rPr>
              <w:t xml:space="preserve">is the first the </w:t>
            </w:r>
            <w:r w:rsidR="00764453">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will see after </w:t>
            </w:r>
            <w:r w:rsidR="00E70C08">
              <w:rPr>
                <w:rFonts w:ascii="Calibri" w:hAnsi="Calibri" w:cs="Calibri"/>
                <w:b w:val="0"/>
                <w:bCs w:val="0"/>
                <w:color w:val="000000" w:themeColor="text1"/>
                <w:sz w:val="24"/>
                <w:szCs w:val="24"/>
              </w:rPr>
              <w:t>successfully log</w:t>
            </w:r>
            <w:r w:rsidR="00330AFC">
              <w:rPr>
                <w:rFonts w:ascii="Calibri" w:hAnsi="Calibri" w:cs="Calibri"/>
                <w:b w:val="0"/>
                <w:bCs w:val="0"/>
                <w:color w:val="000000" w:themeColor="text1"/>
                <w:sz w:val="24"/>
                <w:szCs w:val="24"/>
              </w:rPr>
              <w:t>ging</w:t>
            </w:r>
            <w:r w:rsidR="00E70C08">
              <w:rPr>
                <w:rFonts w:ascii="Calibri" w:hAnsi="Calibri" w:cs="Calibri"/>
                <w:b w:val="0"/>
                <w:bCs w:val="0"/>
                <w:color w:val="000000" w:themeColor="text1"/>
                <w:sz w:val="24"/>
                <w:szCs w:val="24"/>
              </w:rPr>
              <w:t xml:space="preserve"> into the system. The </w:t>
            </w:r>
            <w:r w:rsidR="00764453">
              <w:rPr>
                <w:rFonts w:ascii="Calibri" w:hAnsi="Calibri" w:cs="Calibri"/>
                <w:b w:val="0"/>
                <w:bCs w:val="0"/>
                <w:color w:val="000000" w:themeColor="text1"/>
                <w:sz w:val="24"/>
                <w:szCs w:val="24"/>
              </w:rPr>
              <w:t>nurse</w:t>
            </w:r>
            <w:r w:rsidR="00E70C08">
              <w:rPr>
                <w:rFonts w:ascii="Calibri" w:hAnsi="Calibri" w:cs="Calibri"/>
                <w:b w:val="0"/>
                <w:bCs w:val="0"/>
                <w:color w:val="000000" w:themeColor="text1"/>
                <w:sz w:val="24"/>
                <w:szCs w:val="24"/>
              </w:rPr>
              <w:t xml:space="preserve"> </w:t>
            </w:r>
            <w:r w:rsidR="00FF498F">
              <w:rPr>
                <w:rFonts w:ascii="Calibri" w:hAnsi="Calibri" w:cs="Calibri"/>
                <w:b w:val="0"/>
                <w:bCs w:val="0"/>
                <w:color w:val="000000" w:themeColor="text1"/>
                <w:sz w:val="24"/>
                <w:szCs w:val="24"/>
              </w:rPr>
              <w:t>can</w:t>
            </w:r>
            <w:r w:rsidR="00E70C08">
              <w:rPr>
                <w:rFonts w:ascii="Calibri" w:hAnsi="Calibri" w:cs="Calibri"/>
                <w:b w:val="0"/>
                <w:bCs w:val="0"/>
                <w:color w:val="000000" w:themeColor="text1"/>
                <w:sz w:val="24"/>
                <w:szCs w:val="24"/>
              </w:rPr>
              <w:t xml:space="preserve"> see the patient records</w:t>
            </w:r>
            <w:r w:rsidR="00245F24">
              <w:rPr>
                <w:rFonts w:ascii="Calibri" w:hAnsi="Calibri" w:cs="Calibri"/>
                <w:b w:val="0"/>
                <w:bCs w:val="0"/>
                <w:color w:val="000000" w:themeColor="text1"/>
                <w:sz w:val="24"/>
                <w:szCs w:val="24"/>
              </w:rPr>
              <w:t xml:space="preserve">, the current date and time, the </w:t>
            </w:r>
            <w:r w:rsidR="002A095B">
              <w:rPr>
                <w:rFonts w:ascii="Calibri" w:hAnsi="Calibri" w:cs="Calibri"/>
                <w:b w:val="0"/>
                <w:bCs w:val="0"/>
                <w:color w:val="000000" w:themeColor="text1"/>
                <w:sz w:val="24"/>
                <w:szCs w:val="24"/>
              </w:rPr>
              <w:t>main menu tab bar on the bottom of the screen</w:t>
            </w:r>
            <w:r w:rsidR="00554FB3">
              <w:rPr>
                <w:rFonts w:ascii="Calibri" w:hAnsi="Calibri" w:cs="Calibri"/>
                <w:b w:val="0"/>
                <w:bCs w:val="0"/>
                <w:color w:val="000000" w:themeColor="text1"/>
                <w:sz w:val="24"/>
                <w:szCs w:val="24"/>
              </w:rPr>
              <w:t>,</w:t>
            </w:r>
            <w:r w:rsidR="002A095B">
              <w:rPr>
                <w:rFonts w:ascii="Calibri" w:hAnsi="Calibri" w:cs="Calibri"/>
                <w:b w:val="0"/>
                <w:bCs w:val="0"/>
                <w:color w:val="000000" w:themeColor="text1"/>
                <w:sz w:val="24"/>
                <w:szCs w:val="24"/>
              </w:rPr>
              <w:t xml:space="preserve"> which </w:t>
            </w:r>
            <w:r w:rsidR="00FF498F">
              <w:rPr>
                <w:rFonts w:ascii="Calibri" w:hAnsi="Calibri" w:cs="Calibri"/>
                <w:b w:val="0"/>
                <w:bCs w:val="0"/>
                <w:color w:val="000000" w:themeColor="text1"/>
                <w:sz w:val="24"/>
                <w:szCs w:val="24"/>
              </w:rPr>
              <w:t>helps navigate</w:t>
            </w:r>
            <w:r w:rsidR="002A095B">
              <w:rPr>
                <w:rFonts w:ascii="Calibri" w:hAnsi="Calibri" w:cs="Calibri"/>
                <w:b w:val="0"/>
                <w:bCs w:val="0"/>
                <w:color w:val="000000" w:themeColor="text1"/>
                <w:sz w:val="24"/>
                <w:szCs w:val="24"/>
              </w:rPr>
              <w:t xml:space="preserve"> the </w:t>
            </w:r>
            <w:r w:rsidR="00FF498F">
              <w:rPr>
                <w:rFonts w:ascii="Calibri" w:hAnsi="Calibri" w:cs="Calibri"/>
                <w:b w:val="0"/>
                <w:bCs w:val="0"/>
                <w:color w:val="000000" w:themeColor="text1"/>
                <w:sz w:val="24"/>
                <w:szCs w:val="24"/>
              </w:rPr>
              <w:t>system</w:t>
            </w:r>
            <w:r w:rsidR="00266CDA">
              <w:rPr>
                <w:rFonts w:ascii="Calibri" w:hAnsi="Calibri" w:cs="Calibri"/>
                <w:b w:val="0"/>
                <w:bCs w:val="0"/>
                <w:color w:val="000000" w:themeColor="text1"/>
                <w:sz w:val="24"/>
                <w:szCs w:val="24"/>
              </w:rPr>
              <w:t>’</w:t>
            </w:r>
            <w:r w:rsidR="00FF498F">
              <w:rPr>
                <w:rFonts w:ascii="Calibri" w:hAnsi="Calibri" w:cs="Calibri"/>
                <w:b w:val="0"/>
                <w:bCs w:val="0"/>
                <w:color w:val="000000" w:themeColor="text1"/>
                <w:sz w:val="24"/>
                <w:szCs w:val="24"/>
              </w:rPr>
              <w:t>s</w:t>
            </w:r>
            <w:r w:rsidR="00A21053">
              <w:rPr>
                <w:rFonts w:ascii="Calibri" w:hAnsi="Calibri" w:cs="Calibri"/>
                <w:b w:val="0"/>
                <w:bCs w:val="0"/>
                <w:color w:val="000000" w:themeColor="text1"/>
                <w:sz w:val="24"/>
                <w:szCs w:val="24"/>
              </w:rPr>
              <w:t xml:space="preserve"> functionality, and</w:t>
            </w:r>
            <w:r w:rsidR="006B35E7">
              <w:rPr>
                <w:rFonts w:ascii="Calibri" w:hAnsi="Calibri" w:cs="Calibri"/>
                <w:b w:val="0"/>
                <w:bCs w:val="0"/>
                <w:color w:val="000000" w:themeColor="text1"/>
                <w:sz w:val="24"/>
                <w:szCs w:val="24"/>
              </w:rPr>
              <w:t xml:space="preserve"> the log out </w:t>
            </w:r>
            <w:r w:rsidR="00311696">
              <w:rPr>
                <w:rFonts w:ascii="Calibri" w:hAnsi="Calibri" w:cs="Calibri"/>
                <w:b w:val="0"/>
                <w:bCs w:val="0"/>
                <w:color w:val="000000" w:themeColor="text1"/>
                <w:sz w:val="24"/>
                <w:szCs w:val="24"/>
              </w:rPr>
              <w:t>button.</w:t>
            </w:r>
          </w:p>
        </w:tc>
      </w:tr>
    </w:tbl>
    <w:p w14:paraId="723DB547" w14:textId="4C74101C" w:rsidR="003730E0" w:rsidRDefault="00536376" w:rsidP="00987931">
      <w:pPr>
        <w:jc w:val="center"/>
      </w:pPr>
      <w:r>
        <w:rPr>
          <w:noProof/>
        </w:rPr>
        <w:drawing>
          <wp:anchor distT="0" distB="0" distL="114300" distR="114300" simplePos="0" relativeHeight="251658263" behindDoc="1" locked="0" layoutInCell="1" allowOverlap="1" wp14:anchorId="51E37103" wp14:editId="148A0D81">
            <wp:simplePos x="0" y="0"/>
            <wp:positionH relativeFrom="margin">
              <wp:posOffset>1857375</wp:posOffset>
            </wp:positionH>
            <wp:positionV relativeFrom="margin">
              <wp:posOffset>1270000</wp:posOffset>
            </wp:positionV>
            <wp:extent cx="6414448" cy="4543566"/>
            <wp:effectExtent l="0" t="0" r="5715" b="0"/>
            <wp:wrapSquare wrapText="bothSides"/>
            <wp:docPr id="966444836" name="Picture 96644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44836"/>
                    <pic:cNvPicPr/>
                  </pic:nvPicPr>
                  <pic:blipFill>
                    <a:blip r:embed="rId112">
                      <a:extLst>
                        <a:ext uri="{28A0092B-C50C-407E-A947-70E740481C1C}">
                          <a14:useLocalDpi xmlns:a14="http://schemas.microsoft.com/office/drawing/2010/main" val="0"/>
                        </a:ext>
                      </a:extLst>
                    </a:blip>
                    <a:stretch>
                      <a:fillRect/>
                    </a:stretch>
                  </pic:blipFill>
                  <pic:spPr>
                    <a:xfrm>
                      <a:off x="0" y="0"/>
                      <a:ext cx="6414448" cy="4543566"/>
                    </a:xfrm>
                    <a:prstGeom prst="rect">
                      <a:avLst/>
                    </a:prstGeom>
                  </pic:spPr>
                </pic:pic>
              </a:graphicData>
            </a:graphic>
            <wp14:sizeRelH relativeFrom="margin">
              <wp14:pctWidth>0</wp14:pctWidth>
            </wp14:sizeRelH>
            <wp14:sizeRelV relativeFrom="margin">
              <wp14:pctHeight>0</wp14:pctHeight>
            </wp14:sizeRelV>
          </wp:anchor>
        </w:drawing>
      </w:r>
    </w:p>
    <w:p w14:paraId="4531E4B0" w14:textId="47B3814C" w:rsidR="00D62F84" w:rsidRDefault="00D62F84" w:rsidP="00987931">
      <w:pPr>
        <w:jc w:val="center"/>
      </w:pPr>
    </w:p>
    <w:p w14:paraId="105D7D19" w14:textId="3B4171A7" w:rsidR="00D62F84" w:rsidRPr="00987931" w:rsidRDefault="00D62F84" w:rsidP="00987931">
      <w:pPr>
        <w:jc w:val="center"/>
      </w:pPr>
    </w:p>
    <w:p w14:paraId="294E5AEB" w14:textId="0F1EAB08" w:rsidR="00993E17" w:rsidRPr="00993E17" w:rsidRDefault="00993E17" w:rsidP="00993E17"/>
    <w:p w14:paraId="2066D4E7" w14:textId="77777777" w:rsidR="002E5E69" w:rsidRDefault="002E5E69" w:rsidP="24536D53"/>
    <w:p w14:paraId="516887A6" w14:textId="77777777" w:rsidR="00AF728D" w:rsidRDefault="00AF728D" w:rsidP="24536D53"/>
    <w:p w14:paraId="6434FA93" w14:textId="77777777" w:rsidR="00AF728D" w:rsidRDefault="00AF728D" w:rsidP="24536D53"/>
    <w:p w14:paraId="76ADC809" w14:textId="77777777" w:rsidR="00AF728D" w:rsidRDefault="00AF728D" w:rsidP="24536D53"/>
    <w:p w14:paraId="405DF678" w14:textId="77777777" w:rsidR="00AF728D" w:rsidRDefault="00AF728D" w:rsidP="24536D53"/>
    <w:p w14:paraId="78A9B9A5" w14:textId="77777777" w:rsidR="00AF728D" w:rsidRDefault="00AF728D" w:rsidP="24536D53"/>
    <w:p w14:paraId="200F94A9" w14:textId="77777777" w:rsidR="00AF728D" w:rsidRDefault="00AF728D" w:rsidP="24536D53"/>
    <w:p w14:paraId="380AE009" w14:textId="77777777" w:rsidR="00AF728D" w:rsidRDefault="00AF728D" w:rsidP="24536D53"/>
    <w:p w14:paraId="3000AA03" w14:textId="77777777" w:rsidR="00AF728D" w:rsidRDefault="00AF728D" w:rsidP="24536D53"/>
    <w:p w14:paraId="6B9F7A47" w14:textId="77777777" w:rsidR="00AF728D" w:rsidRDefault="00AF728D" w:rsidP="24536D53"/>
    <w:p w14:paraId="36DCB9A0" w14:textId="77777777" w:rsidR="00AF728D" w:rsidRDefault="00AF728D" w:rsidP="24536D53"/>
    <w:p w14:paraId="1E0AA05A" w14:textId="3578190E" w:rsidR="00A8764D" w:rsidRDefault="00A8764D" w:rsidP="00A8764D"/>
    <w:p w14:paraId="5B65F006" w14:textId="31B5355E" w:rsidR="006C6A24" w:rsidRDefault="00B62664" w:rsidP="00B62664">
      <w:pPr>
        <w:tabs>
          <w:tab w:val="left" w:pos="12811"/>
        </w:tabs>
      </w:pPr>
      <w:r>
        <w:tab/>
      </w:r>
    </w:p>
    <w:tbl>
      <w:tblPr>
        <w:tblStyle w:val="ListTable3-Accent1"/>
        <w:tblW w:w="0" w:type="auto"/>
        <w:jc w:val="center"/>
        <w:tblLook w:val="04A0" w:firstRow="1" w:lastRow="0" w:firstColumn="1" w:lastColumn="0" w:noHBand="0" w:noVBand="1"/>
      </w:tblPr>
      <w:tblGrid>
        <w:gridCol w:w="9440"/>
      </w:tblGrid>
      <w:tr w:rsidR="00A36CA8" w14:paraId="105FB5C1" w14:textId="77777777" w:rsidTr="00A36CA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8884F87" w14:textId="3925E923" w:rsidR="00A36CA8" w:rsidRDefault="00B62664" w:rsidP="003165D1">
            <w:pPr>
              <w:jc w:val="center"/>
            </w:pPr>
            <w:r>
              <w:br w:type="page"/>
            </w:r>
            <w:r w:rsidR="00A36CA8">
              <w:rPr>
                <w:rFonts w:ascii="Calibri" w:hAnsi="Calibri" w:cs="Calibri"/>
                <w:color w:val="FFFFFF"/>
                <w:sz w:val="28"/>
                <w:szCs w:val="28"/>
              </w:rPr>
              <w:t>Medical Dispensing Cart – Adding New Patient</w:t>
            </w:r>
          </w:p>
        </w:tc>
      </w:tr>
      <w:tr w:rsidR="00311696" w14:paraId="232474BE" w14:textId="77777777" w:rsidTr="00A36C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2C6B157F" w14:textId="76D1FEDD" w:rsidR="00311696" w:rsidRPr="00F127B5" w:rsidRDefault="00F127B5" w:rsidP="003851B2">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To add a new patient, the </w:t>
            </w:r>
            <w:r w:rsidR="000F25DA">
              <w:rPr>
                <w:rFonts w:ascii="Calibri" w:hAnsi="Calibri" w:cs="Calibri"/>
                <w:b w:val="0"/>
                <w:bCs w:val="0"/>
                <w:color w:val="000000" w:themeColor="text1"/>
                <w:sz w:val="24"/>
                <w:szCs w:val="24"/>
              </w:rPr>
              <w:t xml:space="preserve">charge </w:t>
            </w:r>
            <w:r w:rsidR="00DE7917">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will click the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add new patient</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button</w:t>
            </w:r>
            <w:r w:rsidR="00866452">
              <w:rPr>
                <w:rFonts w:ascii="Calibri" w:hAnsi="Calibri" w:cs="Calibri"/>
                <w:b w:val="0"/>
                <w:bCs w:val="0"/>
                <w:color w:val="000000" w:themeColor="text1"/>
                <w:sz w:val="24"/>
                <w:szCs w:val="24"/>
              </w:rPr>
              <w:t xml:space="preserve"> from the patient records page.</w:t>
            </w:r>
            <w:r w:rsidR="00991D88">
              <w:rPr>
                <w:rFonts w:ascii="Calibri" w:hAnsi="Calibri" w:cs="Calibri"/>
                <w:b w:val="0"/>
                <w:bCs w:val="0"/>
                <w:color w:val="000000" w:themeColor="text1"/>
                <w:sz w:val="24"/>
                <w:szCs w:val="24"/>
              </w:rPr>
              <w:t xml:space="preserve"> The screen will generate a blank form </w:t>
            </w:r>
            <w:r w:rsidR="00B03C66">
              <w:rPr>
                <w:rFonts w:ascii="Calibri" w:hAnsi="Calibri" w:cs="Calibri"/>
                <w:b w:val="0"/>
                <w:bCs w:val="0"/>
                <w:color w:val="000000" w:themeColor="text1"/>
                <w:sz w:val="24"/>
                <w:szCs w:val="24"/>
              </w:rPr>
              <w:t xml:space="preserve">where the </w:t>
            </w:r>
            <w:r w:rsidR="000F25DA">
              <w:rPr>
                <w:rFonts w:ascii="Calibri" w:hAnsi="Calibri" w:cs="Calibri"/>
                <w:b w:val="0"/>
                <w:bCs w:val="0"/>
                <w:color w:val="000000" w:themeColor="text1"/>
                <w:sz w:val="24"/>
                <w:szCs w:val="24"/>
              </w:rPr>
              <w:t xml:space="preserve">charge </w:t>
            </w:r>
            <w:r w:rsidR="00DE7917">
              <w:rPr>
                <w:rFonts w:ascii="Calibri" w:hAnsi="Calibri" w:cs="Calibri"/>
                <w:b w:val="0"/>
                <w:bCs w:val="0"/>
                <w:color w:val="000000" w:themeColor="text1"/>
                <w:sz w:val="24"/>
                <w:szCs w:val="24"/>
              </w:rPr>
              <w:t>nurse</w:t>
            </w:r>
            <w:r w:rsidR="00B03C66">
              <w:rPr>
                <w:rFonts w:ascii="Calibri" w:hAnsi="Calibri" w:cs="Calibri"/>
                <w:b w:val="0"/>
                <w:bCs w:val="0"/>
                <w:color w:val="000000" w:themeColor="text1"/>
                <w:sz w:val="24"/>
                <w:szCs w:val="24"/>
              </w:rPr>
              <w:t xml:space="preserve"> will </w:t>
            </w:r>
            <w:r w:rsidR="007519B7">
              <w:rPr>
                <w:rFonts w:ascii="Calibri" w:hAnsi="Calibri" w:cs="Calibri"/>
                <w:b w:val="0"/>
                <w:bCs w:val="0"/>
                <w:color w:val="000000" w:themeColor="text1"/>
                <w:sz w:val="24"/>
                <w:szCs w:val="24"/>
              </w:rPr>
              <w:t>input information about the new patient</w:t>
            </w:r>
            <w:r w:rsidR="00E579F0">
              <w:rPr>
                <w:rFonts w:ascii="Calibri" w:hAnsi="Calibri" w:cs="Calibri"/>
                <w:b w:val="0"/>
                <w:bCs w:val="0"/>
                <w:color w:val="000000" w:themeColor="text1"/>
                <w:sz w:val="24"/>
                <w:szCs w:val="24"/>
              </w:rPr>
              <w:t xml:space="preserve">. This screen also provides a conduit for </w:t>
            </w:r>
            <w:r w:rsidR="00677D7E">
              <w:rPr>
                <w:rFonts w:ascii="Calibri" w:hAnsi="Calibri" w:cs="Calibri"/>
                <w:b w:val="0"/>
                <w:bCs w:val="0"/>
                <w:color w:val="000000" w:themeColor="text1"/>
                <w:sz w:val="24"/>
                <w:szCs w:val="24"/>
              </w:rPr>
              <w:t>record importation</w:t>
            </w:r>
            <w:r w:rsidR="00911717">
              <w:rPr>
                <w:rFonts w:ascii="Calibri" w:hAnsi="Calibri" w:cs="Calibri"/>
                <w:b w:val="0"/>
                <w:bCs w:val="0"/>
                <w:color w:val="000000" w:themeColor="text1"/>
                <w:sz w:val="24"/>
                <w:szCs w:val="24"/>
              </w:rPr>
              <w:t xml:space="preserve"> and a method for </w:t>
            </w:r>
            <w:r w:rsidR="00CF639B">
              <w:rPr>
                <w:rFonts w:ascii="Calibri" w:hAnsi="Calibri" w:cs="Calibri"/>
                <w:b w:val="0"/>
                <w:bCs w:val="0"/>
                <w:color w:val="000000" w:themeColor="text1"/>
                <w:sz w:val="24"/>
                <w:szCs w:val="24"/>
              </w:rPr>
              <w:t xml:space="preserve">automation once the system has the </w:t>
            </w:r>
            <w:r w:rsidR="00580826">
              <w:rPr>
                <w:rFonts w:ascii="Calibri" w:hAnsi="Calibri" w:cs="Calibri"/>
                <w:b w:val="0"/>
                <w:bCs w:val="0"/>
                <w:color w:val="000000" w:themeColor="text1"/>
                <w:sz w:val="24"/>
                <w:szCs w:val="24"/>
              </w:rPr>
              <w:t>necessary data from the imported file.</w:t>
            </w:r>
          </w:p>
        </w:tc>
      </w:tr>
    </w:tbl>
    <w:p w14:paraId="2189A605" w14:textId="3556E1F2" w:rsidR="00C21D8A" w:rsidRDefault="00C21D8A" w:rsidP="0074607C"/>
    <w:p w14:paraId="5E499B1C" w14:textId="21A5DC65" w:rsidR="00352077" w:rsidRDefault="5CAC7CF9" w:rsidP="006B5DEC">
      <w:pPr>
        <w:jc w:val="center"/>
      </w:pPr>
      <w:r>
        <w:rPr>
          <w:noProof/>
        </w:rPr>
        <w:drawing>
          <wp:inline distT="0" distB="0" distL="0" distR="0" wp14:anchorId="00CB8DA8" wp14:editId="1A22B8F9">
            <wp:extent cx="6104416" cy="43089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113">
                      <a:extLst>
                        <a:ext uri="{28A0092B-C50C-407E-A947-70E740481C1C}">
                          <a14:useLocalDpi xmlns:a14="http://schemas.microsoft.com/office/drawing/2010/main" val="0"/>
                        </a:ext>
                      </a:extLst>
                    </a:blip>
                    <a:stretch>
                      <a:fillRect/>
                    </a:stretch>
                  </pic:blipFill>
                  <pic:spPr>
                    <a:xfrm>
                      <a:off x="0" y="0"/>
                      <a:ext cx="6104416" cy="4308960"/>
                    </a:xfrm>
                    <a:prstGeom prst="rect">
                      <a:avLst/>
                    </a:prstGeom>
                  </pic:spPr>
                </pic:pic>
              </a:graphicData>
            </a:graphic>
          </wp:inline>
        </w:drawing>
      </w:r>
    </w:p>
    <w:p w14:paraId="7304E29C" w14:textId="77777777" w:rsidR="00947C1C" w:rsidRDefault="00947C1C" w:rsidP="006B5DEC">
      <w:pPr>
        <w:jc w:val="center"/>
      </w:pPr>
    </w:p>
    <w:tbl>
      <w:tblPr>
        <w:tblStyle w:val="ListTable3-Accent1"/>
        <w:tblW w:w="0" w:type="auto"/>
        <w:jc w:val="center"/>
        <w:tblLook w:val="04A0" w:firstRow="1" w:lastRow="0" w:firstColumn="1" w:lastColumn="0" w:noHBand="0" w:noVBand="1"/>
      </w:tblPr>
      <w:tblGrid>
        <w:gridCol w:w="9440"/>
      </w:tblGrid>
      <w:tr w:rsidR="00123940" w14:paraId="20FFCA41" w14:textId="77777777" w:rsidTr="0012394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50106BAE" w14:textId="6ACAD826" w:rsidR="00123940" w:rsidRDefault="00123940" w:rsidP="003165D1">
            <w:pPr>
              <w:jc w:val="center"/>
            </w:pPr>
            <w:r w:rsidRPr="2BAAD8E8">
              <w:rPr>
                <w:rFonts w:ascii="Calibri" w:hAnsi="Calibri" w:cs="Calibri"/>
                <w:sz w:val="28"/>
                <w:szCs w:val="28"/>
              </w:rPr>
              <w:t xml:space="preserve">Medical Dispensing Cart – Modify Existing Patient Record </w:t>
            </w:r>
          </w:p>
        </w:tc>
      </w:tr>
      <w:tr w:rsidR="00A51D3C" w:rsidRPr="00FA2B5B" w14:paraId="1D461B97" w14:textId="77777777" w:rsidTr="001239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712B180A" w14:textId="06D4AE89" w:rsidR="00A51D3C" w:rsidRPr="000A0F65" w:rsidRDefault="00867772" w:rsidP="00FA2B5B">
            <w:pPr>
              <w:rPr>
                <w:rFonts w:ascii="Calibri" w:hAnsi="Calibri" w:cs="Calibri"/>
                <w:b w:val="0"/>
                <w:color w:val="000000" w:themeColor="text1"/>
                <w:sz w:val="24"/>
                <w:szCs w:val="24"/>
              </w:rPr>
            </w:pPr>
            <w:r>
              <w:rPr>
                <w:rFonts w:ascii="Calibri" w:hAnsi="Calibri" w:cs="Calibri"/>
                <w:b w:val="0"/>
                <w:bCs w:val="0"/>
                <w:color w:val="000000" w:themeColor="text1"/>
                <w:sz w:val="24"/>
                <w:szCs w:val="24"/>
              </w:rPr>
              <w:t>T</w:t>
            </w:r>
            <w:r w:rsidR="00E021A7">
              <w:rPr>
                <w:rFonts w:ascii="Calibri" w:hAnsi="Calibri" w:cs="Calibri"/>
                <w:b w:val="0"/>
                <w:bCs w:val="0"/>
                <w:color w:val="000000" w:themeColor="text1"/>
                <w:sz w:val="24"/>
                <w:szCs w:val="24"/>
              </w:rPr>
              <w:t xml:space="preserve">he </w:t>
            </w:r>
            <w:r w:rsidR="002564D6">
              <w:rPr>
                <w:rFonts w:ascii="Calibri" w:hAnsi="Calibri" w:cs="Calibri"/>
                <w:b w:val="0"/>
                <w:bCs w:val="0"/>
                <w:color w:val="000000" w:themeColor="text1"/>
                <w:sz w:val="24"/>
                <w:szCs w:val="24"/>
              </w:rPr>
              <w:t xml:space="preserve">charge </w:t>
            </w:r>
            <w:r w:rsidR="00B91201">
              <w:rPr>
                <w:rFonts w:ascii="Calibri" w:hAnsi="Calibri" w:cs="Calibri"/>
                <w:b w:val="0"/>
                <w:bCs w:val="0"/>
                <w:color w:val="000000" w:themeColor="text1"/>
                <w:sz w:val="24"/>
                <w:szCs w:val="24"/>
              </w:rPr>
              <w:t>nurse</w:t>
            </w:r>
            <w:r w:rsidR="00E021A7">
              <w:rPr>
                <w:rFonts w:ascii="Calibri" w:hAnsi="Calibri" w:cs="Calibri"/>
                <w:b w:val="0"/>
                <w:bCs w:val="0"/>
                <w:color w:val="000000" w:themeColor="text1"/>
                <w:sz w:val="24"/>
                <w:szCs w:val="24"/>
              </w:rPr>
              <w:t xml:space="preserve"> </w:t>
            </w:r>
            <w:r w:rsidR="000A0F65">
              <w:rPr>
                <w:rFonts w:ascii="Calibri" w:hAnsi="Calibri" w:cs="Calibri"/>
                <w:b w:val="0"/>
                <w:bCs w:val="0"/>
                <w:color w:val="000000" w:themeColor="text1"/>
                <w:sz w:val="24"/>
                <w:szCs w:val="24"/>
              </w:rPr>
              <w:t xml:space="preserve">needs to click on the pen/pencil icon </w:t>
            </w:r>
            <w:r w:rsidR="00EB3621">
              <w:rPr>
                <w:rFonts w:ascii="Calibri" w:hAnsi="Calibri" w:cs="Calibri"/>
                <w:b w:val="0"/>
                <w:bCs w:val="0"/>
                <w:color w:val="000000" w:themeColor="text1"/>
                <w:sz w:val="24"/>
                <w:szCs w:val="24"/>
              </w:rPr>
              <w:t xml:space="preserve">found within the </w:t>
            </w:r>
            <w:r w:rsidR="006B5DEC">
              <w:rPr>
                <w:rFonts w:ascii="Calibri" w:hAnsi="Calibri" w:cs="Calibri"/>
                <w:b w:val="0"/>
                <w:bCs w:val="0"/>
                <w:color w:val="000000" w:themeColor="text1"/>
                <w:sz w:val="24"/>
                <w:szCs w:val="24"/>
              </w:rPr>
              <w:t>patient record</w:t>
            </w:r>
            <w:r>
              <w:rPr>
                <w:rFonts w:ascii="Calibri" w:hAnsi="Calibri" w:cs="Calibri"/>
                <w:b w:val="0"/>
                <w:bCs w:val="0"/>
                <w:color w:val="000000" w:themeColor="text1"/>
                <w:sz w:val="24"/>
                <w:szCs w:val="24"/>
              </w:rPr>
              <w:t xml:space="preserve"> row</w:t>
            </w:r>
            <w:r w:rsidR="00E021A7">
              <w:rPr>
                <w:rFonts w:ascii="Calibri" w:hAnsi="Calibri" w:cs="Calibri"/>
                <w:b w:val="0"/>
                <w:bCs w:val="0"/>
                <w:color w:val="000000" w:themeColor="text1"/>
                <w:sz w:val="24"/>
                <w:szCs w:val="24"/>
              </w:rPr>
              <w:t xml:space="preserve"> to modify an existing patient</w:t>
            </w:r>
            <w:r w:rsidR="006B5DEC">
              <w:rPr>
                <w:rFonts w:ascii="Calibri" w:hAnsi="Calibri" w:cs="Calibri"/>
                <w:b w:val="0"/>
                <w:bCs w:val="0"/>
                <w:color w:val="000000" w:themeColor="text1"/>
                <w:sz w:val="24"/>
                <w:szCs w:val="24"/>
              </w:rPr>
              <w:t xml:space="preserve">. </w:t>
            </w:r>
            <w:r w:rsidR="0041063E">
              <w:rPr>
                <w:rFonts w:ascii="Calibri" w:hAnsi="Calibri" w:cs="Calibri"/>
                <w:b w:val="0"/>
                <w:bCs w:val="0"/>
                <w:color w:val="000000" w:themeColor="text1"/>
                <w:sz w:val="24"/>
                <w:szCs w:val="24"/>
              </w:rPr>
              <w:t xml:space="preserve">Once the </w:t>
            </w:r>
            <w:r w:rsidR="002564D6">
              <w:rPr>
                <w:rFonts w:ascii="Calibri" w:hAnsi="Calibri" w:cs="Calibri"/>
                <w:b w:val="0"/>
                <w:bCs w:val="0"/>
                <w:color w:val="000000" w:themeColor="text1"/>
                <w:sz w:val="24"/>
                <w:szCs w:val="24"/>
              </w:rPr>
              <w:t xml:space="preserve">charge </w:t>
            </w:r>
            <w:r w:rsidR="00B91201">
              <w:rPr>
                <w:rFonts w:ascii="Calibri" w:hAnsi="Calibri" w:cs="Calibri"/>
                <w:b w:val="0"/>
                <w:bCs w:val="0"/>
                <w:color w:val="000000" w:themeColor="text1"/>
                <w:sz w:val="24"/>
                <w:szCs w:val="24"/>
              </w:rPr>
              <w:t>nurse</w:t>
            </w:r>
            <w:r w:rsidR="0041063E">
              <w:rPr>
                <w:rFonts w:ascii="Calibri" w:hAnsi="Calibri" w:cs="Calibri"/>
                <w:b w:val="0"/>
                <w:bCs w:val="0"/>
                <w:color w:val="000000" w:themeColor="text1"/>
                <w:sz w:val="24"/>
                <w:szCs w:val="24"/>
              </w:rPr>
              <w:t xml:space="preserve"> clicks the icon, </w:t>
            </w:r>
            <w:r w:rsidR="006C6A24">
              <w:rPr>
                <w:rFonts w:ascii="Calibri" w:hAnsi="Calibri" w:cs="Calibri"/>
                <w:b w:val="0"/>
                <w:bCs w:val="0"/>
                <w:color w:val="000000" w:themeColor="text1"/>
                <w:sz w:val="24"/>
                <w:szCs w:val="24"/>
              </w:rPr>
              <w:t>all</w:t>
            </w:r>
            <w:r w:rsidR="0041063E">
              <w:rPr>
                <w:rFonts w:ascii="Calibri" w:hAnsi="Calibri" w:cs="Calibri"/>
                <w:b w:val="0"/>
                <w:bCs w:val="0"/>
                <w:color w:val="000000" w:themeColor="text1"/>
                <w:sz w:val="24"/>
                <w:szCs w:val="24"/>
              </w:rPr>
              <w:t xml:space="preserve"> the previously entered data will be found and made available for modification. The </w:t>
            </w:r>
            <w:r w:rsidR="002564D6">
              <w:rPr>
                <w:rFonts w:ascii="Calibri" w:hAnsi="Calibri" w:cs="Calibri"/>
                <w:b w:val="0"/>
                <w:bCs w:val="0"/>
                <w:color w:val="000000" w:themeColor="text1"/>
                <w:sz w:val="24"/>
                <w:szCs w:val="24"/>
              </w:rPr>
              <w:t xml:space="preserve">charge </w:t>
            </w:r>
            <w:r w:rsidR="00D43965">
              <w:rPr>
                <w:rFonts w:ascii="Calibri" w:hAnsi="Calibri" w:cs="Calibri"/>
                <w:b w:val="0"/>
                <w:bCs w:val="0"/>
                <w:color w:val="000000" w:themeColor="text1"/>
                <w:sz w:val="24"/>
                <w:szCs w:val="24"/>
              </w:rPr>
              <w:t>nurse</w:t>
            </w:r>
            <w:r w:rsidR="0041063E">
              <w:rPr>
                <w:rFonts w:ascii="Calibri" w:hAnsi="Calibri" w:cs="Calibri"/>
                <w:b w:val="0"/>
                <w:bCs w:val="0"/>
                <w:color w:val="000000" w:themeColor="text1"/>
                <w:sz w:val="24"/>
                <w:szCs w:val="24"/>
              </w:rPr>
              <w:t xml:space="preserve"> can upload another file for importation</w:t>
            </w:r>
            <w:r w:rsidR="00915C04">
              <w:rPr>
                <w:rFonts w:ascii="Calibri" w:hAnsi="Calibri" w:cs="Calibri"/>
                <w:b w:val="0"/>
                <w:bCs w:val="0"/>
                <w:color w:val="000000" w:themeColor="text1"/>
                <w:sz w:val="24"/>
                <w:szCs w:val="24"/>
              </w:rPr>
              <w:t xml:space="preserve"> and </w:t>
            </w:r>
            <w:r w:rsidR="0041063E">
              <w:rPr>
                <w:rFonts w:ascii="Calibri" w:hAnsi="Calibri" w:cs="Calibri"/>
                <w:b w:val="0"/>
                <w:bCs w:val="0"/>
                <w:color w:val="000000" w:themeColor="text1"/>
                <w:sz w:val="24"/>
                <w:szCs w:val="24"/>
              </w:rPr>
              <w:t xml:space="preserve">automation if </w:t>
            </w:r>
            <w:r w:rsidR="00FD110C">
              <w:rPr>
                <w:rFonts w:ascii="Calibri" w:hAnsi="Calibri" w:cs="Calibri"/>
                <w:b w:val="0"/>
                <w:bCs w:val="0"/>
                <w:color w:val="000000" w:themeColor="text1"/>
                <w:sz w:val="24"/>
                <w:szCs w:val="24"/>
              </w:rPr>
              <w:t>someone</w:t>
            </w:r>
            <w:r w:rsidR="007230BC">
              <w:rPr>
                <w:rFonts w:ascii="Calibri" w:hAnsi="Calibri" w:cs="Calibri"/>
                <w:b w:val="0"/>
                <w:bCs w:val="0"/>
                <w:color w:val="000000" w:themeColor="text1"/>
                <w:sz w:val="24"/>
                <w:szCs w:val="24"/>
              </w:rPr>
              <w:t xml:space="preserve"> has </w:t>
            </w:r>
            <w:r w:rsidR="00F21FF7">
              <w:rPr>
                <w:rFonts w:ascii="Calibri" w:hAnsi="Calibri" w:cs="Calibri"/>
                <w:b w:val="0"/>
                <w:bCs w:val="0"/>
                <w:color w:val="000000" w:themeColor="text1"/>
                <w:sz w:val="24"/>
                <w:szCs w:val="24"/>
              </w:rPr>
              <w:t>added</w:t>
            </w:r>
            <w:r w:rsidR="007230BC">
              <w:rPr>
                <w:rFonts w:ascii="Calibri" w:hAnsi="Calibri" w:cs="Calibri"/>
                <w:b w:val="0"/>
                <w:bCs w:val="0"/>
                <w:color w:val="000000" w:themeColor="text1"/>
                <w:sz w:val="24"/>
                <w:szCs w:val="24"/>
              </w:rPr>
              <w:t xml:space="preserve"> orders </w:t>
            </w:r>
            <w:r w:rsidR="00FD110C">
              <w:rPr>
                <w:rFonts w:ascii="Calibri" w:hAnsi="Calibri" w:cs="Calibri"/>
                <w:b w:val="0"/>
                <w:bCs w:val="0"/>
                <w:color w:val="000000" w:themeColor="text1"/>
                <w:sz w:val="24"/>
                <w:szCs w:val="24"/>
              </w:rPr>
              <w:t>to</w:t>
            </w:r>
            <w:r w:rsidR="007B7E1F">
              <w:rPr>
                <w:rFonts w:ascii="Calibri" w:hAnsi="Calibri" w:cs="Calibri"/>
                <w:b w:val="0"/>
                <w:bCs w:val="0"/>
                <w:color w:val="000000" w:themeColor="text1"/>
                <w:sz w:val="24"/>
                <w:szCs w:val="24"/>
              </w:rPr>
              <w:t xml:space="preserve"> the EMR.</w:t>
            </w:r>
          </w:p>
        </w:tc>
      </w:tr>
    </w:tbl>
    <w:p w14:paraId="00764345" w14:textId="14763F89" w:rsidR="00352077" w:rsidRDefault="50BC90D7" w:rsidP="00046F47">
      <w:pPr>
        <w:jc w:val="center"/>
      </w:pPr>
      <w:r>
        <w:rPr>
          <w:noProof/>
        </w:rPr>
        <w:drawing>
          <wp:anchor distT="0" distB="0" distL="114300" distR="114300" simplePos="0" relativeHeight="251658288" behindDoc="0" locked="0" layoutInCell="1" allowOverlap="1" wp14:anchorId="4AD69A77" wp14:editId="7759B8F6">
            <wp:simplePos x="0" y="0"/>
            <wp:positionH relativeFrom="column">
              <wp:posOffset>1991360</wp:posOffset>
            </wp:positionH>
            <wp:positionV relativeFrom="paragraph">
              <wp:posOffset>6985</wp:posOffset>
            </wp:positionV>
            <wp:extent cx="5943600" cy="7429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4">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anchor>
        </w:drawing>
      </w:r>
    </w:p>
    <w:p w14:paraId="609B5735" w14:textId="04E9FA21" w:rsidR="006B5DEC" w:rsidRDefault="006B5DEC" w:rsidP="008B54FA">
      <w:pPr>
        <w:tabs>
          <w:tab w:val="left" w:pos="2917"/>
        </w:tabs>
      </w:pPr>
    </w:p>
    <w:p w14:paraId="1DAD10F9" w14:textId="2C04D8F5" w:rsidR="008B54FA" w:rsidRDefault="76805A14" w:rsidP="00F24EC7">
      <w:pPr>
        <w:jc w:val="center"/>
      </w:pPr>
      <w:r>
        <w:rPr>
          <w:noProof/>
        </w:rPr>
        <w:drawing>
          <wp:inline distT="0" distB="0" distL="0" distR="0" wp14:anchorId="5103FE6D" wp14:editId="4AE1B9E2">
            <wp:extent cx="5810189" cy="410127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15">
                      <a:extLst>
                        <a:ext uri="{28A0092B-C50C-407E-A947-70E740481C1C}">
                          <a14:useLocalDpi xmlns:a14="http://schemas.microsoft.com/office/drawing/2010/main" val="0"/>
                        </a:ext>
                      </a:extLst>
                    </a:blip>
                    <a:stretch>
                      <a:fillRect/>
                    </a:stretch>
                  </pic:blipFill>
                  <pic:spPr>
                    <a:xfrm>
                      <a:off x="0" y="0"/>
                      <a:ext cx="5810189" cy="4101274"/>
                    </a:xfrm>
                    <a:prstGeom prst="rect">
                      <a:avLst/>
                    </a:prstGeom>
                  </pic:spPr>
                </pic:pic>
              </a:graphicData>
            </a:graphic>
          </wp:inline>
        </w:drawing>
      </w:r>
      <w:r>
        <w:br w:type="page"/>
      </w:r>
    </w:p>
    <w:p w14:paraId="5D0AD288" w14:textId="77777777" w:rsidR="006B5DEC" w:rsidRDefault="006B5DEC" w:rsidP="008B54FA">
      <w:pPr>
        <w:tabs>
          <w:tab w:val="left" w:pos="2917"/>
        </w:tabs>
      </w:pPr>
    </w:p>
    <w:tbl>
      <w:tblPr>
        <w:tblStyle w:val="ListTable3-Accent1"/>
        <w:tblW w:w="0" w:type="auto"/>
        <w:tblInd w:w="1232" w:type="dxa"/>
        <w:tblLook w:val="04A0" w:firstRow="1" w:lastRow="0" w:firstColumn="1" w:lastColumn="0" w:noHBand="0" w:noVBand="1"/>
      </w:tblPr>
      <w:tblGrid>
        <w:gridCol w:w="12950"/>
      </w:tblGrid>
      <w:tr w:rsidR="00A442AD" w14:paraId="14C16750" w14:textId="77777777" w:rsidTr="00D4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50" w:type="dxa"/>
          </w:tcPr>
          <w:p w14:paraId="30B116B8" w14:textId="7A646F69" w:rsidR="00A442AD" w:rsidRDefault="00A442AD" w:rsidP="00046F47">
            <w:pPr>
              <w:jc w:val="center"/>
            </w:pPr>
            <w:r>
              <w:rPr>
                <w:rStyle w:val="normaltextrun"/>
                <w:rFonts w:ascii="Calibri" w:hAnsi="Calibri" w:cs="Calibri"/>
                <w:b w:val="0"/>
                <w:bCs w:val="0"/>
                <w:color w:val="FFFFFF"/>
                <w:sz w:val="28"/>
                <w:szCs w:val="28"/>
              </w:rPr>
              <w:t>Medical Dispensing Cart –Discharging Patient</w:t>
            </w:r>
            <w:r>
              <w:rPr>
                <w:rStyle w:val="eop"/>
                <w:rFonts w:ascii="Calibri" w:hAnsi="Calibri" w:cs="Calibri"/>
                <w:b w:val="0"/>
                <w:bCs w:val="0"/>
                <w:color w:val="FFFFFF"/>
                <w:sz w:val="28"/>
                <w:szCs w:val="28"/>
              </w:rPr>
              <w:t> </w:t>
            </w:r>
          </w:p>
        </w:tc>
      </w:tr>
      <w:tr w:rsidR="00ED7796" w14:paraId="78A77B26" w14:textId="77777777" w:rsidTr="00D4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tcPr>
          <w:p w14:paraId="0D14F92A" w14:textId="735507B8" w:rsidR="00ED7796" w:rsidRPr="00360EE2" w:rsidRDefault="008D7039" w:rsidP="00360EE2">
            <w:pPr>
              <w:rPr>
                <w:rStyle w:val="normaltextrun"/>
                <w:rFonts w:ascii="Calibri" w:hAnsi="Calibri" w:cs="Calibri"/>
                <w:b w:val="0"/>
                <w:color w:val="000000" w:themeColor="text1"/>
                <w:sz w:val="24"/>
                <w:szCs w:val="24"/>
              </w:rPr>
            </w:pPr>
            <w:r>
              <w:rPr>
                <w:rStyle w:val="normaltextrun"/>
                <w:rFonts w:ascii="Calibri" w:hAnsi="Calibri" w:cs="Calibri"/>
                <w:b w:val="0"/>
                <w:bCs w:val="0"/>
                <w:color w:val="000000" w:themeColor="text1"/>
                <w:sz w:val="24"/>
                <w:szCs w:val="24"/>
              </w:rPr>
              <w:t xml:space="preserve">Like adding or modifying a patient, the </w:t>
            </w:r>
            <w:r w:rsidR="002564D6" w:rsidRPr="00F800FE">
              <w:rPr>
                <w:rStyle w:val="normaltextrun"/>
                <w:rFonts w:ascii="Calibri" w:hAnsi="Calibri" w:cs="Calibri"/>
                <w:b w:val="0"/>
                <w:bCs w:val="0"/>
                <w:color w:val="000000" w:themeColor="text1"/>
                <w:sz w:val="24"/>
                <w:szCs w:val="24"/>
              </w:rPr>
              <w:t>c</w:t>
            </w:r>
            <w:r w:rsidR="002564D6" w:rsidRPr="00F800FE">
              <w:rPr>
                <w:rStyle w:val="normaltextrun"/>
                <w:rFonts w:ascii="Calibri" w:hAnsi="Calibri" w:cs="Calibri"/>
                <w:b w:val="0"/>
                <w:color w:val="000000" w:themeColor="text1"/>
                <w:sz w:val="24"/>
                <w:szCs w:val="24"/>
              </w:rPr>
              <w:t>harge</w:t>
            </w:r>
            <w:r w:rsidR="002564D6">
              <w:rPr>
                <w:rStyle w:val="normaltextrun"/>
                <w:rFonts w:ascii="Calibri" w:hAnsi="Calibri" w:cs="Calibri"/>
                <w:color w:val="000000" w:themeColor="text1"/>
                <w:sz w:val="24"/>
                <w:szCs w:val="24"/>
              </w:rPr>
              <w:t xml:space="preserve"> </w:t>
            </w:r>
            <w:r w:rsidR="003F62C4" w:rsidRPr="00B12918">
              <w:rPr>
                <w:rStyle w:val="normaltextrun"/>
                <w:rFonts w:ascii="Calibri" w:hAnsi="Calibri" w:cs="Calibri"/>
                <w:b w:val="0"/>
                <w:bCs w:val="0"/>
                <w:color w:val="000000" w:themeColor="text1"/>
                <w:sz w:val="24"/>
                <w:szCs w:val="24"/>
              </w:rPr>
              <w:t>n</w:t>
            </w:r>
            <w:r w:rsidR="003F62C4" w:rsidRPr="00B12918">
              <w:rPr>
                <w:rStyle w:val="normaltextrun"/>
                <w:b w:val="0"/>
                <w:bCs w:val="0"/>
              </w:rPr>
              <w:t>urse</w:t>
            </w:r>
            <w:r>
              <w:rPr>
                <w:rStyle w:val="normaltextrun"/>
                <w:rFonts w:ascii="Calibri" w:hAnsi="Calibri" w:cs="Calibri"/>
                <w:b w:val="0"/>
                <w:bCs w:val="0"/>
                <w:color w:val="000000" w:themeColor="text1"/>
                <w:sz w:val="24"/>
                <w:szCs w:val="24"/>
              </w:rPr>
              <w:t xml:space="preserve"> can discharge a patient from the same screen under Patient Maintenance</w:t>
            </w:r>
            <w:r w:rsidR="008214A5">
              <w:rPr>
                <w:rStyle w:val="normaltextrun"/>
                <w:rFonts w:ascii="Calibri" w:hAnsi="Calibri" w:cs="Calibri"/>
                <w:b w:val="0"/>
                <w:bCs w:val="0"/>
                <w:color w:val="000000" w:themeColor="text1"/>
                <w:sz w:val="24"/>
                <w:szCs w:val="24"/>
              </w:rPr>
              <w:t xml:space="preserve">; the discharge </w:t>
            </w:r>
            <w:r w:rsidR="00B42EAB">
              <w:rPr>
                <w:rStyle w:val="normaltextrun"/>
                <w:rFonts w:ascii="Calibri" w:hAnsi="Calibri" w:cs="Calibri"/>
                <w:b w:val="0"/>
                <w:bCs w:val="0"/>
                <w:color w:val="000000" w:themeColor="text1"/>
                <w:sz w:val="24"/>
                <w:szCs w:val="24"/>
              </w:rPr>
              <w:t>procedure will be</w:t>
            </w:r>
            <w:r w:rsidR="00A33780">
              <w:rPr>
                <w:rStyle w:val="normaltextrun"/>
                <w:rFonts w:ascii="Calibri" w:hAnsi="Calibri" w:cs="Calibri"/>
                <w:b w:val="0"/>
                <w:bCs w:val="0"/>
                <w:color w:val="000000" w:themeColor="text1"/>
                <w:sz w:val="24"/>
                <w:szCs w:val="24"/>
              </w:rPr>
              <w:t>gin</w:t>
            </w:r>
            <w:r w:rsidR="00B42EAB">
              <w:rPr>
                <w:rStyle w:val="normaltextrun"/>
                <w:rFonts w:ascii="Calibri" w:hAnsi="Calibri" w:cs="Calibri"/>
                <w:b w:val="0"/>
                <w:bCs w:val="0"/>
                <w:color w:val="000000" w:themeColor="text1"/>
                <w:sz w:val="24"/>
                <w:szCs w:val="24"/>
              </w:rPr>
              <w:t xml:space="preserve"> when the </w:t>
            </w:r>
            <w:r w:rsidR="002564D6" w:rsidRPr="00F800FE">
              <w:rPr>
                <w:rStyle w:val="normaltextrun"/>
                <w:rFonts w:ascii="Calibri" w:hAnsi="Calibri" w:cs="Calibri"/>
                <w:b w:val="0"/>
                <w:bCs w:val="0"/>
                <w:color w:val="000000" w:themeColor="text1"/>
                <w:sz w:val="24"/>
                <w:szCs w:val="24"/>
              </w:rPr>
              <w:t>c</w:t>
            </w:r>
            <w:r w:rsidR="002564D6" w:rsidRPr="00F800FE">
              <w:rPr>
                <w:rStyle w:val="normaltextrun"/>
                <w:rFonts w:ascii="Calibri" w:hAnsi="Calibri" w:cs="Calibri"/>
                <w:b w:val="0"/>
                <w:color w:val="000000" w:themeColor="text1"/>
                <w:sz w:val="24"/>
                <w:szCs w:val="24"/>
              </w:rPr>
              <w:t>harge</w:t>
            </w:r>
            <w:r w:rsidR="002564D6">
              <w:rPr>
                <w:rStyle w:val="normaltextrun"/>
                <w:rFonts w:ascii="Calibri" w:hAnsi="Calibri" w:cs="Calibri"/>
                <w:color w:val="000000" w:themeColor="text1"/>
                <w:sz w:val="24"/>
                <w:szCs w:val="24"/>
              </w:rPr>
              <w:t xml:space="preserve"> </w:t>
            </w:r>
            <w:r w:rsidR="006F1C3F">
              <w:rPr>
                <w:rStyle w:val="normaltextrun"/>
                <w:rFonts w:ascii="Calibri" w:hAnsi="Calibri" w:cs="Calibri"/>
                <w:b w:val="0"/>
                <w:bCs w:val="0"/>
                <w:color w:val="000000" w:themeColor="text1"/>
                <w:sz w:val="24"/>
                <w:szCs w:val="24"/>
              </w:rPr>
              <w:t>nurse</w:t>
            </w:r>
            <w:r w:rsidR="00B42EAB">
              <w:rPr>
                <w:rStyle w:val="normaltextrun"/>
                <w:rFonts w:ascii="Calibri" w:hAnsi="Calibri" w:cs="Calibri"/>
                <w:b w:val="0"/>
                <w:bCs w:val="0"/>
                <w:color w:val="000000" w:themeColor="text1"/>
                <w:sz w:val="24"/>
                <w:szCs w:val="24"/>
              </w:rPr>
              <w:t xml:space="preserve"> clicks on the discharge icon.</w:t>
            </w:r>
          </w:p>
        </w:tc>
      </w:tr>
    </w:tbl>
    <w:p w14:paraId="79B4FF48" w14:textId="6DC7B16D" w:rsidR="0067109C" w:rsidRDefault="0067109C" w:rsidP="00B62664"/>
    <w:p w14:paraId="6A2E7EC5" w14:textId="615EAFAA" w:rsidR="0067109C" w:rsidRDefault="00AB4F18" w:rsidP="00046F47">
      <w:pPr>
        <w:jc w:val="center"/>
      </w:pPr>
      <w:r>
        <w:rPr>
          <w:noProof/>
        </w:rPr>
        <w:drawing>
          <wp:inline distT="0" distB="0" distL="0" distR="0" wp14:anchorId="35134B29" wp14:editId="2C1DE290">
            <wp:extent cx="5943600" cy="4195445"/>
            <wp:effectExtent l="0" t="0" r="0" b="0"/>
            <wp:docPr id="966444800" name="Picture 96644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44800"/>
                    <pic:cNvPicPr/>
                  </pic:nvPicPr>
                  <pic:blipFill>
                    <a:blip r:embed="rId116">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2B07D13E" w14:textId="1CE38216" w:rsidR="00A442AD" w:rsidRDefault="00A442AD" w:rsidP="00016072"/>
    <w:tbl>
      <w:tblPr>
        <w:tblStyle w:val="ListTable3-Accent1"/>
        <w:tblW w:w="0" w:type="auto"/>
        <w:jc w:val="center"/>
        <w:tblLook w:val="04A0" w:firstRow="1" w:lastRow="0" w:firstColumn="1" w:lastColumn="0" w:noHBand="0" w:noVBand="1"/>
      </w:tblPr>
      <w:tblGrid>
        <w:gridCol w:w="9440"/>
      </w:tblGrid>
      <w:tr w:rsidR="00A629E4" w14:paraId="5624D43A"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1D5EBA7B" w14:textId="54415776" w:rsidR="00A629E4" w:rsidRDefault="00A629E4" w:rsidP="005036F3">
            <w:pPr>
              <w:jc w:val="center"/>
            </w:pPr>
            <w:r>
              <w:rPr>
                <w:rFonts w:ascii="Calibri" w:hAnsi="Calibri" w:cs="Calibri"/>
                <w:color w:val="FFFFFF"/>
                <w:sz w:val="28"/>
                <w:szCs w:val="28"/>
              </w:rPr>
              <w:t xml:space="preserve">Medical Dispensing Cart – Discharging </w:t>
            </w:r>
            <w:proofErr w:type="gramStart"/>
            <w:r>
              <w:rPr>
                <w:rFonts w:ascii="Calibri" w:hAnsi="Calibri" w:cs="Calibri"/>
                <w:color w:val="FFFFFF"/>
                <w:sz w:val="28"/>
                <w:szCs w:val="28"/>
              </w:rPr>
              <w:t>Patient(</w:t>
            </w:r>
            <w:proofErr w:type="gramEnd"/>
            <w:r>
              <w:rPr>
                <w:rFonts w:ascii="Calibri" w:hAnsi="Calibri" w:cs="Calibri"/>
                <w:color w:val="FFFFFF"/>
                <w:sz w:val="28"/>
                <w:szCs w:val="28"/>
              </w:rPr>
              <w:t>Select Patient: Tom Nook)</w:t>
            </w:r>
          </w:p>
        </w:tc>
      </w:tr>
      <w:tr w:rsidR="00B42EAB" w:rsidRPr="003169FD" w14:paraId="52461102" w14:textId="77777777" w:rsidTr="00462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69A3F6F5" w14:textId="44F39860" w:rsidR="00B42EAB" w:rsidRPr="003169FD" w:rsidRDefault="003169FD" w:rsidP="003169FD">
            <w:pPr>
              <w:rPr>
                <w:rFonts w:ascii="Calibri" w:hAnsi="Calibri" w:cs="Calibri"/>
                <w:b w:val="0"/>
                <w:color w:val="000000" w:themeColor="text1"/>
                <w:sz w:val="24"/>
                <w:szCs w:val="24"/>
              </w:rPr>
            </w:pPr>
            <w:r>
              <w:rPr>
                <w:rFonts w:ascii="Calibri" w:hAnsi="Calibri" w:cs="Calibri"/>
                <w:b w:val="0"/>
                <w:bCs w:val="0"/>
                <w:color w:val="000000" w:themeColor="text1"/>
                <w:sz w:val="24"/>
                <w:szCs w:val="24"/>
              </w:rPr>
              <w:t>T</w:t>
            </w:r>
            <w:r>
              <w:rPr>
                <w:b w:val="0"/>
                <w:bCs w:val="0"/>
              </w:rPr>
              <w:t xml:space="preserve">he </w:t>
            </w:r>
            <w:r w:rsidR="002564D6">
              <w:rPr>
                <w:b w:val="0"/>
                <w:bCs w:val="0"/>
              </w:rPr>
              <w:t xml:space="preserve">charge </w:t>
            </w:r>
            <w:r w:rsidR="00EE555D">
              <w:rPr>
                <w:b w:val="0"/>
                <w:bCs w:val="0"/>
              </w:rPr>
              <w:t>nurse</w:t>
            </w:r>
            <w:r>
              <w:rPr>
                <w:b w:val="0"/>
                <w:bCs w:val="0"/>
              </w:rPr>
              <w:t xml:space="preserve"> will need to click on the discharge</w:t>
            </w:r>
            <w:r w:rsidR="00D07829">
              <w:rPr>
                <w:b w:val="0"/>
                <w:bCs w:val="0"/>
              </w:rPr>
              <w:t xml:space="preserve"> (visual studio image library </w:t>
            </w:r>
            <w:r w:rsidR="00266CDA">
              <w:rPr>
                <w:b w:val="0"/>
                <w:bCs w:val="0"/>
              </w:rPr>
              <w:t>“</w:t>
            </w:r>
            <w:r w:rsidR="00D07829">
              <w:rPr>
                <w:b w:val="0"/>
                <w:bCs w:val="0"/>
              </w:rPr>
              <w:t>Exit</w:t>
            </w:r>
            <w:r w:rsidR="00266CDA">
              <w:rPr>
                <w:b w:val="0"/>
                <w:bCs w:val="0"/>
              </w:rPr>
              <w:t>”</w:t>
            </w:r>
            <w:r w:rsidR="00E957C8">
              <w:rPr>
                <w:b w:val="0"/>
                <w:bCs w:val="0"/>
              </w:rPr>
              <w:t xml:space="preserve"> </w:t>
            </w:r>
            <w:r w:rsidR="0052535C">
              <w:rPr>
                <w:b w:val="0"/>
                <w:bCs w:val="0"/>
              </w:rPr>
              <w:t>icon</w:t>
            </w:r>
            <w:r w:rsidR="00D07829">
              <w:rPr>
                <w:b w:val="0"/>
                <w:bCs w:val="0"/>
              </w:rPr>
              <w:t xml:space="preserve">) </w:t>
            </w:r>
            <w:r w:rsidR="00BB000D">
              <w:rPr>
                <w:b w:val="0"/>
                <w:bCs w:val="0"/>
              </w:rPr>
              <w:t xml:space="preserve">button </w:t>
            </w:r>
            <w:r w:rsidR="007D2969">
              <w:rPr>
                <w:b w:val="0"/>
                <w:bCs w:val="0"/>
              </w:rPr>
              <w:t>to delete the patient</w:t>
            </w:r>
            <w:r w:rsidR="0040742F">
              <w:rPr>
                <w:b w:val="0"/>
                <w:bCs w:val="0"/>
              </w:rPr>
              <w:t xml:space="preserve"> successfully</w:t>
            </w:r>
            <w:r w:rsidR="007D2969">
              <w:rPr>
                <w:b w:val="0"/>
                <w:bCs w:val="0"/>
              </w:rPr>
              <w:t>.</w:t>
            </w:r>
          </w:p>
        </w:tc>
      </w:tr>
    </w:tbl>
    <w:p w14:paraId="7286184A" w14:textId="77777777" w:rsidR="00A629E4" w:rsidRDefault="00A629E4" w:rsidP="00046F47">
      <w:pPr>
        <w:jc w:val="center"/>
      </w:pPr>
    </w:p>
    <w:p w14:paraId="1BAEA7BD" w14:textId="6A54AB7F" w:rsidR="00AF728D" w:rsidRDefault="00E24349" w:rsidP="00293074">
      <w:pPr>
        <w:jc w:val="center"/>
      </w:pPr>
      <w:r>
        <w:rPr>
          <w:noProof/>
        </w:rPr>
        <w:drawing>
          <wp:inline distT="0" distB="0" distL="0" distR="0" wp14:anchorId="24D40260" wp14:editId="5B5AF217">
            <wp:extent cx="7600950" cy="43719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7">
                      <a:extLst>
                        <a:ext uri="{28A0092B-C50C-407E-A947-70E740481C1C}">
                          <a14:useLocalDpi xmlns:a14="http://schemas.microsoft.com/office/drawing/2010/main" val="0"/>
                        </a:ext>
                      </a:extLst>
                    </a:blip>
                    <a:stretch>
                      <a:fillRect/>
                    </a:stretch>
                  </pic:blipFill>
                  <pic:spPr>
                    <a:xfrm>
                      <a:off x="0" y="0"/>
                      <a:ext cx="7600950" cy="4371907"/>
                    </a:xfrm>
                    <a:prstGeom prst="rect">
                      <a:avLst/>
                    </a:prstGeom>
                  </pic:spPr>
                </pic:pic>
              </a:graphicData>
            </a:graphic>
          </wp:inline>
        </w:drawing>
      </w:r>
    </w:p>
    <w:p w14:paraId="4D4420E5" w14:textId="49AED166" w:rsidR="00016072" w:rsidRDefault="00016072" w:rsidP="00293074">
      <w:pPr>
        <w:jc w:val="center"/>
      </w:pPr>
    </w:p>
    <w:p w14:paraId="52A41896" w14:textId="77777777" w:rsidR="00016072" w:rsidRDefault="00016072" w:rsidP="00293074">
      <w:pPr>
        <w:jc w:val="center"/>
      </w:pPr>
    </w:p>
    <w:tbl>
      <w:tblPr>
        <w:tblStyle w:val="ListTable3-Accent1"/>
        <w:tblW w:w="0" w:type="auto"/>
        <w:jc w:val="center"/>
        <w:tblLook w:val="04A0" w:firstRow="1" w:lastRow="0" w:firstColumn="1" w:lastColumn="0" w:noHBand="0" w:noVBand="1"/>
      </w:tblPr>
      <w:tblGrid>
        <w:gridCol w:w="9440"/>
      </w:tblGrid>
      <w:tr w:rsidR="00A629E4" w14:paraId="5317F805"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A95E251" w14:textId="23D843F8" w:rsidR="00A629E4" w:rsidRDefault="00A629E4" w:rsidP="005036F3">
            <w:pPr>
              <w:jc w:val="center"/>
            </w:pPr>
            <w:r>
              <w:rPr>
                <w:rFonts w:ascii="Calibri" w:hAnsi="Calibri" w:cs="Calibri"/>
                <w:color w:val="FFFFFF"/>
                <w:sz w:val="28"/>
                <w:szCs w:val="28"/>
              </w:rPr>
              <w:t xml:space="preserve">Medical Dispensing Cart – Discharging </w:t>
            </w:r>
            <w:proofErr w:type="gramStart"/>
            <w:r>
              <w:rPr>
                <w:rFonts w:ascii="Calibri" w:hAnsi="Calibri" w:cs="Calibri"/>
                <w:color w:val="FFFFFF"/>
                <w:sz w:val="28"/>
                <w:szCs w:val="28"/>
              </w:rPr>
              <w:t>Patient(</w:t>
            </w:r>
            <w:proofErr w:type="gramEnd"/>
            <w:r>
              <w:rPr>
                <w:rFonts w:ascii="Calibri" w:hAnsi="Calibri" w:cs="Calibri"/>
                <w:color w:val="FFFFFF"/>
                <w:sz w:val="28"/>
                <w:szCs w:val="28"/>
              </w:rPr>
              <w:t xml:space="preserve">Prompt </w:t>
            </w:r>
            <w:r w:rsidR="006F1C3F">
              <w:rPr>
                <w:rFonts w:ascii="Calibri" w:hAnsi="Calibri" w:cs="Calibri"/>
                <w:color w:val="FFFFFF"/>
                <w:sz w:val="28"/>
                <w:szCs w:val="28"/>
              </w:rPr>
              <w:t>N</w:t>
            </w:r>
            <w:r w:rsidR="006F1C3F">
              <w:rPr>
                <w:color w:val="FFFFFF"/>
                <w:sz w:val="28"/>
                <w:szCs w:val="28"/>
              </w:rPr>
              <w:t>urse</w:t>
            </w:r>
            <w:r>
              <w:rPr>
                <w:rFonts w:ascii="Calibri" w:hAnsi="Calibri" w:cs="Calibri"/>
                <w:color w:val="FFFFFF"/>
                <w:sz w:val="28"/>
                <w:szCs w:val="28"/>
              </w:rPr>
              <w:t>)</w:t>
            </w:r>
          </w:p>
        </w:tc>
      </w:tr>
      <w:tr w:rsidR="00800DEE" w14:paraId="13F7D17F" w14:textId="77777777" w:rsidTr="00462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5596C45C" w14:textId="01704EA7" w:rsidR="00800DEE" w:rsidRPr="00AF355F" w:rsidRDefault="00AF355F" w:rsidP="00AF355F">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The </w:t>
            </w:r>
            <w:r w:rsidR="002564D6">
              <w:rPr>
                <w:rFonts w:ascii="Calibri" w:hAnsi="Calibri" w:cs="Calibri"/>
                <w:b w:val="0"/>
                <w:bCs w:val="0"/>
                <w:color w:val="000000" w:themeColor="text1"/>
                <w:sz w:val="24"/>
                <w:szCs w:val="24"/>
              </w:rPr>
              <w:t xml:space="preserve">charge </w:t>
            </w:r>
            <w:r w:rsidR="00FD0378">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w:t>
            </w:r>
            <w:r w:rsidR="005259D9">
              <w:rPr>
                <w:rFonts w:ascii="Calibri" w:hAnsi="Calibri" w:cs="Calibri"/>
                <w:b w:val="0"/>
                <w:bCs w:val="0"/>
                <w:color w:val="000000" w:themeColor="text1"/>
                <w:sz w:val="24"/>
                <w:szCs w:val="24"/>
              </w:rPr>
              <w:t>may have been</w:t>
            </w:r>
            <w:r>
              <w:rPr>
                <w:rFonts w:ascii="Calibri" w:hAnsi="Calibri" w:cs="Calibri"/>
                <w:b w:val="0"/>
                <w:bCs w:val="0"/>
                <w:color w:val="000000" w:themeColor="text1"/>
                <w:sz w:val="24"/>
                <w:szCs w:val="24"/>
              </w:rPr>
              <w:t xml:space="preserve"> provided information that the patient </w:t>
            </w:r>
            <w:r w:rsidR="00712186">
              <w:rPr>
                <w:rFonts w:ascii="Calibri" w:hAnsi="Calibri" w:cs="Calibri"/>
                <w:b w:val="0"/>
                <w:bCs w:val="0"/>
                <w:color w:val="000000" w:themeColor="text1"/>
                <w:sz w:val="24"/>
                <w:szCs w:val="24"/>
              </w:rPr>
              <w:t xml:space="preserve">has discharge orders and can be </w:t>
            </w:r>
            <w:r w:rsidR="00652A8B">
              <w:rPr>
                <w:rFonts w:ascii="Calibri" w:hAnsi="Calibri" w:cs="Calibri"/>
                <w:b w:val="0"/>
                <w:bCs w:val="0"/>
                <w:color w:val="000000" w:themeColor="text1"/>
                <w:sz w:val="24"/>
                <w:szCs w:val="24"/>
              </w:rPr>
              <w:t>discharged from the system</w:t>
            </w:r>
            <w:r w:rsidR="008D7D63">
              <w:rPr>
                <w:rFonts w:ascii="Calibri" w:hAnsi="Calibri" w:cs="Calibri"/>
                <w:b w:val="0"/>
                <w:bCs w:val="0"/>
                <w:color w:val="000000" w:themeColor="text1"/>
                <w:sz w:val="24"/>
                <w:szCs w:val="24"/>
              </w:rPr>
              <w:t xml:space="preserve">, but a prompt </w:t>
            </w:r>
            <w:r w:rsidR="0009231D">
              <w:rPr>
                <w:rFonts w:ascii="Calibri" w:hAnsi="Calibri" w:cs="Calibri"/>
                <w:b w:val="0"/>
                <w:bCs w:val="0"/>
                <w:color w:val="000000" w:themeColor="text1"/>
                <w:sz w:val="24"/>
                <w:szCs w:val="24"/>
              </w:rPr>
              <w:t xml:space="preserve">requests the </w:t>
            </w:r>
            <w:r w:rsidR="002564D6">
              <w:rPr>
                <w:rFonts w:ascii="Calibri" w:hAnsi="Calibri" w:cs="Calibri"/>
                <w:b w:val="0"/>
                <w:bCs w:val="0"/>
                <w:color w:val="000000" w:themeColor="text1"/>
                <w:sz w:val="24"/>
                <w:szCs w:val="24"/>
              </w:rPr>
              <w:t xml:space="preserve">charge </w:t>
            </w:r>
            <w:r w:rsidR="0081736B">
              <w:rPr>
                <w:rFonts w:ascii="Calibri" w:hAnsi="Calibri" w:cs="Calibri"/>
                <w:b w:val="0"/>
                <w:bCs w:val="0"/>
                <w:color w:val="000000" w:themeColor="text1"/>
                <w:sz w:val="24"/>
                <w:szCs w:val="24"/>
              </w:rPr>
              <w:t>nurse</w:t>
            </w:r>
            <w:r w:rsidR="0009231D">
              <w:rPr>
                <w:rFonts w:ascii="Calibri" w:hAnsi="Calibri" w:cs="Calibri"/>
                <w:b w:val="0"/>
                <w:bCs w:val="0"/>
                <w:color w:val="000000" w:themeColor="text1"/>
                <w:sz w:val="24"/>
                <w:szCs w:val="24"/>
              </w:rPr>
              <w:t xml:space="preserve"> t</w:t>
            </w:r>
            <w:r w:rsidR="00BB19F8">
              <w:rPr>
                <w:rFonts w:ascii="Calibri" w:hAnsi="Calibri" w:cs="Calibri"/>
                <w:b w:val="0"/>
                <w:bCs w:val="0"/>
                <w:color w:val="000000" w:themeColor="text1"/>
                <w:sz w:val="24"/>
                <w:szCs w:val="24"/>
              </w:rPr>
              <w:t>o b</w:t>
            </w:r>
            <w:r w:rsidR="007A0122">
              <w:rPr>
                <w:rFonts w:ascii="Calibri" w:hAnsi="Calibri" w:cs="Calibri"/>
                <w:b w:val="0"/>
                <w:bCs w:val="0"/>
                <w:color w:val="000000" w:themeColor="text1"/>
                <w:sz w:val="24"/>
                <w:szCs w:val="24"/>
              </w:rPr>
              <w:t>e sure they want to discharge the patient.</w:t>
            </w:r>
          </w:p>
        </w:tc>
      </w:tr>
    </w:tbl>
    <w:p w14:paraId="1B868C61" w14:textId="14720D2A" w:rsidR="007F6C21" w:rsidRDefault="00331994" w:rsidP="00DB7490">
      <w:pPr>
        <w:rPr>
          <w:rStyle w:val="CommentReference"/>
        </w:rPr>
      </w:pPr>
      <w:r>
        <w:rPr>
          <w:noProof/>
        </w:rPr>
        <w:drawing>
          <wp:anchor distT="0" distB="0" distL="114300" distR="114300" simplePos="0" relativeHeight="251658257" behindDoc="0" locked="0" layoutInCell="1" allowOverlap="1" wp14:anchorId="346FBF3B" wp14:editId="4F2A1D2D">
            <wp:simplePos x="0" y="0"/>
            <wp:positionH relativeFrom="column">
              <wp:posOffset>1231900</wp:posOffset>
            </wp:positionH>
            <wp:positionV relativeFrom="paragraph">
              <wp:posOffset>71120</wp:posOffset>
            </wp:positionV>
            <wp:extent cx="7560865" cy="4681596"/>
            <wp:effectExtent l="0" t="0" r="254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13441"/>
                    <a:stretch/>
                  </pic:blipFill>
                  <pic:spPr bwMode="auto">
                    <a:xfrm>
                      <a:off x="0" y="0"/>
                      <a:ext cx="7560865" cy="4681596"/>
                    </a:xfrm>
                    <a:prstGeom prst="rect">
                      <a:avLst/>
                    </a:prstGeom>
                    <a:ln>
                      <a:noFill/>
                    </a:ln>
                    <a:extLst>
                      <a:ext uri="{53640926-AAD7-44D8-BBD7-CCE9431645EC}">
                        <a14:shadowObscured xmlns:a14="http://schemas.microsoft.com/office/drawing/2010/main"/>
                      </a:ext>
                    </a:extLst>
                  </pic:spPr>
                </pic:pic>
              </a:graphicData>
            </a:graphic>
          </wp:anchor>
        </w:drawing>
      </w:r>
    </w:p>
    <w:p w14:paraId="6DDCA873" w14:textId="35166A75" w:rsidR="00AF728D" w:rsidRDefault="00331994" w:rsidP="00331994">
      <w:pPr>
        <w:tabs>
          <w:tab w:val="left" w:pos="3415"/>
        </w:tabs>
      </w:pPr>
      <w:r>
        <w:tab/>
      </w:r>
    </w:p>
    <w:p w14:paraId="38BC9113" w14:textId="5B1665ED" w:rsidR="003E3611" w:rsidRDefault="00331994" w:rsidP="00293074">
      <w:r>
        <w:br w:type="page"/>
      </w:r>
    </w:p>
    <w:tbl>
      <w:tblPr>
        <w:tblStyle w:val="ListTable3-Accent1"/>
        <w:tblW w:w="0" w:type="auto"/>
        <w:jc w:val="center"/>
        <w:tblLook w:val="04A0" w:firstRow="1" w:lastRow="0" w:firstColumn="1" w:lastColumn="0" w:noHBand="0" w:noVBand="1"/>
      </w:tblPr>
      <w:tblGrid>
        <w:gridCol w:w="9440"/>
      </w:tblGrid>
      <w:tr w:rsidR="003E3611" w14:paraId="2506904F"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41A2FE67" w14:textId="3703985B" w:rsidR="003E3611" w:rsidRDefault="003E3611" w:rsidP="005036F3">
            <w:pPr>
              <w:jc w:val="center"/>
            </w:pPr>
            <w:r>
              <w:rPr>
                <w:rFonts w:ascii="Calibri" w:hAnsi="Calibri" w:cs="Calibri"/>
                <w:color w:val="FFFFFF"/>
                <w:sz w:val="28"/>
                <w:szCs w:val="28"/>
              </w:rPr>
              <w:t xml:space="preserve">Medical Dispensing Cart – Discharging </w:t>
            </w:r>
            <w:proofErr w:type="gramStart"/>
            <w:r>
              <w:rPr>
                <w:rFonts w:ascii="Calibri" w:hAnsi="Calibri" w:cs="Calibri"/>
                <w:color w:val="FFFFFF"/>
                <w:sz w:val="28"/>
                <w:szCs w:val="28"/>
              </w:rPr>
              <w:t>Patient(</w:t>
            </w:r>
            <w:proofErr w:type="gramEnd"/>
            <w:r>
              <w:rPr>
                <w:rFonts w:ascii="Calibri" w:hAnsi="Calibri" w:cs="Calibri"/>
                <w:color w:val="FFFFFF"/>
                <w:sz w:val="28"/>
                <w:szCs w:val="28"/>
              </w:rPr>
              <w:t>Successful discharge)</w:t>
            </w:r>
          </w:p>
        </w:tc>
      </w:tr>
      <w:tr w:rsidR="007A0122" w14:paraId="65C1E2F8" w14:textId="77777777" w:rsidTr="00462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07BC8188" w14:textId="3ACA98A9" w:rsidR="007A0122" w:rsidRPr="00151A8C" w:rsidRDefault="00151A8C" w:rsidP="00151A8C">
            <w:pPr>
              <w:rPr>
                <w:rFonts w:ascii="Calibri" w:hAnsi="Calibri" w:cs="Calibri"/>
                <w:b w:val="0"/>
                <w:color w:val="000000" w:themeColor="text1"/>
                <w:sz w:val="24"/>
                <w:szCs w:val="24"/>
              </w:rPr>
            </w:pPr>
            <w:r>
              <w:rPr>
                <w:rFonts w:ascii="Calibri" w:hAnsi="Calibri" w:cs="Calibri"/>
                <w:b w:val="0"/>
                <w:bCs w:val="0"/>
                <w:color w:val="000000" w:themeColor="text1"/>
                <w:sz w:val="24"/>
                <w:szCs w:val="24"/>
              </w:rPr>
              <w:t>The</w:t>
            </w:r>
            <w:r w:rsidR="005E4EC7">
              <w:rPr>
                <w:rFonts w:ascii="Calibri" w:hAnsi="Calibri" w:cs="Calibri"/>
                <w:b w:val="0"/>
                <w:bCs w:val="0"/>
                <w:color w:val="000000" w:themeColor="text1"/>
                <w:sz w:val="24"/>
                <w:szCs w:val="24"/>
              </w:rPr>
              <w:t xml:space="preserve"> </w:t>
            </w:r>
            <w:r w:rsidR="00F07E89">
              <w:rPr>
                <w:rFonts w:ascii="Calibri" w:hAnsi="Calibri" w:cs="Calibri"/>
                <w:b w:val="0"/>
                <w:bCs w:val="0"/>
                <w:color w:val="000000" w:themeColor="text1"/>
                <w:sz w:val="24"/>
                <w:szCs w:val="24"/>
              </w:rPr>
              <w:t xml:space="preserve">patient that the </w:t>
            </w:r>
            <w:r w:rsidR="002564D6">
              <w:rPr>
                <w:rFonts w:ascii="Calibri" w:hAnsi="Calibri" w:cs="Calibri"/>
                <w:b w:val="0"/>
                <w:bCs w:val="0"/>
                <w:color w:val="000000" w:themeColor="text1"/>
                <w:sz w:val="24"/>
                <w:szCs w:val="24"/>
              </w:rPr>
              <w:t xml:space="preserve">charge </w:t>
            </w:r>
            <w:r w:rsidR="00F07E89">
              <w:rPr>
                <w:rFonts w:ascii="Calibri" w:hAnsi="Calibri" w:cs="Calibri"/>
                <w:b w:val="0"/>
                <w:bCs w:val="0"/>
                <w:color w:val="000000" w:themeColor="text1"/>
                <w:sz w:val="24"/>
                <w:szCs w:val="24"/>
              </w:rPr>
              <w:t>nurse</w:t>
            </w:r>
            <w:r w:rsidR="003404C4">
              <w:rPr>
                <w:rFonts w:ascii="Calibri" w:hAnsi="Calibri" w:cs="Calibri"/>
                <w:b w:val="0"/>
                <w:bCs w:val="0"/>
                <w:color w:val="000000" w:themeColor="text1"/>
                <w:sz w:val="24"/>
                <w:szCs w:val="24"/>
              </w:rPr>
              <w:t xml:space="preserve"> selected</w:t>
            </w:r>
            <w:r w:rsidR="00B569FC">
              <w:rPr>
                <w:rFonts w:ascii="Calibri" w:hAnsi="Calibri" w:cs="Calibri"/>
                <w:b w:val="0"/>
                <w:bCs w:val="0"/>
                <w:color w:val="000000" w:themeColor="text1"/>
                <w:sz w:val="24"/>
                <w:szCs w:val="24"/>
              </w:rPr>
              <w:t xml:space="preserve"> will be discharged, which the system then reflects that the patient has be</w:t>
            </w:r>
            <w:r w:rsidR="001B06A7">
              <w:rPr>
                <w:rFonts w:ascii="Calibri" w:hAnsi="Calibri" w:cs="Calibri"/>
                <w:b w:val="0"/>
                <w:bCs w:val="0"/>
                <w:color w:val="000000" w:themeColor="text1"/>
                <w:sz w:val="24"/>
                <w:szCs w:val="24"/>
              </w:rPr>
              <w:t>en</w:t>
            </w:r>
            <w:r w:rsidR="00B569FC">
              <w:rPr>
                <w:rFonts w:ascii="Calibri" w:hAnsi="Calibri" w:cs="Calibri"/>
                <w:b w:val="0"/>
                <w:bCs w:val="0"/>
                <w:color w:val="000000" w:themeColor="text1"/>
                <w:sz w:val="24"/>
                <w:szCs w:val="24"/>
              </w:rPr>
              <w:t xml:space="preserve"> </w:t>
            </w:r>
            <w:r w:rsidR="006E3191">
              <w:rPr>
                <w:rFonts w:ascii="Calibri" w:hAnsi="Calibri" w:cs="Calibri"/>
                <w:b w:val="0"/>
                <w:bCs w:val="0"/>
                <w:color w:val="000000" w:themeColor="text1"/>
                <w:sz w:val="24"/>
                <w:szCs w:val="24"/>
              </w:rPr>
              <w:t>removed from the system as an admitted patient.</w:t>
            </w:r>
          </w:p>
        </w:tc>
      </w:tr>
    </w:tbl>
    <w:p w14:paraId="3664E4CE" w14:textId="55416150" w:rsidR="003E3611" w:rsidRDefault="003E3611" w:rsidP="00046F47">
      <w:pPr>
        <w:jc w:val="center"/>
      </w:pPr>
    </w:p>
    <w:p w14:paraId="13ECC776" w14:textId="483F2A88" w:rsidR="00A442AD" w:rsidRDefault="00331994" w:rsidP="001F77FA">
      <w:pPr>
        <w:jc w:val="center"/>
      </w:pPr>
      <w:r>
        <w:rPr>
          <w:noProof/>
        </w:rPr>
        <w:drawing>
          <wp:anchor distT="0" distB="0" distL="114300" distR="114300" simplePos="0" relativeHeight="251658256" behindDoc="0" locked="0" layoutInCell="1" allowOverlap="1" wp14:anchorId="490E13BD" wp14:editId="2B30C283">
            <wp:simplePos x="0" y="0"/>
            <wp:positionH relativeFrom="column">
              <wp:posOffset>1429971</wp:posOffset>
            </wp:positionH>
            <wp:positionV relativeFrom="paragraph">
              <wp:posOffset>126365</wp:posOffset>
            </wp:positionV>
            <wp:extent cx="7402050" cy="4248515"/>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9">
                      <a:extLst>
                        <a:ext uri="{28A0092B-C50C-407E-A947-70E740481C1C}">
                          <a14:useLocalDpi xmlns:a14="http://schemas.microsoft.com/office/drawing/2010/main" val="0"/>
                        </a:ext>
                      </a:extLst>
                    </a:blip>
                    <a:stretch>
                      <a:fillRect/>
                    </a:stretch>
                  </pic:blipFill>
                  <pic:spPr>
                    <a:xfrm>
                      <a:off x="0" y="0"/>
                      <a:ext cx="7402050" cy="4248515"/>
                    </a:xfrm>
                    <a:prstGeom prst="rect">
                      <a:avLst/>
                    </a:prstGeom>
                  </pic:spPr>
                </pic:pic>
              </a:graphicData>
            </a:graphic>
          </wp:anchor>
        </w:drawing>
      </w:r>
    </w:p>
    <w:p w14:paraId="650CD46E" w14:textId="77777777" w:rsidR="00A50B85" w:rsidRPr="00A50B85" w:rsidRDefault="00A50B85" w:rsidP="00A50B85">
      <w:pPr>
        <w:jc w:val="center"/>
      </w:pPr>
    </w:p>
    <w:p w14:paraId="477C6B05" w14:textId="18C7D772" w:rsidR="007A0122" w:rsidRDefault="00331994" w:rsidP="00331994">
      <w:pPr>
        <w:tabs>
          <w:tab w:val="left" w:pos="3582"/>
        </w:tabs>
      </w:pPr>
      <w:r>
        <w:tab/>
      </w:r>
    </w:p>
    <w:p w14:paraId="45A0EE88" w14:textId="77777777" w:rsidR="00331994" w:rsidRDefault="00331994">
      <w:r>
        <w:br w:type="page"/>
      </w:r>
    </w:p>
    <w:p w14:paraId="7BC6E839" w14:textId="0743B5E6" w:rsidR="007A0122" w:rsidRDefault="007A0122" w:rsidP="00331994">
      <w:pPr>
        <w:tabs>
          <w:tab w:val="left" w:pos="3582"/>
        </w:tabs>
      </w:pPr>
    </w:p>
    <w:tbl>
      <w:tblPr>
        <w:tblStyle w:val="ListTable3-Accent1"/>
        <w:tblW w:w="0" w:type="auto"/>
        <w:jc w:val="center"/>
        <w:tblLook w:val="04A0" w:firstRow="1" w:lastRow="0" w:firstColumn="1" w:lastColumn="0" w:noHBand="0" w:noVBand="1"/>
      </w:tblPr>
      <w:tblGrid>
        <w:gridCol w:w="9440"/>
      </w:tblGrid>
      <w:tr w:rsidR="001F77FA" w14:paraId="06F786F2"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20DD029" w14:textId="1A36102B" w:rsidR="001F77FA" w:rsidRDefault="001F77FA" w:rsidP="005036F3">
            <w:pPr>
              <w:jc w:val="center"/>
            </w:pPr>
            <w:r>
              <w:rPr>
                <w:rFonts w:ascii="Calibri" w:hAnsi="Calibri" w:cs="Calibri"/>
                <w:color w:val="FFFFFF"/>
                <w:sz w:val="28"/>
                <w:szCs w:val="28"/>
              </w:rPr>
              <w:t xml:space="preserve">Medical Dispensing Cart – Discharging </w:t>
            </w:r>
            <w:proofErr w:type="gramStart"/>
            <w:r>
              <w:rPr>
                <w:rFonts w:ascii="Calibri" w:hAnsi="Calibri" w:cs="Calibri"/>
                <w:color w:val="FFFFFF"/>
                <w:sz w:val="28"/>
                <w:szCs w:val="28"/>
              </w:rPr>
              <w:t>Patient(</w:t>
            </w:r>
            <w:proofErr w:type="gramEnd"/>
            <w:r>
              <w:rPr>
                <w:rFonts w:ascii="Calibri" w:hAnsi="Calibri" w:cs="Calibri"/>
                <w:color w:val="FFFFFF"/>
                <w:sz w:val="28"/>
                <w:szCs w:val="28"/>
              </w:rPr>
              <w:t>Select Patient: John Doe</w:t>
            </w:r>
            <w:r w:rsidR="00AC6548">
              <w:rPr>
                <w:rFonts w:ascii="Calibri" w:hAnsi="Calibri" w:cs="Calibri"/>
                <w:color w:val="FFFFFF"/>
                <w:sz w:val="28"/>
                <w:szCs w:val="28"/>
              </w:rPr>
              <w:t xml:space="preserve"> / Unsuccessful, need Dr order</w:t>
            </w:r>
            <w:r>
              <w:rPr>
                <w:rFonts w:ascii="Calibri" w:hAnsi="Calibri" w:cs="Calibri"/>
                <w:color w:val="FFFFFF"/>
                <w:sz w:val="28"/>
                <w:szCs w:val="28"/>
              </w:rPr>
              <w:t>)</w:t>
            </w:r>
          </w:p>
        </w:tc>
      </w:tr>
      <w:tr w:rsidR="00F76452" w:rsidRPr="009C2427" w14:paraId="4BCD8F1A" w14:textId="77777777" w:rsidTr="00462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7A167D30" w14:textId="5F9DB71A" w:rsidR="00F76452" w:rsidRPr="009C2427" w:rsidRDefault="00AC6548" w:rsidP="009C2427">
            <w:pPr>
              <w:rPr>
                <w:rFonts w:ascii="Calibri" w:hAnsi="Calibri" w:cs="Calibri"/>
                <w:b w:val="0"/>
                <w:color w:val="000000" w:themeColor="text1"/>
                <w:sz w:val="24"/>
                <w:szCs w:val="24"/>
              </w:rPr>
            </w:pPr>
            <w:r>
              <w:rPr>
                <w:rFonts w:ascii="Calibri" w:hAnsi="Calibri" w:cs="Calibri"/>
                <w:b w:val="0"/>
                <w:bCs w:val="0"/>
                <w:color w:val="000000" w:themeColor="text1"/>
                <w:sz w:val="24"/>
                <w:szCs w:val="24"/>
              </w:rPr>
              <w:t>Suppose</w:t>
            </w:r>
            <w:r w:rsidR="00BE5EBA">
              <w:rPr>
                <w:rFonts w:ascii="Calibri" w:hAnsi="Calibri" w:cs="Calibri"/>
                <w:b w:val="0"/>
                <w:bCs w:val="0"/>
                <w:color w:val="000000" w:themeColor="text1"/>
                <w:sz w:val="24"/>
                <w:szCs w:val="24"/>
              </w:rPr>
              <w:t xml:space="preserve"> the </w:t>
            </w:r>
            <w:r w:rsidR="002564D6">
              <w:rPr>
                <w:rFonts w:ascii="Calibri" w:hAnsi="Calibri" w:cs="Calibri"/>
                <w:b w:val="0"/>
                <w:bCs w:val="0"/>
                <w:color w:val="000000" w:themeColor="text1"/>
                <w:sz w:val="24"/>
                <w:szCs w:val="24"/>
              </w:rPr>
              <w:t xml:space="preserve">charge </w:t>
            </w:r>
            <w:r w:rsidR="00344735">
              <w:rPr>
                <w:rFonts w:ascii="Calibri" w:hAnsi="Calibri" w:cs="Calibri"/>
                <w:b w:val="0"/>
                <w:bCs w:val="0"/>
                <w:color w:val="000000" w:themeColor="text1"/>
                <w:sz w:val="24"/>
                <w:szCs w:val="24"/>
              </w:rPr>
              <w:t>nurse</w:t>
            </w:r>
            <w:r w:rsidR="00BE5EBA">
              <w:rPr>
                <w:rFonts w:ascii="Calibri" w:hAnsi="Calibri" w:cs="Calibri"/>
                <w:b w:val="0"/>
                <w:bCs w:val="0"/>
                <w:color w:val="000000" w:themeColor="text1"/>
                <w:sz w:val="24"/>
                <w:szCs w:val="24"/>
              </w:rPr>
              <w:t xml:space="preserve"> selects a patient from the patient list that does not have discharge orders yet</w:t>
            </w:r>
            <w:r w:rsidR="009F66FA">
              <w:rPr>
                <w:rFonts w:ascii="Calibri" w:hAnsi="Calibri" w:cs="Calibri"/>
                <w:b w:val="0"/>
                <w:bCs w:val="0"/>
                <w:color w:val="000000" w:themeColor="text1"/>
                <w:sz w:val="24"/>
                <w:szCs w:val="24"/>
              </w:rPr>
              <w:t xml:space="preserve">. The </w:t>
            </w:r>
            <w:r w:rsidR="002564D6">
              <w:rPr>
                <w:rFonts w:ascii="Calibri" w:hAnsi="Calibri" w:cs="Calibri"/>
                <w:b w:val="0"/>
                <w:bCs w:val="0"/>
                <w:color w:val="000000" w:themeColor="text1"/>
                <w:sz w:val="24"/>
                <w:szCs w:val="24"/>
              </w:rPr>
              <w:t xml:space="preserve">charge </w:t>
            </w:r>
            <w:r w:rsidR="00883B80">
              <w:rPr>
                <w:rFonts w:ascii="Calibri" w:hAnsi="Calibri" w:cs="Calibri"/>
                <w:b w:val="0"/>
                <w:bCs w:val="0"/>
                <w:color w:val="000000" w:themeColor="text1"/>
                <w:sz w:val="24"/>
                <w:szCs w:val="24"/>
              </w:rPr>
              <w:t>nurse</w:t>
            </w:r>
            <w:r w:rsidR="009F66FA">
              <w:rPr>
                <w:rFonts w:ascii="Calibri" w:hAnsi="Calibri" w:cs="Calibri"/>
                <w:b w:val="0"/>
                <w:bCs w:val="0"/>
                <w:color w:val="000000" w:themeColor="text1"/>
                <w:sz w:val="24"/>
                <w:szCs w:val="24"/>
              </w:rPr>
              <w:t xml:space="preserve"> will receive a message informing them that the observed patient cannot be discharged from the system without discharge orders from the primary care physician.</w:t>
            </w:r>
            <w:r w:rsidR="00A161D0">
              <w:rPr>
                <w:rFonts w:ascii="Calibri" w:hAnsi="Calibri" w:cs="Calibri"/>
                <w:b w:val="0"/>
                <w:bCs w:val="0"/>
                <w:color w:val="000000" w:themeColor="text1"/>
                <w:sz w:val="24"/>
                <w:szCs w:val="24"/>
              </w:rPr>
              <w:t xml:space="preserve"> Th</w:t>
            </w:r>
            <w:r w:rsidR="00CB4515">
              <w:rPr>
                <w:rFonts w:ascii="Calibri" w:hAnsi="Calibri" w:cs="Calibri"/>
                <w:b w:val="0"/>
                <w:bCs w:val="0"/>
                <w:color w:val="000000" w:themeColor="text1"/>
                <w:sz w:val="24"/>
                <w:szCs w:val="24"/>
              </w:rPr>
              <w:t xml:space="preserve">e discharge will be pending until </w:t>
            </w:r>
            <w:r w:rsidR="002B4626">
              <w:rPr>
                <w:rFonts w:ascii="Calibri" w:hAnsi="Calibri" w:cs="Calibri"/>
                <w:b w:val="0"/>
                <w:bCs w:val="0"/>
                <w:color w:val="000000" w:themeColor="text1"/>
                <w:sz w:val="24"/>
                <w:szCs w:val="24"/>
              </w:rPr>
              <w:t>information from the EMR states the patient</w:t>
            </w:r>
            <w:r w:rsidR="00266CDA">
              <w:rPr>
                <w:rFonts w:ascii="Calibri" w:hAnsi="Calibri" w:cs="Calibri"/>
                <w:b w:val="0"/>
                <w:bCs w:val="0"/>
                <w:color w:val="000000" w:themeColor="text1"/>
                <w:sz w:val="24"/>
                <w:szCs w:val="24"/>
              </w:rPr>
              <w:t>’</w:t>
            </w:r>
            <w:r w:rsidR="002B4626">
              <w:rPr>
                <w:rFonts w:ascii="Calibri" w:hAnsi="Calibri" w:cs="Calibri"/>
                <w:b w:val="0"/>
                <w:bCs w:val="0"/>
                <w:color w:val="000000" w:themeColor="text1"/>
                <w:sz w:val="24"/>
                <w:szCs w:val="24"/>
              </w:rPr>
              <w:t>s doctor has signed off for the discharge.</w:t>
            </w:r>
          </w:p>
        </w:tc>
      </w:tr>
    </w:tbl>
    <w:p w14:paraId="56DBC5B1" w14:textId="4BA5E729" w:rsidR="001F77FA" w:rsidRDefault="00115476" w:rsidP="001F77FA">
      <w:pPr>
        <w:jc w:val="center"/>
      </w:pPr>
      <w:r>
        <w:rPr>
          <w:noProof/>
        </w:rPr>
        <w:drawing>
          <wp:anchor distT="0" distB="0" distL="114300" distR="114300" simplePos="0" relativeHeight="251658267" behindDoc="0" locked="0" layoutInCell="1" allowOverlap="1" wp14:anchorId="6FCFC07C" wp14:editId="5C7CDB01">
            <wp:simplePos x="0" y="0"/>
            <wp:positionH relativeFrom="column">
              <wp:posOffset>1100455</wp:posOffset>
            </wp:positionH>
            <wp:positionV relativeFrom="paragraph">
              <wp:posOffset>109855</wp:posOffset>
            </wp:positionV>
            <wp:extent cx="7935433" cy="1619476"/>
            <wp:effectExtent l="0" t="0" r="889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20">
                      <a:extLst>
                        <a:ext uri="{28A0092B-C50C-407E-A947-70E740481C1C}">
                          <a14:useLocalDpi xmlns:a14="http://schemas.microsoft.com/office/drawing/2010/main" val="0"/>
                        </a:ext>
                      </a:extLst>
                    </a:blip>
                    <a:stretch>
                      <a:fillRect/>
                    </a:stretch>
                  </pic:blipFill>
                  <pic:spPr>
                    <a:xfrm>
                      <a:off x="0" y="0"/>
                      <a:ext cx="7935433" cy="1619476"/>
                    </a:xfrm>
                    <a:prstGeom prst="rect">
                      <a:avLst/>
                    </a:prstGeom>
                  </pic:spPr>
                </pic:pic>
              </a:graphicData>
            </a:graphic>
          </wp:anchor>
        </w:drawing>
      </w:r>
    </w:p>
    <w:p w14:paraId="5189852E" w14:textId="40D9AA26" w:rsidR="00AF728D" w:rsidRDefault="00AF728D" w:rsidP="001F77FA">
      <w:pPr>
        <w:jc w:val="center"/>
      </w:pPr>
    </w:p>
    <w:p w14:paraId="018EE270" w14:textId="0FA0C80F" w:rsidR="00C90F2F" w:rsidRDefault="00A077E1">
      <w:r>
        <w:rPr>
          <w:noProof/>
        </w:rPr>
        <w:drawing>
          <wp:anchor distT="0" distB="0" distL="114300" distR="114300" simplePos="0" relativeHeight="251658268" behindDoc="0" locked="0" layoutInCell="1" allowOverlap="1" wp14:anchorId="3450D520" wp14:editId="49F94AAA">
            <wp:simplePos x="0" y="0"/>
            <wp:positionH relativeFrom="column">
              <wp:posOffset>1328613</wp:posOffset>
            </wp:positionH>
            <wp:positionV relativeFrom="paragraph">
              <wp:posOffset>1334577</wp:posOffset>
            </wp:positionV>
            <wp:extent cx="7286625" cy="2535227"/>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1">
                      <a:extLst>
                        <a:ext uri="{28A0092B-C50C-407E-A947-70E740481C1C}">
                          <a14:useLocalDpi xmlns:a14="http://schemas.microsoft.com/office/drawing/2010/main" val="0"/>
                        </a:ext>
                      </a:extLst>
                    </a:blip>
                    <a:stretch>
                      <a:fillRect/>
                    </a:stretch>
                  </pic:blipFill>
                  <pic:spPr>
                    <a:xfrm>
                      <a:off x="0" y="0"/>
                      <a:ext cx="7286625" cy="2535227"/>
                    </a:xfrm>
                    <a:prstGeom prst="rect">
                      <a:avLst/>
                    </a:prstGeom>
                  </pic:spPr>
                </pic:pic>
              </a:graphicData>
            </a:graphic>
            <wp14:sizeRelH relativeFrom="margin">
              <wp14:pctWidth>0</wp14:pctWidth>
            </wp14:sizeRelH>
            <wp14:sizeRelV relativeFrom="margin">
              <wp14:pctHeight>0</wp14:pctHeight>
            </wp14:sizeRelV>
          </wp:anchor>
        </w:drawing>
      </w:r>
      <w:r>
        <w:br w:type="page"/>
      </w:r>
    </w:p>
    <w:tbl>
      <w:tblPr>
        <w:tblStyle w:val="ListTable3-Accent1"/>
        <w:tblW w:w="0" w:type="auto"/>
        <w:jc w:val="center"/>
        <w:tblLook w:val="04A0" w:firstRow="1" w:lastRow="0" w:firstColumn="1" w:lastColumn="0" w:noHBand="0" w:noVBand="1"/>
      </w:tblPr>
      <w:tblGrid>
        <w:gridCol w:w="9440"/>
      </w:tblGrid>
      <w:tr w:rsidR="00F3318F" w14:paraId="4048EC43" w14:textId="77777777" w:rsidTr="00F3318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97673E5" w14:textId="687F6504" w:rsidR="00F3318F" w:rsidRDefault="00F3318F" w:rsidP="003165D1">
            <w:pPr>
              <w:jc w:val="center"/>
            </w:pPr>
            <w:r>
              <w:rPr>
                <w:rFonts w:ascii="Calibri" w:hAnsi="Calibri" w:cs="Calibri"/>
                <w:color w:val="FFFFFF"/>
                <w:sz w:val="28"/>
                <w:szCs w:val="28"/>
              </w:rPr>
              <w:t>Medical Dispensing Cart – Dispense Medication</w:t>
            </w:r>
            <w:r w:rsidR="00227365">
              <w:rPr>
                <w:rFonts w:ascii="Calibri" w:hAnsi="Calibri" w:cs="Calibri"/>
                <w:color w:val="FFFFFF"/>
                <w:sz w:val="28"/>
                <w:szCs w:val="28"/>
              </w:rPr>
              <w:t xml:space="preserve"> (After clicking patient record)</w:t>
            </w:r>
          </w:p>
        </w:tc>
      </w:tr>
      <w:tr w:rsidR="00922816" w:rsidRPr="00922816" w14:paraId="3F86F7B8" w14:textId="77777777" w:rsidTr="00F331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05E50F42" w14:textId="7AB5BA53" w:rsidR="00922816" w:rsidRPr="000F4235" w:rsidRDefault="000F4235" w:rsidP="00922816">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After</w:t>
            </w:r>
            <w:r w:rsidR="00ED46DA">
              <w:rPr>
                <w:rFonts w:ascii="Calibri" w:hAnsi="Calibri" w:cs="Calibri"/>
                <w:b w:val="0"/>
                <w:bCs w:val="0"/>
                <w:color w:val="000000" w:themeColor="text1"/>
                <w:sz w:val="24"/>
                <w:szCs w:val="24"/>
              </w:rPr>
              <w:t xml:space="preserve"> the </w:t>
            </w:r>
            <w:r w:rsidR="002662DD">
              <w:rPr>
                <w:rFonts w:ascii="Calibri" w:hAnsi="Calibri" w:cs="Calibri"/>
                <w:b w:val="0"/>
                <w:bCs w:val="0"/>
                <w:color w:val="000000" w:themeColor="text1"/>
                <w:sz w:val="24"/>
                <w:szCs w:val="24"/>
              </w:rPr>
              <w:t>nurse</w:t>
            </w:r>
            <w:r w:rsidR="002C518E">
              <w:rPr>
                <w:rFonts w:ascii="Calibri" w:hAnsi="Calibri" w:cs="Calibri"/>
                <w:b w:val="0"/>
                <w:bCs w:val="0"/>
                <w:color w:val="000000" w:themeColor="text1"/>
                <w:sz w:val="24"/>
                <w:szCs w:val="24"/>
              </w:rPr>
              <w:t xml:space="preserve"> scans a patient</w:t>
            </w:r>
            <w:r w:rsidR="00266CDA">
              <w:rPr>
                <w:rFonts w:ascii="Calibri" w:hAnsi="Calibri" w:cs="Calibri"/>
                <w:b w:val="0"/>
                <w:bCs w:val="0"/>
                <w:color w:val="000000" w:themeColor="text1"/>
                <w:sz w:val="24"/>
                <w:szCs w:val="24"/>
              </w:rPr>
              <w:t>’</w:t>
            </w:r>
            <w:r w:rsidR="002C518E">
              <w:rPr>
                <w:rFonts w:ascii="Calibri" w:hAnsi="Calibri" w:cs="Calibri"/>
                <w:b w:val="0"/>
                <w:bCs w:val="0"/>
                <w:color w:val="000000" w:themeColor="text1"/>
                <w:sz w:val="24"/>
                <w:szCs w:val="24"/>
              </w:rPr>
              <w:t xml:space="preserve">s ID or clicks on a patient record from the </w:t>
            </w:r>
            <w:r w:rsidR="003F4AE2">
              <w:rPr>
                <w:rFonts w:ascii="Calibri" w:hAnsi="Calibri" w:cs="Calibri"/>
                <w:b w:val="0"/>
                <w:bCs w:val="0"/>
                <w:color w:val="000000" w:themeColor="text1"/>
                <w:sz w:val="24"/>
                <w:szCs w:val="24"/>
              </w:rPr>
              <w:t xml:space="preserve">patient table, </w:t>
            </w:r>
            <w:r w:rsidR="006211A2">
              <w:rPr>
                <w:rFonts w:ascii="Calibri" w:hAnsi="Calibri" w:cs="Calibri"/>
                <w:b w:val="0"/>
                <w:bCs w:val="0"/>
                <w:color w:val="000000" w:themeColor="text1"/>
                <w:sz w:val="24"/>
                <w:szCs w:val="24"/>
              </w:rPr>
              <w:t xml:space="preserve">the system will display </w:t>
            </w:r>
            <w:r w:rsidR="003F4AE2">
              <w:rPr>
                <w:rFonts w:ascii="Calibri" w:hAnsi="Calibri" w:cs="Calibri"/>
                <w:b w:val="0"/>
                <w:bCs w:val="0"/>
                <w:color w:val="000000" w:themeColor="text1"/>
                <w:sz w:val="24"/>
                <w:szCs w:val="24"/>
              </w:rPr>
              <w:t>a new</w:t>
            </w:r>
            <w:r w:rsidR="00811C26">
              <w:rPr>
                <w:rFonts w:ascii="Calibri" w:hAnsi="Calibri" w:cs="Calibri"/>
                <w:b w:val="0"/>
                <w:bCs w:val="0"/>
                <w:color w:val="000000" w:themeColor="text1"/>
                <w:sz w:val="24"/>
                <w:szCs w:val="24"/>
              </w:rPr>
              <w:t>,</w:t>
            </w:r>
            <w:r w:rsidR="00B12388">
              <w:rPr>
                <w:rFonts w:ascii="Calibri" w:hAnsi="Calibri" w:cs="Calibri"/>
                <w:b w:val="0"/>
                <w:bCs w:val="0"/>
                <w:color w:val="000000" w:themeColor="text1"/>
                <w:sz w:val="24"/>
                <w:szCs w:val="24"/>
              </w:rPr>
              <w:t xml:space="preserve"> separate screen </w:t>
            </w:r>
            <w:r w:rsidR="00AF2BC2">
              <w:rPr>
                <w:rFonts w:ascii="Calibri" w:hAnsi="Calibri" w:cs="Calibri"/>
                <w:b w:val="0"/>
                <w:bCs w:val="0"/>
                <w:color w:val="000000" w:themeColor="text1"/>
                <w:sz w:val="24"/>
                <w:szCs w:val="24"/>
              </w:rPr>
              <w:t>t</w:t>
            </w:r>
            <w:r w:rsidR="003174E7">
              <w:rPr>
                <w:rFonts w:ascii="Calibri" w:hAnsi="Calibri" w:cs="Calibri"/>
                <w:b w:val="0"/>
                <w:bCs w:val="0"/>
                <w:color w:val="000000" w:themeColor="text1"/>
                <w:sz w:val="24"/>
                <w:szCs w:val="24"/>
              </w:rPr>
              <w:t>o</w:t>
            </w:r>
            <w:r w:rsidR="00AF2BC2">
              <w:rPr>
                <w:rFonts w:ascii="Calibri" w:hAnsi="Calibri" w:cs="Calibri"/>
                <w:b w:val="0"/>
                <w:bCs w:val="0"/>
                <w:color w:val="000000" w:themeColor="text1"/>
                <w:sz w:val="24"/>
                <w:szCs w:val="24"/>
              </w:rPr>
              <w:t xml:space="preserve"> show</w:t>
            </w:r>
            <w:r w:rsidR="00F17B25">
              <w:rPr>
                <w:rFonts w:ascii="Calibri" w:hAnsi="Calibri" w:cs="Calibri"/>
                <w:b w:val="0"/>
                <w:bCs w:val="0"/>
                <w:color w:val="000000" w:themeColor="text1"/>
                <w:sz w:val="24"/>
                <w:szCs w:val="24"/>
              </w:rPr>
              <w:t xml:space="preserve"> patient information (</w:t>
            </w:r>
            <w:r w:rsidR="003D427A">
              <w:rPr>
                <w:rFonts w:ascii="Calibri" w:hAnsi="Calibri" w:cs="Calibri"/>
                <w:b w:val="0"/>
                <w:bCs w:val="0"/>
                <w:color w:val="000000" w:themeColor="text1"/>
                <w:sz w:val="24"/>
                <w:szCs w:val="24"/>
              </w:rPr>
              <w:t>med rec #/</w:t>
            </w:r>
            <w:r w:rsidR="007E59ED">
              <w:rPr>
                <w:rFonts w:ascii="Calibri" w:hAnsi="Calibri" w:cs="Calibri"/>
                <w:b w:val="0"/>
                <w:bCs w:val="0"/>
                <w:color w:val="000000" w:themeColor="text1"/>
                <w:sz w:val="24"/>
                <w:szCs w:val="24"/>
              </w:rPr>
              <w:t>height/</w:t>
            </w:r>
            <w:r w:rsidR="00D3026F">
              <w:rPr>
                <w:rFonts w:ascii="Calibri" w:hAnsi="Calibri" w:cs="Calibri"/>
                <w:b w:val="0"/>
                <w:bCs w:val="0"/>
                <w:color w:val="000000" w:themeColor="text1"/>
                <w:sz w:val="24"/>
                <w:szCs w:val="24"/>
              </w:rPr>
              <w:t xml:space="preserve"> </w:t>
            </w:r>
            <w:r w:rsidR="007E59ED">
              <w:rPr>
                <w:rFonts w:ascii="Calibri" w:hAnsi="Calibri" w:cs="Calibri"/>
                <w:b w:val="0"/>
                <w:bCs w:val="0"/>
                <w:color w:val="000000" w:themeColor="text1"/>
                <w:sz w:val="24"/>
                <w:szCs w:val="24"/>
              </w:rPr>
              <w:t xml:space="preserve">weight/current </w:t>
            </w:r>
            <w:r w:rsidR="00543E63">
              <w:rPr>
                <w:rFonts w:ascii="Calibri" w:hAnsi="Calibri" w:cs="Calibri"/>
                <w:b w:val="0"/>
                <w:bCs w:val="0"/>
                <w:color w:val="000000" w:themeColor="text1"/>
                <w:sz w:val="24"/>
                <w:szCs w:val="24"/>
              </w:rPr>
              <w:t>nurse</w:t>
            </w:r>
            <w:r w:rsidR="007E59ED">
              <w:rPr>
                <w:rFonts w:ascii="Calibri" w:hAnsi="Calibri" w:cs="Calibri"/>
                <w:b w:val="0"/>
                <w:bCs w:val="0"/>
                <w:color w:val="000000" w:themeColor="text1"/>
                <w:sz w:val="24"/>
                <w:szCs w:val="24"/>
              </w:rPr>
              <w:t>, current medications, and transaction history</w:t>
            </w:r>
            <w:r w:rsidR="00282D9D">
              <w:rPr>
                <w:rFonts w:ascii="Calibri" w:hAnsi="Calibri" w:cs="Calibri"/>
                <w:b w:val="0"/>
                <w:bCs w:val="0"/>
                <w:color w:val="000000" w:themeColor="text1"/>
                <w:sz w:val="24"/>
                <w:szCs w:val="24"/>
              </w:rPr>
              <w:t>)</w:t>
            </w:r>
            <w:r w:rsidR="00FA7D4A">
              <w:rPr>
                <w:rFonts w:ascii="Calibri" w:hAnsi="Calibri" w:cs="Calibri"/>
                <w:b w:val="0"/>
                <w:bCs w:val="0"/>
                <w:color w:val="000000" w:themeColor="text1"/>
                <w:sz w:val="24"/>
                <w:szCs w:val="24"/>
              </w:rPr>
              <w:t>.</w:t>
            </w:r>
            <w:r w:rsidR="00ED342D">
              <w:rPr>
                <w:rFonts w:ascii="Calibri" w:hAnsi="Calibri" w:cs="Calibri"/>
                <w:b w:val="0"/>
                <w:bCs w:val="0"/>
                <w:color w:val="000000" w:themeColor="text1"/>
                <w:sz w:val="24"/>
                <w:szCs w:val="24"/>
              </w:rPr>
              <w:t xml:space="preserve"> This screen allows the </w:t>
            </w:r>
            <w:r w:rsidR="00543E63">
              <w:rPr>
                <w:rFonts w:ascii="Calibri" w:hAnsi="Calibri" w:cs="Calibri"/>
                <w:b w:val="0"/>
                <w:bCs w:val="0"/>
                <w:color w:val="000000" w:themeColor="text1"/>
                <w:sz w:val="24"/>
                <w:szCs w:val="24"/>
              </w:rPr>
              <w:t>nurse</w:t>
            </w:r>
            <w:r w:rsidR="00ED342D">
              <w:rPr>
                <w:rFonts w:ascii="Calibri" w:hAnsi="Calibri" w:cs="Calibri"/>
                <w:b w:val="0"/>
                <w:bCs w:val="0"/>
                <w:color w:val="000000" w:themeColor="text1"/>
                <w:sz w:val="24"/>
                <w:szCs w:val="24"/>
              </w:rPr>
              <w:t xml:space="preserve"> to </w:t>
            </w:r>
            <w:r w:rsidR="00DC6E12">
              <w:rPr>
                <w:rFonts w:ascii="Calibri" w:hAnsi="Calibri" w:cs="Calibri"/>
                <w:b w:val="0"/>
                <w:bCs w:val="0"/>
                <w:color w:val="000000" w:themeColor="text1"/>
                <w:sz w:val="24"/>
                <w:szCs w:val="24"/>
              </w:rPr>
              <w:t>waste or return meds and</w:t>
            </w:r>
            <w:r w:rsidR="005A4ACB">
              <w:rPr>
                <w:rFonts w:ascii="Calibri" w:hAnsi="Calibri" w:cs="Calibri"/>
                <w:b w:val="0"/>
                <w:bCs w:val="0"/>
                <w:color w:val="000000" w:themeColor="text1"/>
                <w:sz w:val="24"/>
                <w:szCs w:val="24"/>
              </w:rPr>
              <w:t xml:space="preserve"> administer the medication to the patient.</w:t>
            </w:r>
          </w:p>
        </w:tc>
      </w:tr>
    </w:tbl>
    <w:p w14:paraId="09E48C9A" w14:textId="4667C61F" w:rsidR="009E4702" w:rsidRDefault="004A63F4" w:rsidP="0030279D">
      <w:pPr>
        <w:jc w:val="center"/>
      </w:pPr>
      <w:r>
        <w:rPr>
          <w:noProof/>
        </w:rPr>
        <w:drawing>
          <wp:inline distT="0" distB="0" distL="0" distR="0" wp14:anchorId="2ECE8B4A" wp14:editId="34E743FD">
            <wp:extent cx="5162552" cy="4952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2">
                      <a:extLst>
                        <a:ext uri="{28A0092B-C50C-407E-A947-70E740481C1C}">
                          <a14:useLocalDpi xmlns:a14="http://schemas.microsoft.com/office/drawing/2010/main" val="0"/>
                        </a:ext>
                      </a:extLst>
                    </a:blip>
                    <a:stretch>
                      <a:fillRect/>
                    </a:stretch>
                  </pic:blipFill>
                  <pic:spPr>
                    <a:xfrm>
                      <a:off x="0" y="0"/>
                      <a:ext cx="5162552" cy="4952998"/>
                    </a:xfrm>
                    <a:prstGeom prst="rect">
                      <a:avLst/>
                    </a:prstGeom>
                  </pic:spPr>
                </pic:pic>
              </a:graphicData>
            </a:graphic>
          </wp:inline>
        </w:drawing>
      </w:r>
    </w:p>
    <w:tbl>
      <w:tblPr>
        <w:tblStyle w:val="ListTable3-Accent1"/>
        <w:tblW w:w="0" w:type="auto"/>
        <w:jc w:val="center"/>
        <w:tblLook w:val="04A0" w:firstRow="1" w:lastRow="0" w:firstColumn="1" w:lastColumn="0" w:noHBand="0" w:noVBand="1"/>
      </w:tblPr>
      <w:tblGrid>
        <w:gridCol w:w="9440"/>
      </w:tblGrid>
      <w:tr w:rsidR="00665000" w14:paraId="07AD791F" w14:textId="77777777" w:rsidTr="003165D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121340E6" w14:textId="38463D96" w:rsidR="00665000" w:rsidRDefault="00665000" w:rsidP="003165D1">
            <w:pPr>
              <w:jc w:val="center"/>
            </w:pPr>
            <w:r>
              <w:rPr>
                <w:rFonts w:ascii="Calibri" w:hAnsi="Calibri" w:cs="Calibri"/>
                <w:color w:val="FFFFFF"/>
                <w:sz w:val="28"/>
                <w:szCs w:val="28"/>
              </w:rPr>
              <w:t>Medical Dispensing Cart – Dispense Medication (</w:t>
            </w:r>
            <w:r w:rsidR="000E2907">
              <w:rPr>
                <w:rFonts w:ascii="Calibri" w:hAnsi="Calibri" w:cs="Calibri"/>
                <w:color w:val="FFFFFF"/>
                <w:sz w:val="28"/>
                <w:szCs w:val="28"/>
              </w:rPr>
              <w:t>After choosing morphine</w:t>
            </w:r>
            <w:r>
              <w:rPr>
                <w:rFonts w:ascii="Calibri" w:hAnsi="Calibri" w:cs="Calibri"/>
                <w:color w:val="FFFFFF"/>
                <w:sz w:val="28"/>
                <w:szCs w:val="28"/>
              </w:rPr>
              <w:t>)</w:t>
            </w:r>
          </w:p>
        </w:tc>
      </w:tr>
      <w:tr w:rsidR="00692866" w14:paraId="563B4225" w14:textId="77777777" w:rsidTr="003165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6397EBBB" w14:textId="001F0FA9" w:rsidR="00692866" w:rsidRPr="00EF5793" w:rsidRDefault="00EF5793" w:rsidP="00EF5793">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Once the </w:t>
            </w:r>
            <w:r w:rsidR="00FB110F">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has chosen the medication the</w:t>
            </w:r>
            <w:r w:rsidR="001F3B43">
              <w:rPr>
                <w:rFonts w:ascii="Calibri" w:hAnsi="Calibri" w:cs="Calibri"/>
                <w:b w:val="0"/>
                <w:bCs w:val="0"/>
                <w:color w:val="000000" w:themeColor="text1"/>
                <w:sz w:val="24"/>
                <w:szCs w:val="24"/>
              </w:rPr>
              <w:t>y</w:t>
            </w:r>
            <w:r>
              <w:rPr>
                <w:rFonts w:ascii="Calibri" w:hAnsi="Calibri" w:cs="Calibri"/>
                <w:b w:val="0"/>
                <w:bCs w:val="0"/>
                <w:color w:val="000000" w:themeColor="text1"/>
                <w:sz w:val="24"/>
                <w:szCs w:val="24"/>
              </w:rPr>
              <w:t xml:space="preserve"> want to administer, </w:t>
            </w:r>
            <w:r w:rsidR="0017451A">
              <w:rPr>
                <w:rFonts w:ascii="Calibri" w:hAnsi="Calibri" w:cs="Calibri"/>
                <w:b w:val="0"/>
                <w:bCs w:val="0"/>
                <w:color w:val="000000" w:themeColor="text1"/>
                <w:sz w:val="24"/>
                <w:szCs w:val="24"/>
              </w:rPr>
              <w:t xml:space="preserve">the screen will </w:t>
            </w:r>
            <w:r w:rsidR="00FF05A4">
              <w:rPr>
                <w:rFonts w:ascii="Calibri" w:hAnsi="Calibri" w:cs="Calibri"/>
                <w:b w:val="0"/>
                <w:bCs w:val="0"/>
                <w:color w:val="000000" w:themeColor="text1"/>
                <w:sz w:val="24"/>
                <w:szCs w:val="24"/>
              </w:rPr>
              <w:t xml:space="preserve">ask for the quantity </w:t>
            </w:r>
            <w:r w:rsidR="00F3347D">
              <w:rPr>
                <w:rFonts w:ascii="Calibri" w:hAnsi="Calibri" w:cs="Calibri"/>
                <w:b w:val="0"/>
                <w:bCs w:val="0"/>
                <w:color w:val="000000" w:themeColor="text1"/>
                <w:sz w:val="24"/>
                <w:szCs w:val="24"/>
              </w:rPr>
              <w:t xml:space="preserve">they </w:t>
            </w:r>
            <w:r w:rsidR="00FF05A4">
              <w:rPr>
                <w:rFonts w:ascii="Calibri" w:hAnsi="Calibri" w:cs="Calibri"/>
                <w:b w:val="0"/>
                <w:bCs w:val="0"/>
                <w:color w:val="000000" w:themeColor="text1"/>
                <w:sz w:val="24"/>
                <w:szCs w:val="24"/>
              </w:rPr>
              <w:t>w</w:t>
            </w:r>
            <w:r w:rsidR="00A96120">
              <w:rPr>
                <w:rFonts w:ascii="Calibri" w:hAnsi="Calibri" w:cs="Calibri"/>
                <w:b w:val="0"/>
                <w:bCs w:val="0"/>
                <w:color w:val="000000" w:themeColor="text1"/>
                <w:sz w:val="24"/>
                <w:szCs w:val="24"/>
              </w:rPr>
              <w:t>ish</w:t>
            </w:r>
            <w:r w:rsidR="00FF05A4">
              <w:rPr>
                <w:rFonts w:ascii="Calibri" w:hAnsi="Calibri" w:cs="Calibri"/>
                <w:b w:val="0"/>
                <w:bCs w:val="0"/>
                <w:color w:val="000000" w:themeColor="text1"/>
                <w:sz w:val="24"/>
                <w:szCs w:val="24"/>
              </w:rPr>
              <w:t xml:space="preserve"> to administer to the </w:t>
            </w:r>
            <w:r w:rsidR="00627845">
              <w:rPr>
                <w:rFonts w:ascii="Calibri" w:hAnsi="Calibri" w:cs="Calibri"/>
                <w:b w:val="0"/>
                <w:bCs w:val="0"/>
                <w:color w:val="000000" w:themeColor="text1"/>
                <w:sz w:val="24"/>
                <w:szCs w:val="24"/>
              </w:rPr>
              <w:t>patient and</w:t>
            </w:r>
            <w:r w:rsidR="00FF05A4">
              <w:rPr>
                <w:rFonts w:ascii="Calibri" w:hAnsi="Calibri" w:cs="Calibri"/>
                <w:b w:val="0"/>
                <w:bCs w:val="0"/>
                <w:color w:val="000000" w:themeColor="text1"/>
                <w:sz w:val="24"/>
                <w:szCs w:val="24"/>
              </w:rPr>
              <w:t xml:space="preserve"> verify th</w:t>
            </w:r>
            <w:r w:rsidR="00577292">
              <w:rPr>
                <w:rFonts w:ascii="Calibri" w:hAnsi="Calibri" w:cs="Calibri"/>
                <w:b w:val="0"/>
                <w:bCs w:val="0"/>
                <w:color w:val="000000" w:themeColor="text1"/>
                <w:sz w:val="24"/>
                <w:szCs w:val="24"/>
              </w:rPr>
              <w:t>at the drug</w:t>
            </w:r>
            <w:r w:rsidR="00266CDA">
              <w:rPr>
                <w:rFonts w:ascii="Calibri" w:hAnsi="Calibri" w:cs="Calibri"/>
                <w:b w:val="0"/>
                <w:bCs w:val="0"/>
                <w:color w:val="000000" w:themeColor="text1"/>
                <w:sz w:val="24"/>
                <w:szCs w:val="24"/>
              </w:rPr>
              <w:t>’</w:t>
            </w:r>
            <w:r w:rsidR="00577292">
              <w:rPr>
                <w:rFonts w:ascii="Calibri" w:hAnsi="Calibri" w:cs="Calibri"/>
                <w:b w:val="0"/>
                <w:bCs w:val="0"/>
                <w:color w:val="000000" w:themeColor="text1"/>
                <w:sz w:val="24"/>
                <w:szCs w:val="24"/>
              </w:rPr>
              <w:t>s</w:t>
            </w:r>
            <w:r w:rsidR="00FF05A4">
              <w:rPr>
                <w:rFonts w:ascii="Calibri" w:hAnsi="Calibri" w:cs="Calibri"/>
                <w:b w:val="0"/>
                <w:bCs w:val="0"/>
                <w:color w:val="000000" w:themeColor="text1"/>
                <w:sz w:val="24"/>
                <w:szCs w:val="24"/>
              </w:rPr>
              <w:t xml:space="preserve"> </w:t>
            </w:r>
            <w:r w:rsidR="0009053B">
              <w:rPr>
                <w:rFonts w:ascii="Calibri" w:hAnsi="Calibri" w:cs="Calibri"/>
                <w:b w:val="0"/>
                <w:bCs w:val="0"/>
                <w:color w:val="000000" w:themeColor="text1"/>
                <w:sz w:val="24"/>
                <w:szCs w:val="24"/>
              </w:rPr>
              <w:t>administration is a narcotic</w:t>
            </w:r>
            <w:r w:rsidR="003C4C81">
              <w:rPr>
                <w:rFonts w:ascii="Calibri" w:hAnsi="Calibri" w:cs="Calibri"/>
                <w:b w:val="0"/>
                <w:bCs w:val="0"/>
                <w:color w:val="000000" w:themeColor="text1"/>
                <w:sz w:val="24"/>
                <w:szCs w:val="24"/>
              </w:rPr>
              <w:t xml:space="preserve"> (a narcotic will have a red exclamation mark next to the medication label)</w:t>
            </w:r>
            <w:r w:rsidR="00F34A7D">
              <w:rPr>
                <w:rFonts w:ascii="Calibri" w:hAnsi="Calibri" w:cs="Calibri"/>
                <w:b w:val="0"/>
                <w:bCs w:val="0"/>
                <w:color w:val="000000" w:themeColor="text1"/>
                <w:sz w:val="24"/>
                <w:szCs w:val="24"/>
              </w:rPr>
              <w:t>.</w:t>
            </w:r>
            <w:r w:rsidR="003C4C81">
              <w:rPr>
                <w:rFonts w:ascii="Calibri" w:hAnsi="Calibri" w:cs="Calibri"/>
                <w:b w:val="0"/>
                <w:bCs w:val="0"/>
                <w:color w:val="000000" w:themeColor="text1"/>
                <w:sz w:val="24"/>
                <w:szCs w:val="24"/>
              </w:rPr>
              <w:t xml:space="preserve"> </w:t>
            </w:r>
            <w:r w:rsidR="00F34A7D">
              <w:rPr>
                <w:rFonts w:ascii="Calibri" w:hAnsi="Calibri" w:cs="Calibri"/>
                <w:b w:val="0"/>
                <w:bCs w:val="0"/>
                <w:color w:val="000000" w:themeColor="text1"/>
                <w:sz w:val="24"/>
                <w:szCs w:val="24"/>
              </w:rPr>
              <w:t xml:space="preserve"> The program will generate a warning if there is an</w:t>
            </w:r>
            <w:r w:rsidR="008537EF">
              <w:rPr>
                <w:rFonts w:ascii="Calibri" w:hAnsi="Calibri" w:cs="Calibri"/>
                <w:b w:val="0"/>
                <w:bCs w:val="0"/>
                <w:color w:val="000000" w:themeColor="text1"/>
                <w:sz w:val="24"/>
                <w:szCs w:val="24"/>
              </w:rPr>
              <w:t xml:space="preserve"> interaction with the s</w:t>
            </w:r>
            <w:r w:rsidR="007C5250">
              <w:rPr>
                <w:rFonts w:ascii="Calibri" w:hAnsi="Calibri" w:cs="Calibri"/>
                <w:b w:val="0"/>
                <w:bCs w:val="0"/>
                <w:color w:val="000000" w:themeColor="text1"/>
                <w:sz w:val="24"/>
                <w:szCs w:val="24"/>
              </w:rPr>
              <w:t>elected medication</w:t>
            </w:r>
            <w:r w:rsidR="007B5C04">
              <w:rPr>
                <w:rFonts w:ascii="Calibri" w:hAnsi="Calibri" w:cs="Calibri"/>
                <w:b w:val="0"/>
                <w:bCs w:val="0"/>
                <w:color w:val="000000" w:themeColor="text1"/>
                <w:sz w:val="24"/>
                <w:szCs w:val="24"/>
              </w:rPr>
              <w:t xml:space="preserve"> </w:t>
            </w:r>
            <w:r w:rsidR="002662DD">
              <w:rPr>
                <w:rFonts w:ascii="Calibri" w:hAnsi="Calibri" w:cs="Calibri"/>
                <w:b w:val="0"/>
                <w:bCs w:val="0"/>
                <w:color w:val="000000" w:themeColor="text1"/>
                <w:sz w:val="24"/>
                <w:szCs w:val="24"/>
              </w:rPr>
              <w:t>or</w:t>
            </w:r>
            <w:r w:rsidR="007B5C04">
              <w:rPr>
                <w:rFonts w:ascii="Calibri" w:hAnsi="Calibri" w:cs="Calibri"/>
                <w:b w:val="0"/>
                <w:bCs w:val="0"/>
                <w:color w:val="000000" w:themeColor="text1"/>
                <w:sz w:val="24"/>
                <w:szCs w:val="24"/>
              </w:rPr>
              <w:t xml:space="preserve"> a potential, previously administered medication.</w:t>
            </w:r>
          </w:p>
        </w:tc>
      </w:tr>
    </w:tbl>
    <w:p w14:paraId="00620740" w14:textId="17427A6D" w:rsidR="00331994" w:rsidRDefault="561F2917" w:rsidP="00D34D5C">
      <w:pPr>
        <w:jc w:val="center"/>
      </w:pPr>
      <w:r>
        <w:rPr>
          <w:noProof/>
        </w:rPr>
        <w:drawing>
          <wp:inline distT="0" distB="0" distL="0" distR="0" wp14:anchorId="4D9DFDD1" wp14:editId="033C27E7">
            <wp:extent cx="4016843" cy="47700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3">
                      <a:extLst>
                        <a:ext uri="{28A0092B-C50C-407E-A947-70E740481C1C}">
                          <a14:useLocalDpi xmlns:a14="http://schemas.microsoft.com/office/drawing/2010/main" val="0"/>
                        </a:ext>
                      </a:extLst>
                    </a:blip>
                    <a:stretch>
                      <a:fillRect/>
                    </a:stretch>
                  </pic:blipFill>
                  <pic:spPr>
                    <a:xfrm>
                      <a:off x="0" y="0"/>
                      <a:ext cx="4016843" cy="4770000"/>
                    </a:xfrm>
                    <a:prstGeom prst="rect">
                      <a:avLst/>
                    </a:prstGeom>
                  </pic:spPr>
                </pic:pic>
              </a:graphicData>
            </a:graphic>
          </wp:inline>
        </w:drawing>
      </w:r>
    </w:p>
    <w:tbl>
      <w:tblPr>
        <w:tblStyle w:val="ListTable3-Accent1"/>
        <w:tblW w:w="0" w:type="auto"/>
        <w:jc w:val="center"/>
        <w:tblLook w:val="04A0" w:firstRow="1" w:lastRow="0" w:firstColumn="1" w:lastColumn="0" w:noHBand="0" w:noVBand="1"/>
      </w:tblPr>
      <w:tblGrid>
        <w:gridCol w:w="9440"/>
      </w:tblGrid>
      <w:tr w:rsidR="00037260" w14:paraId="18C9BB17" w14:textId="77777777" w:rsidTr="0003726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043FA5D6" w14:textId="77777777" w:rsidR="00037260" w:rsidRDefault="00037260" w:rsidP="006E32DB">
            <w:pPr>
              <w:jc w:val="center"/>
            </w:pPr>
            <w:r>
              <w:rPr>
                <w:rFonts w:ascii="Calibri" w:hAnsi="Calibri" w:cs="Calibri"/>
                <w:color w:val="FFFFFF"/>
                <w:sz w:val="28"/>
                <w:szCs w:val="28"/>
              </w:rPr>
              <w:t>Medical Dispensing Cart – Dispense Medication (After choosing Phenergan)</w:t>
            </w:r>
          </w:p>
        </w:tc>
      </w:tr>
      <w:tr w:rsidR="00037260" w14:paraId="4364D9BC" w14:textId="77777777" w:rsidTr="000372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0E1B2B9D" w14:textId="513635C4" w:rsidR="00037260" w:rsidRPr="00EF5793" w:rsidRDefault="00037260" w:rsidP="006E32DB">
            <w:pPr>
              <w:rPr>
                <w:rFonts w:ascii="Calibri" w:hAnsi="Calibri" w:cs="Calibri"/>
                <w:b w:val="0"/>
                <w:color w:val="000000" w:themeColor="text1"/>
                <w:sz w:val="24"/>
                <w:szCs w:val="24"/>
              </w:rPr>
            </w:pPr>
            <w:r>
              <w:rPr>
                <w:rFonts w:ascii="Calibri" w:hAnsi="Calibri" w:cs="Calibri"/>
                <w:b w:val="0"/>
                <w:bCs w:val="0"/>
                <w:color w:val="000000" w:themeColor="text1"/>
                <w:sz w:val="24"/>
                <w:szCs w:val="24"/>
              </w:rPr>
              <w:t>This sequence of screens shows a medication, Phenergan, that will be administered without needing a witness sign</w:t>
            </w:r>
            <w:r w:rsidR="000D0017">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off from another nurse. Once the nurse clicks on Phenergan from the patient</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s med list, a Drug Interaction Warning will generate</w:t>
            </w:r>
            <w:r w:rsidR="00A96120">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claiming Phenergan could interact with topical Antihistamines.</w:t>
            </w:r>
          </w:p>
        </w:tc>
      </w:tr>
    </w:tbl>
    <w:p w14:paraId="0F01E7E1" w14:textId="56A0AEF2" w:rsidR="00037260" w:rsidRDefault="00037260" w:rsidP="00037260">
      <w:pPr>
        <w:jc w:val="center"/>
      </w:pPr>
      <w:r w:rsidRPr="009A0E97">
        <w:rPr>
          <w:noProof/>
        </w:rPr>
        <w:drawing>
          <wp:inline distT="0" distB="0" distL="0" distR="0" wp14:anchorId="6D646F53" wp14:editId="517A19BE">
            <wp:extent cx="4592651" cy="4790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259" b="4606"/>
                    <a:stretch/>
                  </pic:blipFill>
                  <pic:spPr bwMode="auto">
                    <a:xfrm>
                      <a:off x="0" y="0"/>
                      <a:ext cx="4627669" cy="4826966"/>
                    </a:xfrm>
                    <a:prstGeom prst="rect">
                      <a:avLst/>
                    </a:prstGeom>
                    <a:ln>
                      <a:noFill/>
                    </a:ln>
                    <a:extLst>
                      <a:ext uri="{53640926-AAD7-44D8-BBD7-CCE9431645EC}">
                        <a14:shadowObscured xmlns:a14="http://schemas.microsoft.com/office/drawing/2010/main"/>
                      </a:ext>
                    </a:extLst>
                  </pic:spPr>
                </pic:pic>
              </a:graphicData>
            </a:graphic>
          </wp:inline>
        </w:drawing>
      </w:r>
    </w:p>
    <w:p w14:paraId="005A0436" w14:textId="77777777" w:rsidR="00F9192F" w:rsidRDefault="00F9192F" w:rsidP="00F9192F"/>
    <w:tbl>
      <w:tblPr>
        <w:tblStyle w:val="ListTable3-Accent1"/>
        <w:tblW w:w="0" w:type="auto"/>
        <w:jc w:val="center"/>
        <w:tblLook w:val="04A0" w:firstRow="1" w:lastRow="0" w:firstColumn="1" w:lastColumn="0" w:noHBand="0" w:noVBand="1"/>
      </w:tblPr>
      <w:tblGrid>
        <w:gridCol w:w="9355"/>
      </w:tblGrid>
      <w:tr w:rsidR="00F9192F" w14:paraId="3C171EC8" w14:textId="77777777" w:rsidTr="00F9192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5" w:type="dxa"/>
          </w:tcPr>
          <w:p w14:paraId="18602925" w14:textId="77777777" w:rsidR="00F9192F" w:rsidRDefault="00F9192F" w:rsidP="00F9192F">
            <w:r>
              <w:rPr>
                <w:rFonts w:ascii="Calibri" w:hAnsi="Calibri" w:cs="Calibri"/>
                <w:color w:val="FFFFFF"/>
                <w:sz w:val="28"/>
                <w:szCs w:val="28"/>
              </w:rPr>
              <w:t>Medical Dispensing Cart – Dispense Medication (Non-narcotic Differences)</w:t>
            </w:r>
          </w:p>
        </w:tc>
      </w:tr>
      <w:tr w:rsidR="00F9192F" w14:paraId="77FE1C99" w14:textId="77777777" w:rsidTr="00F919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5" w:type="dxa"/>
          </w:tcPr>
          <w:p w14:paraId="5E04C4C8" w14:textId="33CD2E59" w:rsidR="00F9192F" w:rsidRPr="00EF5793" w:rsidRDefault="00F9192F" w:rsidP="00F9192F">
            <w:pPr>
              <w:rPr>
                <w:rFonts w:ascii="Calibri" w:hAnsi="Calibri" w:cs="Calibri"/>
                <w:b w:val="0"/>
                <w:color w:val="000000" w:themeColor="text1"/>
                <w:sz w:val="24"/>
                <w:szCs w:val="24"/>
              </w:rPr>
            </w:pPr>
            <w:r>
              <w:rPr>
                <w:rFonts w:ascii="Calibri" w:hAnsi="Calibri" w:cs="Calibri"/>
                <w:b w:val="0"/>
                <w:bCs w:val="0"/>
                <w:color w:val="000000" w:themeColor="text1"/>
                <w:sz w:val="24"/>
                <w:szCs w:val="24"/>
              </w:rPr>
              <w:t>This screen shows how information updates based on the type of medication chosen</w:t>
            </w:r>
            <w:r w:rsidR="00AC09A1">
              <w:rPr>
                <w:rFonts w:ascii="Calibri" w:hAnsi="Calibri" w:cs="Calibri"/>
                <w:b w:val="0"/>
                <w:bCs w:val="0"/>
                <w:color w:val="000000" w:themeColor="text1"/>
                <w:sz w:val="24"/>
                <w:szCs w:val="24"/>
              </w:rPr>
              <w:t>. I</w:t>
            </w:r>
            <w:r>
              <w:rPr>
                <w:rFonts w:ascii="Calibri" w:hAnsi="Calibri" w:cs="Calibri"/>
                <w:b w:val="0"/>
                <w:bCs w:val="0"/>
                <w:color w:val="000000" w:themeColor="text1"/>
                <w:sz w:val="24"/>
                <w:szCs w:val="24"/>
              </w:rPr>
              <w:t>n this example</w:t>
            </w:r>
            <w:r w:rsidR="00A96120">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the witness sign</w:t>
            </w:r>
            <w:r w:rsidR="000D0017">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off was removed</w:t>
            </w:r>
            <w:r w:rsidR="00FE640C">
              <w:rPr>
                <w:rFonts w:ascii="Calibri" w:hAnsi="Calibri" w:cs="Calibri"/>
                <w:b w:val="0"/>
                <w:bCs w:val="0"/>
                <w:color w:val="000000" w:themeColor="text1"/>
                <w:sz w:val="24"/>
                <w:szCs w:val="24"/>
              </w:rPr>
              <w:t>,</w:t>
            </w:r>
            <w:r w:rsidR="00AC09A1">
              <w:rPr>
                <w:rFonts w:ascii="Calibri" w:hAnsi="Calibri" w:cs="Calibri"/>
                <w:b w:val="0"/>
                <w:bCs w:val="0"/>
                <w:color w:val="000000" w:themeColor="text1"/>
                <w:sz w:val="24"/>
                <w:szCs w:val="24"/>
              </w:rPr>
              <w:t xml:space="preserve"> and t</w:t>
            </w:r>
            <w:r w:rsidR="007A3FA8">
              <w:rPr>
                <w:rFonts w:ascii="Calibri" w:hAnsi="Calibri" w:cs="Calibri"/>
                <w:b w:val="0"/>
                <w:bCs w:val="0"/>
                <w:color w:val="000000" w:themeColor="text1"/>
                <w:sz w:val="24"/>
                <w:szCs w:val="24"/>
              </w:rPr>
              <w:t xml:space="preserve">he system did not generate </w:t>
            </w:r>
            <w:r>
              <w:rPr>
                <w:rFonts w:ascii="Calibri" w:hAnsi="Calibri" w:cs="Calibri"/>
                <w:b w:val="0"/>
                <w:bCs w:val="0"/>
                <w:color w:val="000000" w:themeColor="text1"/>
                <w:sz w:val="24"/>
                <w:szCs w:val="24"/>
              </w:rPr>
              <w:t>the red exclamation mark next to the medication label, indicating a non-narcotic.</w:t>
            </w:r>
          </w:p>
        </w:tc>
      </w:tr>
    </w:tbl>
    <w:p w14:paraId="6A9C01A8" w14:textId="77777777" w:rsidR="00F9192F" w:rsidRDefault="00F9192F" w:rsidP="00F9192F"/>
    <w:p w14:paraId="7DF86F68" w14:textId="77777777" w:rsidR="00F9192F" w:rsidRDefault="247D7C06" w:rsidP="00F9192F">
      <w:pPr>
        <w:jc w:val="center"/>
      </w:pPr>
      <w:r>
        <w:rPr>
          <w:noProof/>
        </w:rPr>
        <w:drawing>
          <wp:inline distT="0" distB="0" distL="0" distR="0" wp14:anchorId="54534D20" wp14:editId="10080BEF">
            <wp:extent cx="5420481" cy="3553321"/>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125">
                      <a:extLst>
                        <a:ext uri="{28A0092B-C50C-407E-A947-70E740481C1C}">
                          <a14:useLocalDpi xmlns:a14="http://schemas.microsoft.com/office/drawing/2010/main" val="0"/>
                        </a:ext>
                      </a:extLst>
                    </a:blip>
                    <a:stretch>
                      <a:fillRect/>
                    </a:stretch>
                  </pic:blipFill>
                  <pic:spPr>
                    <a:xfrm>
                      <a:off x="0" y="0"/>
                      <a:ext cx="5420481" cy="3553321"/>
                    </a:xfrm>
                    <a:prstGeom prst="rect">
                      <a:avLst/>
                    </a:prstGeom>
                  </pic:spPr>
                </pic:pic>
              </a:graphicData>
            </a:graphic>
          </wp:inline>
        </w:drawing>
      </w:r>
    </w:p>
    <w:p w14:paraId="3ED6DFC5" w14:textId="77777777" w:rsidR="00F9192F" w:rsidRDefault="00F9192F" w:rsidP="00F9192F"/>
    <w:p w14:paraId="57294966" w14:textId="50677040" w:rsidR="00037260" w:rsidRDefault="00037260" w:rsidP="00037260"/>
    <w:p w14:paraId="65F1C3C4" w14:textId="1B96647D" w:rsidR="00037260" w:rsidRDefault="00037260" w:rsidP="00037260"/>
    <w:tbl>
      <w:tblPr>
        <w:tblStyle w:val="ListTable3-Accent1"/>
        <w:tblW w:w="0" w:type="auto"/>
        <w:jc w:val="center"/>
        <w:tblLook w:val="04A0" w:firstRow="1" w:lastRow="0" w:firstColumn="1" w:lastColumn="0" w:noHBand="0" w:noVBand="1"/>
      </w:tblPr>
      <w:tblGrid>
        <w:gridCol w:w="9440"/>
      </w:tblGrid>
      <w:tr w:rsidR="00FE1780" w14:paraId="7EAFB5F4" w14:textId="77777777" w:rsidTr="006E32D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0D0472AB" w14:textId="77777777" w:rsidR="00FE1780" w:rsidRDefault="00FE1780" w:rsidP="006E32DB">
            <w:pPr>
              <w:jc w:val="center"/>
            </w:pPr>
            <w:r>
              <w:rPr>
                <w:rFonts w:ascii="Calibri" w:hAnsi="Calibri" w:cs="Calibri"/>
                <w:color w:val="FFFFFF"/>
                <w:sz w:val="28"/>
                <w:szCs w:val="28"/>
              </w:rPr>
              <w:t>Medical Dispensing Cart – Dispense Medication (Drawer Open Reminder)</w:t>
            </w:r>
          </w:p>
        </w:tc>
      </w:tr>
      <w:tr w:rsidR="00FE1780" w14:paraId="109C6A58" w14:textId="77777777" w:rsidTr="006E32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35E440F3" w14:textId="5342C36F" w:rsidR="00FE1780" w:rsidRPr="00EF5793" w:rsidRDefault="00FE1780" w:rsidP="006E32DB">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screen shows the reminder generated after the nurse clicks the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Press </w:t>
            </w:r>
            <w:proofErr w:type="gramStart"/>
            <w:r>
              <w:rPr>
                <w:rFonts w:ascii="Calibri" w:hAnsi="Calibri" w:cs="Calibri"/>
                <w:b w:val="0"/>
                <w:bCs w:val="0"/>
                <w:color w:val="000000" w:themeColor="text1"/>
                <w:sz w:val="24"/>
                <w:szCs w:val="24"/>
              </w:rPr>
              <w:t>To</w:t>
            </w:r>
            <w:proofErr w:type="gramEnd"/>
            <w:r>
              <w:rPr>
                <w:rFonts w:ascii="Calibri" w:hAnsi="Calibri" w:cs="Calibri"/>
                <w:b w:val="0"/>
                <w:bCs w:val="0"/>
                <w:color w:val="000000" w:themeColor="text1"/>
                <w:sz w:val="24"/>
                <w:szCs w:val="24"/>
              </w:rPr>
              <w:t xml:space="preserve"> Open Drawer</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button</w:t>
            </w:r>
            <w:r w:rsidR="00522F33">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which triggers the corresponding drawer to open on the cart. The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Submit</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button will be disabled (won</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t function) until the nurse has pressed the button associated with opening the drawer.</w:t>
            </w:r>
          </w:p>
        </w:tc>
      </w:tr>
    </w:tbl>
    <w:p w14:paraId="5BA8710F" w14:textId="77777777" w:rsidR="00FE1780" w:rsidRDefault="00FE1780" w:rsidP="00FE1780"/>
    <w:p w14:paraId="6806240A" w14:textId="77777777" w:rsidR="00FE1780" w:rsidRDefault="1A9CE71A" w:rsidP="00FE1780">
      <w:pPr>
        <w:jc w:val="center"/>
      </w:pPr>
      <w:r>
        <w:rPr>
          <w:noProof/>
        </w:rPr>
        <w:drawing>
          <wp:inline distT="0" distB="0" distL="0" distR="0" wp14:anchorId="4EA17A6F" wp14:editId="7879468E">
            <wp:extent cx="4946017" cy="4640603"/>
            <wp:effectExtent l="0" t="0" r="698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26">
                      <a:extLst>
                        <a:ext uri="{28A0092B-C50C-407E-A947-70E740481C1C}">
                          <a14:useLocalDpi xmlns:a14="http://schemas.microsoft.com/office/drawing/2010/main" val="0"/>
                        </a:ext>
                      </a:extLst>
                    </a:blip>
                    <a:stretch>
                      <a:fillRect/>
                    </a:stretch>
                  </pic:blipFill>
                  <pic:spPr>
                    <a:xfrm>
                      <a:off x="0" y="0"/>
                      <a:ext cx="4946017" cy="4640603"/>
                    </a:xfrm>
                    <a:prstGeom prst="rect">
                      <a:avLst/>
                    </a:prstGeom>
                  </pic:spPr>
                </pic:pic>
              </a:graphicData>
            </a:graphic>
          </wp:inline>
        </w:drawing>
      </w:r>
    </w:p>
    <w:tbl>
      <w:tblPr>
        <w:tblStyle w:val="ListTable3-Accent1"/>
        <w:tblW w:w="0" w:type="auto"/>
        <w:jc w:val="center"/>
        <w:tblLook w:val="04A0" w:firstRow="1" w:lastRow="0" w:firstColumn="1" w:lastColumn="0" w:noHBand="0" w:noVBand="1"/>
      </w:tblPr>
      <w:tblGrid>
        <w:gridCol w:w="9355"/>
      </w:tblGrid>
      <w:tr w:rsidR="006220CD" w14:paraId="6414D717" w14:textId="77777777" w:rsidTr="006E32D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5" w:type="dxa"/>
          </w:tcPr>
          <w:p w14:paraId="167A1218" w14:textId="77777777" w:rsidR="006220CD" w:rsidRDefault="006220CD" w:rsidP="006E32DB">
            <w:pPr>
              <w:jc w:val="center"/>
            </w:pPr>
            <w:r>
              <w:rPr>
                <w:rFonts w:ascii="Calibri" w:hAnsi="Calibri" w:cs="Calibri"/>
                <w:color w:val="FFFFFF"/>
                <w:sz w:val="28"/>
                <w:szCs w:val="28"/>
              </w:rPr>
              <w:t>Medical Dispensing Cart – Dispense Medication (Final Confirmation pt. 1)</w:t>
            </w:r>
          </w:p>
        </w:tc>
      </w:tr>
      <w:tr w:rsidR="006220CD" w14:paraId="40EE9AD2" w14:textId="77777777" w:rsidTr="006E32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5" w:type="dxa"/>
          </w:tcPr>
          <w:p w14:paraId="0E8C8C4A" w14:textId="7E64C377" w:rsidR="006220CD" w:rsidRPr="00EF5793" w:rsidRDefault="006220CD" w:rsidP="006E32DB">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screen shows the final confirmation before the nurse asserts that they indeed want to administer the selected medication. Once confirmed, </w:t>
            </w:r>
            <w:r w:rsidR="0066468E">
              <w:rPr>
                <w:rFonts w:ascii="Calibri" w:hAnsi="Calibri" w:cs="Calibri"/>
                <w:b w:val="0"/>
                <w:bCs w:val="0"/>
                <w:color w:val="000000" w:themeColor="text1"/>
                <w:sz w:val="24"/>
                <w:szCs w:val="24"/>
              </w:rPr>
              <w:t xml:space="preserve">the system will update </w:t>
            </w:r>
            <w:r>
              <w:rPr>
                <w:rFonts w:ascii="Calibri" w:hAnsi="Calibri" w:cs="Calibri"/>
                <w:b w:val="0"/>
                <w:bCs w:val="0"/>
                <w:color w:val="000000" w:themeColor="text1"/>
                <w:sz w:val="24"/>
                <w:szCs w:val="24"/>
              </w:rPr>
              <w:t xml:space="preserve">the dispense/transaction history; if canceled, the nurse will be notified to return or waste the medication based on the </w:t>
            </w:r>
            <w:r w:rsidR="0066468E">
              <w:rPr>
                <w:rFonts w:ascii="Calibri" w:hAnsi="Calibri" w:cs="Calibri"/>
                <w:b w:val="0"/>
                <w:bCs w:val="0"/>
                <w:color w:val="000000" w:themeColor="text1"/>
                <w:sz w:val="24"/>
                <w:szCs w:val="24"/>
              </w:rPr>
              <w:t>Waste and Return forms</w:t>
            </w:r>
            <w:r w:rsidR="00266CDA">
              <w:rPr>
                <w:rFonts w:ascii="Calibri" w:hAnsi="Calibri" w:cs="Calibri"/>
                <w:b w:val="0"/>
                <w:bCs w:val="0"/>
                <w:color w:val="000000" w:themeColor="text1"/>
                <w:sz w:val="24"/>
                <w:szCs w:val="24"/>
              </w:rPr>
              <w:t>’</w:t>
            </w:r>
            <w:r w:rsidR="0066468E">
              <w:rPr>
                <w:rFonts w:ascii="Calibri" w:hAnsi="Calibri" w:cs="Calibri"/>
                <w:b w:val="0"/>
                <w:bCs w:val="0"/>
                <w:color w:val="000000" w:themeColor="text1"/>
                <w:sz w:val="24"/>
                <w:szCs w:val="24"/>
              </w:rPr>
              <w:t xml:space="preserve"> criteria</w:t>
            </w:r>
            <w:r>
              <w:rPr>
                <w:rFonts w:ascii="Calibri" w:hAnsi="Calibri" w:cs="Calibri"/>
                <w:b w:val="0"/>
                <w:bCs w:val="0"/>
                <w:color w:val="000000" w:themeColor="text1"/>
                <w:sz w:val="24"/>
                <w:szCs w:val="24"/>
              </w:rPr>
              <w:t>.</w:t>
            </w:r>
          </w:p>
        </w:tc>
      </w:tr>
    </w:tbl>
    <w:p w14:paraId="1CB63D03" w14:textId="77777777" w:rsidR="006220CD" w:rsidRDefault="11DB7AC9" w:rsidP="006220CD">
      <w:pPr>
        <w:jc w:val="center"/>
      </w:pPr>
      <w:r>
        <w:rPr>
          <w:noProof/>
        </w:rPr>
        <w:drawing>
          <wp:inline distT="0" distB="0" distL="0" distR="0" wp14:anchorId="164F63F3" wp14:editId="1218921A">
            <wp:extent cx="4095750" cy="4602714"/>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27">
                      <a:extLst>
                        <a:ext uri="{28A0092B-C50C-407E-A947-70E740481C1C}">
                          <a14:useLocalDpi xmlns:a14="http://schemas.microsoft.com/office/drawing/2010/main" val="0"/>
                        </a:ext>
                      </a:extLst>
                    </a:blip>
                    <a:stretch>
                      <a:fillRect/>
                    </a:stretch>
                  </pic:blipFill>
                  <pic:spPr>
                    <a:xfrm>
                      <a:off x="0" y="0"/>
                      <a:ext cx="4095750" cy="4602714"/>
                    </a:xfrm>
                    <a:prstGeom prst="rect">
                      <a:avLst/>
                    </a:prstGeom>
                  </pic:spPr>
                </pic:pic>
              </a:graphicData>
            </a:graphic>
          </wp:inline>
        </w:drawing>
      </w:r>
    </w:p>
    <w:p w14:paraId="30C95540" w14:textId="77777777" w:rsidR="007A66CE" w:rsidRDefault="007A66CE" w:rsidP="006220CD">
      <w:pPr>
        <w:jc w:val="center"/>
      </w:pPr>
    </w:p>
    <w:tbl>
      <w:tblPr>
        <w:tblStyle w:val="ListTable3-Accent1"/>
        <w:tblW w:w="0" w:type="auto"/>
        <w:jc w:val="center"/>
        <w:tblLook w:val="04A0" w:firstRow="1" w:lastRow="0" w:firstColumn="1" w:lastColumn="0" w:noHBand="0" w:noVBand="1"/>
      </w:tblPr>
      <w:tblGrid>
        <w:gridCol w:w="9355"/>
      </w:tblGrid>
      <w:tr w:rsidR="007A66CE" w14:paraId="30889BC8" w14:textId="77777777" w:rsidTr="006E32D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5" w:type="dxa"/>
          </w:tcPr>
          <w:p w14:paraId="2940A863" w14:textId="77777777" w:rsidR="007A66CE" w:rsidRDefault="007A66CE" w:rsidP="006E32DB">
            <w:pPr>
              <w:jc w:val="center"/>
            </w:pPr>
            <w:r>
              <w:rPr>
                <w:rFonts w:ascii="Calibri" w:hAnsi="Calibri" w:cs="Calibri"/>
                <w:color w:val="FFFFFF"/>
                <w:sz w:val="28"/>
                <w:szCs w:val="28"/>
              </w:rPr>
              <w:t>Medical Dispensing Cart – Dispense Medication (Final Confirmation pt. 2)</w:t>
            </w:r>
          </w:p>
        </w:tc>
      </w:tr>
      <w:tr w:rsidR="007A66CE" w14:paraId="6EB34081" w14:textId="77777777" w:rsidTr="006E32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5" w:type="dxa"/>
          </w:tcPr>
          <w:p w14:paraId="03CD1BE1" w14:textId="5B4C70DA" w:rsidR="007A66CE" w:rsidRPr="00EF5793" w:rsidRDefault="007A66CE" w:rsidP="006E32DB">
            <w:pPr>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screen shows the message generated after the nurse has canceled the administration of the selected medication. The message will inform the nurse that since the medication was removed from the system, </w:t>
            </w:r>
            <w:r w:rsidR="00D4157F">
              <w:rPr>
                <w:rFonts w:ascii="Calibri" w:hAnsi="Calibri" w:cs="Calibri"/>
                <w:b w:val="0"/>
                <w:bCs w:val="0"/>
                <w:color w:val="000000" w:themeColor="text1"/>
                <w:sz w:val="24"/>
                <w:szCs w:val="24"/>
              </w:rPr>
              <w:t>it</w:t>
            </w:r>
            <w:r>
              <w:rPr>
                <w:rFonts w:ascii="Calibri" w:hAnsi="Calibri" w:cs="Calibri"/>
                <w:b w:val="0"/>
                <w:bCs w:val="0"/>
                <w:color w:val="000000" w:themeColor="text1"/>
                <w:sz w:val="24"/>
                <w:szCs w:val="24"/>
              </w:rPr>
              <w:t xml:space="preserve"> needs to be returned or wasted according to the Waste/Return protocol.</w:t>
            </w:r>
          </w:p>
        </w:tc>
      </w:tr>
    </w:tbl>
    <w:p w14:paraId="06F01DC2" w14:textId="77777777" w:rsidR="00037260" w:rsidRDefault="00037260" w:rsidP="00037260"/>
    <w:p w14:paraId="3C268D09" w14:textId="655E64B2" w:rsidR="00B5523E" w:rsidRDefault="50C8C0B1" w:rsidP="00DB7E5B">
      <w:pPr>
        <w:tabs>
          <w:tab w:val="left" w:pos="4025"/>
        </w:tabs>
        <w:jc w:val="center"/>
      </w:pPr>
      <w:r>
        <w:rPr>
          <w:noProof/>
        </w:rPr>
        <w:drawing>
          <wp:inline distT="0" distB="0" distL="0" distR="0" wp14:anchorId="6B72FFB2" wp14:editId="362D7CCB">
            <wp:extent cx="3811263" cy="457741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128">
                      <a:extLst>
                        <a:ext uri="{28A0092B-C50C-407E-A947-70E740481C1C}">
                          <a14:useLocalDpi xmlns:a14="http://schemas.microsoft.com/office/drawing/2010/main" val="0"/>
                        </a:ext>
                      </a:extLst>
                    </a:blip>
                    <a:stretch>
                      <a:fillRect/>
                    </a:stretch>
                  </pic:blipFill>
                  <pic:spPr>
                    <a:xfrm>
                      <a:off x="0" y="0"/>
                      <a:ext cx="3811263" cy="4577413"/>
                    </a:xfrm>
                    <a:prstGeom prst="rect">
                      <a:avLst/>
                    </a:prstGeom>
                  </pic:spPr>
                </pic:pic>
              </a:graphicData>
            </a:graphic>
          </wp:inline>
        </w:drawing>
      </w:r>
    </w:p>
    <w:p w14:paraId="6AA58852" w14:textId="77777777" w:rsidR="00B5523E" w:rsidRDefault="00B5523E" w:rsidP="00331994">
      <w:pPr>
        <w:tabs>
          <w:tab w:val="left" w:pos="4025"/>
        </w:tabs>
      </w:pPr>
    </w:p>
    <w:tbl>
      <w:tblPr>
        <w:tblStyle w:val="ListTable3-Accent1"/>
        <w:tblpPr w:leftFromText="180" w:rightFromText="180" w:vertAnchor="text" w:horzAnchor="margin" w:tblpXSpec="center" w:tblpY="-183"/>
        <w:tblW w:w="0" w:type="auto"/>
        <w:tblLook w:val="04A0" w:firstRow="1" w:lastRow="0" w:firstColumn="1" w:lastColumn="0" w:noHBand="0" w:noVBand="1"/>
      </w:tblPr>
      <w:tblGrid>
        <w:gridCol w:w="9440"/>
      </w:tblGrid>
      <w:tr w:rsidR="009E146E" w14:paraId="60AD1011" w14:textId="77777777" w:rsidTr="009E14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40" w:type="dxa"/>
          </w:tcPr>
          <w:p w14:paraId="70575036" w14:textId="77777777" w:rsidR="009E146E" w:rsidRDefault="009E146E" w:rsidP="009E146E">
            <w:pPr>
              <w:jc w:val="center"/>
            </w:pPr>
            <w:r>
              <w:rPr>
                <w:rFonts w:ascii="Calibri" w:hAnsi="Calibri" w:cs="Calibri"/>
                <w:color w:val="FFFFFF"/>
                <w:sz w:val="28"/>
                <w:szCs w:val="28"/>
              </w:rPr>
              <w:t xml:space="preserve">Medical Dispensing Cart – Return/Waste Medication </w:t>
            </w:r>
          </w:p>
        </w:tc>
      </w:tr>
      <w:tr w:rsidR="009E146E" w14:paraId="58666780" w14:textId="77777777" w:rsidTr="009E1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0" w:type="dxa"/>
          </w:tcPr>
          <w:p w14:paraId="6A4E497E" w14:textId="77777777" w:rsidR="009E146E" w:rsidRPr="00C90E0C" w:rsidRDefault="009E146E" w:rsidP="009E146E">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The Return and Waste forms are found above the medication list; clicking on either of these buttons will generate a new screen where the nurse will input information about the medication they wish to waste/return.</w:t>
            </w:r>
          </w:p>
        </w:tc>
      </w:tr>
    </w:tbl>
    <w:p w14:paraId="1B5C28AF" w14:textId="77777777" w:rsidR="00B5523E" w:rsidRDefault="00B5523E" w:rsidP="00331994">
      <w:pPr>
        <w:tabs>
          <w:tab w:val="left" w:pos="4025"/>
        </w:tabs>
      </w:pPr>
    </w:p>
    <w:p w14:paraId="1E60AD15" w14:textId="77777777" w:rsidR="00AF728D" w:rsidRDefault="00AF728D" w:rsidP="00331994">
      <w:pPr>
        <w:tabs>
          <w:tab w:val="left" w:pos="4025"/>
        </w:tabs>
      </w:pPr>
    </w:p>
    <w:p w14:paraId="7B73C0E3" w14:textId="77777777" w:rsidR="005617CE" w:rsidRDefault="005617CE" w:rsidP="005617CE">
      <w:pPr>
        <w:jc w:val="center"/>
      </w:pPr>
    </w:p>
    <w:p w14:paraId="32AC67F4" w14:textId="76858607" w:rsidR="00896C95" w:rsidRDefault="005617CE" w:rsidP="005617CE">
      <w:pPr>
        <w:jc w:val="center"/>
      </w:pPr>
      <w:r w:rsidRPr="005617CE">
        <w:rPr>
          <w:noProof/>
        </w:rPr>
        <w:drawing>
          <wp:inline distT="0" distB="0" distL="0" distR="0" wp14:anchorId="3330F4D7" wp14:editId="16F177D2">
            <wp:extent cx="5686425" cy="1360766"/>
            <wp:effectExtent l="19050" t="19050" r="9525" b="11430"/>
            <wp:docPr id="966444819" name="Picture 96644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546"/>
                    <a:stretch/>
                  </pic:blipFill>
                  <pic:spPr bwMode="auto">
                    <a:xfrm>
                      <a:off x="0" y="0"/>
                      <a:ext cx="5731869" cy="1371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A2F12" w14:textId="2B8E2141" w:rsidR="00B36A75" w:rsidRDefault="00B36A75" w:rsidP="00E14C87">
      <w:pPr>
        <w:jc w:val="center"/>
      </w:pPr>
    </w:p>
    <w:p w14:paraId="2BA09916" w14:textId="6DF63833" w:rsidR="00B36A75" w:rsidRDefault="00B36A75" w:rsidP="00E14C87">
      <w:pPr>
        <w:jc w:val="center"/>
      </w:pPr>
    </w:p>
    <w:p w14:paraId="34BC86D2" w14:textId="77777777" w:rsidR="00B36A75" w:rsidRDefault="00B36A75" w:rsidP="00E14C87">
      <w:pPr>
        <w:jc w:val="center"/>
      </w:pPr>
    </w:p>
    <w:p w14:paraId="1BE0EAFA" w14:textId="77777777" w:rsidR="00B36A75" w:rsidRDefault="00B36A75" w:rsidP="00E14C87">
      <w:pPr>
        <w:jc w:val="center"/>
      </w:pPr>
    </w:p>
    <w:p w14:paraId="12B4DE67" w14:textId="77777777" w:rsidR="009E146E" w:rsidRDefault="009E146E" w:rsidP="00E14C87">
      <w:pPr>
        <w:jc w:val="center"/>
      </w:pPr>
    </w:p>
    <w:p w14:paraId="07EA4E36" w14:textId="77777777" w:rsidR="00B36A75" w:rsidRDefault="00B36A75" w:rsidP="00E14C87">
      <w:pPr>
        <w:jc w:val="center"/>
      </w:pPr>
    </w:p>
    <w:p w14:paraId="6F586457" w14:textId="77777777" w:rsidR="00B36A75" w:rsidRDefault="00B36A75" w:rsidP="00E14C87">
      <w:pPr>
        <w:jc w:val="center"/>
      </w:pPr>
    </w:p>
    <w:p w14:paraId="1A7C8805" w14:textId="77777777" w:rsidR="00B36A75" w:rsidRDefault="00B36A75" w:rsidP="00E14C87">
      <w:pPr>
        <w:jc w:val="center"/>
      </w:pPr>
    </w:p>
    <w:p w14:paraId="26940BDF" w14:textId="77777777" w:rsidR="00B36A75" w:rsidRDefault="00B36A75" w:rsidP="00E14C87">
      <w:pPr>
        <w:jc w:val="center"/>
      </w:pPr>
    </w:p>
    <w:p w14:paraId="21145A8A" w14:textId="77777777" w:rsidR="00B36A75" w:rsidRDefault="00B36A75" w:rsidP="00E14C87">
      <w:pPr>
        <w:jc w:val="center"/>
      </w:pPr>
    </w:p>
    <w:p w14:paraId="6688BBFB" w14:textId="77777777" w:rsidR="00AF3B4B" w:rsidRDefault="00AF3B4B" w:rsidP="00E14C87">
      <w:pPr>
        <w:jc w:val="center"/>
      </w:pPr>
    </w:p>
    <w:tbl>
      <w:tblPr>
        <w:tblStyle w:val="ListTable3-Accent1"/>
        <w:tblW w:w="0" w:type="auto"/>
        <w:jc w:val="center"/>
        <w:tblLook w:val="04A0" w:firstRow="1" w:lastRow="0" w:firstColumn="1" w:lastColumn="0" w:noHBand="0" w:noVBand="1"/>
      </w:tblPr>
      <w:tblGrid>
        <w:gridCol w:w="9440"/>
      </w:tblGrid>
      <w:tr w:rsidR="005A3ABD" w:rsidRPr="005A3ABD" w14:paraId="66C31274" w14:textId="77777777" w:rsidTr="008838F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1E275A62" w14:textId="0E5C7168" w:rsidR="005A3ABD" w:rsidRPr="005A3ABD" w:rsidRDefault="005A3ABD" w:rsidP="005A3ABD">
            <w:pPr>
              <w:spacing w:after="160" w:line="259" w:lineRule="auto"/>
              <w:jc w:val="center"/>
              <w:rPr>
                <w:color w:val="auto"/>
              </w:rPr>
            </w:pPr>
            <w:r w:rsidRPr="00AF3B4B">
              <w:rPr>
                <w:sz w:val="28"/>
                <w:szCs w:val="28"/>
              </w:rPr>
              <w:t xml:space="preserve">Medical Dispensing Cart – Return Medication </w:t>
            </w:r>
          </w:p>
        </w:tc>
      </w:tr>
      <w:tr w:rsidR="005A3ABD" w:rsidRPr="005A3ABD" w14:paraId="15DB6368" w14:textId="77777777" w:rsidTr="008838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64A7D676" w14:textId="561B240B" w:rsidR="005A3ABD" w:rsidRPr="005A3ABD" w:rsidRDefault="005A3ABD" w:rsidP="00036F58">
            <w:pPr>
              <w:spacing w:after="160" w:line="259" w:lineRule="auto"/>
              <w:rPr>
                <w:b w:val="0"/>
                <w:bCs w:val="0"/>
              </w:rPr>
            </w:pPr>
            <w:r w:rsidRPr="005A3ABD">
              <w:rPr>
                <w:b w:val="0"/>
                <w:bCs w:val="0"/>
              </w:rPr>
              <w:t xml:space="preserve">The </w:t>
            </w:r>
            <w:r w:rsidR="00DC3BAB">
              <w:rPr>
                <w:b w:val="0"/>
                <w:bCs w:val="0"/>
              </w:rPr>
              <w:t xml:space="preserve">system will generate a </w:t>
            </w:r>
            <w:r w:rsidRPr="005A3ABD">
              <w:rPr>
                <w:b w:val="0"/>
                <w:bCs w:val="0"/>
              </w:rPr>
              <w:t>Return form</w:t>
            </w:r>
            <w:r w:rsidR="00245426">
              <w:rPr>
                <w:b w:val="0"/>
                <w:bCs w:val="0"/>
              </w:rPr>
              <w:t xml:space="preserve">, displaying </w:t>
            </w:r>
            <w:r w:rsidR="00E3150A">
              <w:rPr>
                <w:b w:val="0"/>
                <w:bCs w:val="0"/>
              </w:rPr>
              <w:t>a brief transaction history on the left</w:t>
            </w:r>
            <w:r w:rsidR="00A76C0F">
              <w:rPr>
                <w:b w:val="0"/>
                <w:bCs w:val="0"/>
              </w:rPr>
              <w:t xml:space="preserve">, the quantity </w:t>
            </w:r>
            <w:r w:rsidR="00F92BA4">
              <w:rPr>
                <w:b w:val="0"/>
                <w:bCs w:val="0"/>
              </w:rPr>
              <w:t>specified for return on the bottom left, and the reason for the return on the right.</w:t>
            </w:r>
            <w:r w:rsidR="00234D53">
              <w:rPr>
                <w:b w:val="0"/>
                <w:bCs w:val="0"/>
              </w:rPr>
              <w:t xml:space="preserve"> Like the Waste form</w:t>
            </w:r>
            <w:r w:rsidR="00E20B85">
              <w:rPr>
                <w:b w:val="0"/>
                <w:bCs w:val="0"/>
              </w:rPr>
              <w:t>, returning</w:t>
            </w:r>
            <w:r w:rsidR="00833ACC">
              <w:rPr>
                <w:b w:val="0"/>
                <w:bCs w:val="0"/>
              </w:rPr>
              <w:t xml:space="preserve"> </w:t>
            </w:r>
            <w:r w:rsidR="00F55E3C">
              <w:rPr>
                <w:b w:val="0"/>
                <w:bCs w:val="0"/>
              </w:rPr>
              <w:t>requires a witness sign off</w:t>
            </w:r>
            <w:r w:rsidR="00A77567">
              <w:rPr>
                <w:b w:val="0"/>
                <w:bCs w:val="0"/>
              </w:rPr>
              <w:t>.</w:t>
            </w:r>
          </w:p>
        </w:tc>
      </w:tr>
    </w:tbl>
    <w:p w14:paraId="738C0096" w14:textId="77777777" w:rsidR="00B36A75" w:rsidRDefault="00B36A75" w:rsidP="00E14C87">
      <w:pPr>
        <w:jc w:val="center"/>
      </w:pPr>
    </w:p>
    <w:p w14:paraId="69C8F8D0" w14:textId="3F8CE95A" w:rsidR="00E33AE6" w:rsidRDefault="635F3D72" w:rsidP="00E14C87">
      <w:pPr>
        <w:jc w:val="center"/>
      </w:pPr>
      <w:r>
        <w:rPr>
          <w:noProof/>
        </w:rPr>
        <w:drawing>
          <wp:anchor distT="0" distB="0" distL="114300" distR="114300" simplePos="0" relativeHeight="251658255" behindDoc="0" locked="0" layoutInCell="1" allowOverlap="1" wp14:anchorId="105FB8C9" wp14:editId="254E61A4">
            <wp:simplePos x="0" y="0"/>
            <wp:positionH relativeFrom="column">
              <wp:posOffset>2286000</wp:posOffset>
            </wp:positionH>
            <wp:positionV relativeFrom="paragraph">
              <wp:posOffset>-4592</wp:posOffset>
            </wp:positionV>
            <wp:extent cx="5480050" cy="4192559"/>
            <wp:effectExtent l="0" t="0" r="635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rotWithShape="1">
                    <a:blip r:embed="rId130">
                      <a:extLst>
                        <a:ext uri="{28A0092B-C50C-407E-A947-70E740481C1C}">
                          <a14:useLocalDpi xmlns:a14="http://schemas.microsoft.com/office/drawing/2010/main" val="0"/>
                        </a:ext>
                      </a:extLst>
                    </a:blip>
                    <a:srcRect t="4068"/>
                    <a:stretch/>
                  </pic:blipFill>
                  <pic:spPr bwMode="auto">
                    <a:xfrm>
                      <a:off x="0" y="0"/>
                      <a:ext cx="5480050" cy="4192559"/>
                    </a:xfrm>
                    <a:prstGeom prst="rect">
                      <a:avLst/>
                    </a:prstGeom>
                    <a:ln>
                      <a:noFill/>
                    </a:ln>
                    <a:extLst>
                      <a:ext uri="{53640926-AAD7-44D8-BBD7-CCE9431645EC}">
                        <a14:shadowObscured xmlns:a14="http://schemas.microsoft.com/office/drawing/2010/main"/>
                      </a:ext>
                    </a:extLst>
                  </pic:spPr>
                </pic:pic>
              </a:graphicData>
            </a:graphic>
          </wp:anchor>
        </w:drawing>
      </w:r>
    </w:p>
    <w:p w14:paraId="04B2E592" w14:textId="7C2CBA36" w:rsidR="00B36A75" w:rsidRDefault="00331994" w:rsidP="00331994">
      <w:pPr>
        <w:tabs>
          <w:tab w:val="left" w:pos="3415"/>
        </w:tabs>
      </w:pPr>
      <w:r>
        <w:tab/>
      </w:r>
    </w:p>
    <w:p w14:paraId="5AF0A7F2" w14:textId="77777777" w:rsidR="00331994" w:rsidRDefault="00331994">
      <w:r>
        <w:br w:type="page"/>
      </w:r>
    </w:p>
    <w:p w14:paraId="5657AA4A" w14:textId="77777777" w:rsidR="001F77FA" w:rsidRDefault="001F77FA" w:rsidP="00331994">
      <w:pPr>
        <w:tabs>
          <w:tab w:val="left" w:pos="3415"/>
        </w:tabs>
      </w:pPr>
    </w:p>
    <w:tbl>
      <w:tblPr>
        <w:tblStyle w:val="ListTable3-Accent1"/>
        <w:tblW w:w="0" w:type="auto"/>
        <w:jc w:val="center"/>
        <w:tblLook w:val="04A0" w:firstRow="1" w:lastRow="0" w:firstColumn="1" w:lastColumn="0" w:noHBand="0" w:noVBand="1"/>
      </w:tblPr>
      <w:tblGrid>
        <w:gridCol w:w="9440"/>
      </w:tblGrid>
      <w:tr w:rsidR="001F77FA" w14:paraId="6A236D6A"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691F2035" w14:textId="4EAFA947" w:rsidR="001F77FA" w:rsidRDefault="001F77FA" w:rsidP="005036F3">
            <w:pPr>
              <w:jc w:val="center"/>
            </w:pPr>
            <w:r>
              <w:rPr>
                <w:rFonts w:ascii="Calibri" w:hAnsi="Calibri" w:cs="Calibri"/>
                <w:color w:val="FFFFFF"/>
                <w:sz w:val="28"/>
                <w:szCs w:val="28"/>
              </w:rPr>
              <w:t xml:space="preserve">Medical Dispensing Cart – </w:t>
            </w:r>
            <w:r w:rsidR="005445C4">
              <w:rPr>
                <w:rFonts w:ascii="Calibri" w:hAnsi="Calibri" w:cs="Calibri"/>
                <w:color w:val="FFFFFF"/>
                <w:sz w:val="28"/>
                <w:szCs w:val="28"/>
              </w:rPr>
              <w:t>Return Meds (Alert: Nurse needs witness Sign Off)</w:t>
            </w:r>
          </w:p>
        </w:tc>
      </w:tr>
      <w:tr w:rsidR="00727735" w14:paraId="719D9534" w14:textId="77777777" w:rsidTr="00503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2B5EDEFF" w14:textId="16CB49FE" w:rsidR="00727735" w:rsidRPr="00564D56" w:rsidRDefault="00564D56" w:rsidP="00FE6496">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 xml:space="preserve">This screen shows an error message because the </w:t>
            </w:r>
            <w:r w:rsidR="00416FCB">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w:t>
            </w:r>
            <w:r w:rsidR="00861BEB">
              <w:rPr>
                <w:rFonts w:ascii="Calibri" w:hAnsi="Calibri" w:cs="Calibri"/>
                <w:b w:val="0"/>
                <w:bCs w:val="0"/>
                <w:color w:val="000000" w:themeColor="text1"/>
                <w:sz w:val="24"/>
                <w:szCs w:val="24"/>
              </w:rPr>
              <w:t xml:space="preserve">did not </w:t>
            </w:r>
            <w:r w:rsidR="00AE2A2B">
              <w:rPr>
                <w:rFonts w:ascii="Calibri" w:hAnsi="Calibri" w:cs="Calibri"/>
                <w:b w:val="0"/>
                <w:bCs w:val="0"/>
                <w:color w:val="000000" w:themeColor="text1"/>
                <w:sz w:val="24"/>
                <w:szCs w:val="24"/>
              </w:rPr>
              <w:t xml:space="preserve">receive a witness </w:t>
            </w:r>
            <w:r w:rsidR="00AF3B4B">
              <w:rPr>
                <w:rFonts w:ascii="Calibri" w:hAnsi="Calibri" w:cs="Calibri"/>
                <w:b w:val="0"/>
                <w:bCs w:val="0"/>
                <w:color w:val="000000" w:themeColor="text1"/>
                <w:sz w:val="24"/>
                <w:szCs w:val="24"/>
              </w:rPr>
              <w:t>signature or</w:t>
            </w:r>
            <w:r w:rsidR="00AE2A2B">
              <w:rPr>
                <w:rFonts w:ascii="Calibri" w:hAnsi="Calibri" w:cs="Calibri"/>
                <w:b w:val="0"/>
                <w:bCs w:val="0"/>
                <w:color w:val="000000" w:themeColor="text1"/>
                <w:sz w:val="24"/>
                <w:szCs w:val="24"/>
              </w:rPr>
              <w:t xml:space="preserve"> attempted to enter their credentials</w:t>
            </w:r>
            <w:r w:rsidR="00772CD3">
              <w:rPr>
                <w:rFonts w:ascii="Calibri" w:hAnsi="Calibri" w:cs="Calibri"/>
                <w:b w:val="0"/>
                <w:bCs w:val="0"/>
                <w:color w:val="000000" w:themeColor="text1"/>
                <w:sz w:val="24"/>
                <w:szCs w:val="24"/>
              </w:rPr>
              <w:t>.</w:t>
            </w:r>
          </w:p>
        </w:tc>
      </w:tr>
    </w:tbl>
    <w:p w14:paraId="0BCA40A8" w14:textId="2347AF37" w:rsidR="001F77FA" w:rsidRDefault="00FC7DAF" w:rsidP="00E14C87">
      <w:pPr>
        <w:jc w:val="center"/>
      </w:pPr>
      <w:r>
        <w:rPr>
          <w:noProof/>
        </w:rPr>
        <w:drawing>
          <wp:anchor distT="0" distB="0" distL="114300" distR="114300" simplePos="0" relativeHeight="251658258" behindDoc="0" locked="0" layoutInCell="1" allowOverlap="1" wp14:anchorId="360023FA" wp14:editId="67CF287C">
            <wp:simplePos x="0" y="0"/>
            <wp:positionH relativeFrom="column">
              <wp:posOffset>3438526</wp:posOffset>
            </wp:positionH>
            <wp:positionV relativeFrom="paragraph">
              <wp:posOffset>287020</wp:posOffset>
            </wp:positionV>
            <wp:extent cx="3314700" cy="1447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131">
                      <a:extLst>
                        <a:ext uri="{28A0092B-C50C-407E-A947-70E740481C1C}">
                          <a14:useLocalDpi xmlns:a14="http://schemas.microsoft.com/office/drawing/2010/main" val="0"/>
                        </a:ext>
                      </a:extLst>
                    </a:blip>
                    <a:srcRect l="843" r="1404"/>
                    <a:stretch/>
                  </pic:blipFill>
                  <pic:spPr bwMode="auto">
                    <a:xfrm>
                      <a:off x="0" y="0"/>
                      <a:ext cx="331470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82FB6E0" w14:textId="7676692C" w:rsidR="00E14C87" w:rsidRDefault="00E14C87" w:rsidP="00E14C87">
      <w:pPr>
        <w:jc w:val="center"/>
      </w:pPr>
    </w:p>
    <w:p w14:paraId="447E6C9A" w14:textId="53102B2F" w:rsidR="00DD7C47" w:rsidRDefault="00D91733" w:rsidP="00D91733">
      <w:pPr>
        <w:tabs>
          <w:tab w:val="left" w:pos="3969"/>
        </w:tabs>
      </w:pPr>
      <w:r>
        <w:tab/>
      </w:r>
    </w:p>
    <w:p w14:paraId="2E559B71" w14:textId="25391113" w:rsidR="00D91733" w:rsidRDefault="00D91733" w:rsidP="00D91733">
      <w:pPr>
        <w:tabs>
          <w:tab w:val="left" w:pos="3969"/>
        </w:tabs>
      </w:pPr>
    </w:p>
    <w:p w14:paraId="1950C345" w14:textId="4A5FFED7" w:rsidR="00D91733" w:rsidRDefault="00D91733" w:rsidP="00D91733">
      <w:pPr>
        <w:tabs>
          <w:tab w:val="left" w:pos="3969"/>
        </w:tabs>
      </w:pPr>
    </w:p>
    <w:p w14:paraId="5FC0509A" w14:textId="72BF8A49" w:rsidR="00D91733" w:rsidRDefault="00D91733" w:rsidP="00D91733">
      <w:pPr>
        <w:tabs>
          <w:tab w:val="left" w:pos="3969"/>
        </w:tabs>
      </w:pPr>
    </w:p>
    <w:p w14:paraId="3928FEF1" w14:textId="77777777" w:rsidR="00FC7DAF" w:rsidRDefault="00FC7DAF" w:rsidP="00D91733">
      <w:pPr>
        <w:tabs>
          <w:tab w:val="left" w:pos="3969"/>
        </w:tabs>
      </w:pPr>
    </w:p>
    <w:p w14:paraId="5E3F88E8" w14:textId="77777777" w:rsidR="006D697E" w:rsidRDefault="006D697E" w:rsidP="00E14C87">
      <w:pPr>
        <w:jc w:val="center"/>
      </w:pPr>
    </w:p>
    <w:tbl>
      <w:tblPr>
        <w:tblStyle w:val="ListTable3-Accent1"/>
        <w:tblW w:w="0" w:type="auto"/>
        <w:jc w:val="center"/>
        <w:tblLook w:val="04A0" w:firstRow="1" w:lastRow="0" w:firstColumn="1" w:lastColumn="0" w:noHBand="0" w:noVBand="1"/>
      </w:tblPr>
      <w:tblGrid>
        <w:gridCol w:w="9440"/>
      </w:tblGrid>
      <w:tr w:rsidR="00F67155" w14:paraId="1FF1F760"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9182FE4" w14:textId="03EA1324" w:rsidR="00F67155" w:rsidRDefault="00F67155" w:rsidP="005036F3">
            <w:pPr>
              <w:jc w:val="center"/>
            </w:pPr>
            <w:r>
              <w:rPr>
                <w:rFonts w:ascii="Calibri" w:hAnsi="Calibri" w:cs="Calibri"/>
                <w:color w:val="FFFFFF"/>
                <w:sz w:val="28"/>
                <w:szCs w:val="28"/>
              </w:rPr>
              <w:t>Medical Dispensing Cart – Return Meds (</w:t>
            </w:r>
            <w:r w:rsidR="00112CB0">
              <w:rPr>
                <w:rFonts w:ascii="Calibri" w:hAnsi="Calibri" w:cs="Calibri"/>
                <w:color w:val="FFFFFF"/>
                <w:sz w:val="28"/>
                <w:szCs w:val="28"/>
              </w:rPr>
              <w:t>Medication was successfully returned</w:t>
            </w:r>
            <w:r>
              <w:rPr>
                <w:rFonts w:ascii="Calibri" w:hAnsi="Calibri" w:cs="Calibri"/>
                <w:color w:val="FFFFFF"/>
                <w:sz w:val="28"/>
                <w:szCs w:val="28"/>
              </w:rPr>
              <w:t>)</w:t>
            </w:r>
          </w:p>
        </w:tc>
      </w:tr>
      <w:tr w:rsidR="00BE749A" w:rsidRPr="00BE749A" w14:paraId="23FE6884" w14:textId="77777777" w:rsidTr="00503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6BB89A25" w14:textId="4BBDDB3B" w:rsidR="0001363A" w:rsidRPr="00BE749A" w:rsidRDefault="004B488C" w:rsidP="00BE749A">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 xml:space="preserve">Once the amount </w:t>
            </w:r>
            <w:r w:rsidR="0017204C">
              <w:rPr>
                <w:rFonts w:ascii="Calibri" w:hAnsi="Calibri" w:cs="Calibri"/>
                <w:b w:val="0"/>
                <w:bCs w:val="0"/>
                <w:color w:val="000000" w:themeColor="text1"/>
                <w:sz w:val="24"/>
                <w:szCs w:val="24"/>
              </w:rPr>
              <w:t xml:space="preserve">and witness sign off has been provided, the </w:t>
            </w:r>
            <w:r w:rsidR="00416FCB">
              <w:rPr>
                <w:rFonts w:ascii="Calibri" w:hAnsi="Calibri" w:cs="Calibri"/>
                <w:b w:val="0"/>
                <w:bCs w:val="0"/>
                <w:color w:val="000000" w:themeColor="text1"/>
                <w:sz w:val="24"/>
                <w:szCs w:val="24"/>
              </w:rPr>
              <w:t>nurse</w:t>
            </w:r>
            <w:r w:rsidR="0017204C">
              <w:rPr>
                <w:rFonts w:ascii="Calibri" w:hAnsi="Calibri" w:cs="Calibri"/>
                <w:b w:val="0"/>
                <w:bCs w:val="0"/>
                <w:color w:val="000000" w:themeColor="text1"/>
                <w:sz w:val="24"/>
                <w:szCs w:val="24"/>
              </w:rPr>
              <w:t xml:space="preserve"> will see a message </w:t>
            </w:r>
            <w:r w:rsidR="004F4299">
              <w:rPr>
                <w:rFonts w:ascii="Calibri" w:hAnsi="Calibri" w:cs="Calibri"/>
                <w:b w:val="0"/>
                <w:bCs w:val="0"/>
                <w:color w:val="000000" w:themeColor="text1"/>
                <w:sz w:val="24"/>
                <w:szCs w:val="24"/>
              </w:rPr>
              <w:t xml:space="preserve">confirming the medication has been successfully returned to the </w:t>
            </w:r>
            <w:r w:rsidR="00727735">
              <w:rPr>
                <w:rFonts w:ascii="Calibri" w:hAnsi="Calibri" w:cs="Calibri"/>
                <w:b w:val="0"/>
                <w:bCs w:val="0"/>
                <w:color w:val="000000" w:themeColor="text1"/>
                <w:sz w:val="24"/>
                <w:szCs w:val="24"/>
              </w:rPr>
              <w:t>system.</w:t>
            </w:r>
          </w:p>
        </w:tc>
      </w:tr>
    </w:tbl>
    <w:p w14:paraId="0D3A2E40" w14:textId="435F1019" w:rsidR="00F67155" w:rsidRDefault="00FC7DAF" w:rsidP="00E14C87">
      <w:pPr>
        <w:jc w:val="center"/>
      </w:pPr>
      <w:r>
        <w:rPr>
          <w:noProof/>
        </w:rPr>
        <w:drawing>
          <wp:anchor distT="0" distB="0" distL="114300" distR="114300" simplePos="0" relativeHeight="251658259" behindDoc="0" locked="0" layoutInCell="1" allowOverlap="1" wp14:anchorId="56869A46" wp14:editId="623FF04A">
            <wp:simplePos x="0" y="0"/>
            <wp:positionH relativeFrom="column">
              <wp:posOffset>3486149</wp:posOffset>
            </wp:positionH>
            <wp:positionV relativeFrom="paragraph">
              <wp:posOffset>280035</wp:posOffset>
            </wp:positionV>
            <wp:extent cx="3267075" cy="1546225"/>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132">
                      <a:extLst>
                        <a:ext uri="{28A0092B-C50C-407E-A947-70E740481C1C}">
                          <a14:useLocalDpi xmlns:a14="http://schemas.microsoft.com/office/drawing/2010/main" val="0"/>
                        </a:ext>
                      </a:extLst>
                    </a:blip>
                    <a:srcRect l="1418" r="1344"/>
                    <a:stretch/>
                  </pic:blipFill>
                  <pic:spPr bwMode="auto">
                    <a:xfrm>
                      <a:off x="0" y="0"/>
                      <a:ext cx="3269655" cy="1547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6C20B" w14:textId="1E6D4372" w:rsidR="00695614" w:rsidRDefault="00695614" w:rsidP="00E14C87">
      <w:pPr>
        <w:jc w:val="center"/>
      </w:pPr>
    </w:p>
    <w:p w14:paraId="64ECDF03" w14:textId="6F41FBB5" w:rsidR="00112CB0" w:rsidRDefault="00FC7DAF" w:rsidP="00FC7DAF">
      <w:pPr>
        <w:tabs>
          <w:tab w:val="left" w:pos="4837"/>
        </w:tabs>
      </w:pPr>
      <w:r>
        <w:tab/>
      </w:r>
    </w:p>
    <w:p w14:paraId="516232A2" w14:textId="77777777" w:rsidR="00FC7DAF" w:rsidRDefault="00FC7DAF">
      <w:r>
        <w:br w:type="page"/>
      </w:r>
    </w:p>
    <w:p w14:paraId="1403C24F" w14:textId="77777777" w:rsidR="00112CB0" w:rsidRDefault="00112CB0" w:rsidP="00FC7DAF">
      <w:pPr>
        <w:tabs>
          <w:tab w:val="left" w:pos="4837"/>
        </w:tabs>
      </w:pPr>
    </w:p>
    <w:tbl>
      <w:tblPr>
        <w:tblStyle w:val="ListTable3-Accent1"/>
        <w:tblW w:w="0" w:type="auto"/>
        <w:jc w:val="center"/>
        <w:tblLook w:val="04A0" w:firstRow="1" w:lastRow="0" w:firstColumn="1" w:lastColumn="0" w:noHBand="0" w:noVBand="1"/>
      </w:tblPr>
      <w:tblGrid>
        <w:gridCol w:w="9535"/>
        <w:gridCol w:w="95"/>
      </w:tblGrid>
      <w:tr w:rsidR="00112CB0" w14:paraId="30588B25" w14:textId="77777777" w:rsidTr="00AA538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535" w:type="dxa"/>
            <w:gridSpan w:val="2"/>
          </w:tcPr>
          <w:p w14:paraId="23E8AD99" w14:textId="0313A32C" w:rsidR="00112CB0" w:rsidRDefault="00112CB0" w:rsidP="005036F3">
            <w:pPr>
              <w:jc w:val="center"/>
            </w:pPr>
            <w:r>
              <w:rPr>
                <w:rFonts w:ascii="Calibri" w:hAnsi="Calibri" w:cs="Calibri"/>
                <w:color w:val="FFFFFF"/>
                <w:sz w:val="28"/>
                <w:szCs w:val="28"/>
              </w:rPr>
              <w:t xml:space="preserve">Medical Dispensing Cart – </w:t>
            </w:r>
            <w:r w:rsidR="009B1359">
              <w:rPr>
                <w:rFonts w:ascii="Calibri" w:hAnsi="Calibri" w:cs="Calibri"/>
                <w:color w:val="FFFFFF"/>
                <w:sz w:val="28"/>
                <w:szCs w:val="28"/>
              </w:rPr>
              <w:t>Waste</w:t>
            </w:r>
            <w:r>
              <w:rPr>
                <w:rFonts w:ascii="Calibri" w:hAnsi="Calibri" w:cs="Calibri"/>
                <w:color w:val="FFFFFF"/>
                <w:sz w:val="28"/>
                <w:szCs w:val="28"/>
              </w:rPr>
              <w:t xml:space="preserve"> Meds (</w:t>
            </w:r>
            <w:r w:rsidR="00BC6934">
              <w:rPr>
                <w:rFonts w:ascii="Calibri" w:hAnsi="Calibri" w:cs="Calibri"/>
                <w:color w:val="FFFFFF"/>
                <w:sz w:val="28"/>
                <w:szCs w:val="28"/>
              </w:rPr>
              <w:t>RN</w:t>
            </w:r>
            <w:r>
              <w:rPr>
                <w:rFonts w:ascii="Calibri" w:hAnsi="Calibri" w:cs="Calibri"/>
                <w:color w:val="FFFFFF"/>
                <w:sz w:val="28"/>
                <w:szCs w:val="28"/>
              </w:rPr>
              <w:t xml:space="preserve"> needs to specify </w:t>
            </w:r>
            <w:r w:rsidR="00D623F5">
              <w:rPr>
                <w:rFonts w:ascii="Calibri" w:hAnsi="Calibri" w:cs="Calibri"/>
                <w:color w:val="FFFFFF"/>
                <w:sz w:val="28"/>
                <w:szCs w:val="28"/>
              </w:rPr>
              <w:t xml:space="preserve">a </w:t>
            </w:r>
            <w:r>
              <w:rPr>
                <w:rFonts w:ascii="Calibri" w:hAnsi="Calibri" w:cs="Calibri"/>
                <w:color w:val="FFFFFF"/>
                <w:sz w:val="28"/>
                <w:szCs w:val="28"/>
              </w:rPr>
              <w:t>re</w:t>
            </w:r>
            <w:r w:rsidR="00BC6934">
              <w:rPr>
                <w:rFonts w:ascii="Calibri" w:hAnsi="Calibri" w:cs="Calibri"/>
                <w:color w:val="FFFFFF"/>
                <w:sz w:val="28"/>
                <w:szCs w:val="28"/>
              </w:rPr>
              <w:t xml:space="preserve">ason for </w:t>
            </w:r>
            <w:r w:rsidR="00E02E91">
              <w:rPr>
                <w:rFonts w:ascii="Calibri" w:hAnsi="Calibri" w:cs="Calibri"/>
                <w:color w:val="FFFFFF"/>
                <w:sz w:val="28"/>
                <w:szCs w:val="28"/>
              </w:rPr>
              <w:t>waste</w:t>
            </w:r>
            <w:r>
              <w:rPr>
                <w:rFonts w:ascii="Calibri" w:hAnsi="Calibri" w:cs="Calibri"/>
                <w:color w:val="FFFFFF"/>
                <w:sz w:val="28"/>
                <w:szCs w:val="28"/>
              </w:rPr>
              <w:t>)</w:t>
            </w:r>
          </w:p>
        </w:tc>
      </w:tr>
      <w:tr w:rsidR="00A77567" w14:paraId="61FCD49A" w14:textId="77777777" w:rsidTr="00AA5381">
        <w:trPr>
          <w:gridAfter w:val="1"/>
          <w:cnfStyle w:val="000000100000" w:firstRow="0" w:lastRow="0" w:firstColumn="0" w:lastColumn="0" w:oddVBand="0" w:evenVBand="0" w:oddHBand="1" w:evenHBand="0" w:firstRowFirstColumn="0" w:firstRowLastColumn="0" w:lastRowFirstColumn="0" w:lastRowLastColumn="0"/>
          <w:wAfter w:w="95" w:type="dxa"/>
          <w:jc w:val="center"/>
        </w:trPr>
        <w:tc>
          <w:tcPr>
            <w:cnfStyle w:val="001000000000" w:firstRow="0" w:lastRow="0" w:firstColumn="1" w:lastColumn="0" w:oddVBand="0" w:evenVBand="0" w:oddHBand="0" w:evenHBand="0" w:firstRowFirstColumn="0" w:firstRowLastColumn="0" w:lastRowFirstColumn="0" w:lastRowLastColumn="0"/>
            <w:tcW w:w="9535" w:type="dxa"/>
          </w:tcPr>
          <w:p w14:paraId="69A45FD1" w14:textId="44C983ED" w:rsidR="00A77567" w:rsidRPr="00AA5381" w:rsidRDefault="00E20B85" w:rsidP="00AA5381">
            <w:pPr>
              <w:rPr>
                <w:rFonts w:ascii="Calibri" w:hAnsi="Calibri" w:cs="Calibri"/>
                <w:b w:val="0"/>
                <w:color w:val="000000" w:themeColor="text1"/>
                <w:sz w:val="24"/>
                <w:szCs w:val="24"/>
              </w:rPr>
            </w:pPr>
            <w:r w:rsidRPr="00E20B85">
              <w:rPr>
                <w:rFonts w:ascii="Calibri" w:hAnsi="Calibri" w:cs="Calibri"/>
                <w:b w:val="0"/>
                <w:bCs w:val="0"/>
                <w:color w:val="000000" w:themeColor="text1"/>
                <w:sz w:val="24"/>
                <w:szCs w:val="24"/>
              </w:rPr>
              <w:t xml:space="preserve">The </w:t>
            </w:r>
            <w:r>
              <w:rPr>
                <w:rFonts w:ascii="Calibri" w:hAnsi="Calibri" w:cs="Calibri"/>
                <w:b w:val="0"/>
                <w:bCs w:val="0"/>
                <w:color w:val="000000" w:themeColor="text1"/>
                <w:sz w:val="24"/>
                <w:szCs w:val="24"/>
              </w:rPr>
              <w:t>Waste</w:t>
            </w:r>
            <w:r w:rsidRPr="00E20B85">
              <w:rPr>
                <w:rFonts w:ascii="Calibri" w:hAnsi="Calibri" w:cs="Calibri"/>
                <w:b w:val="0"/>
                <w:bCs w:val="0"/>
                <w:color w:val="000000" w:themeColor="text1"/>
                <w:sz w:val="24"/>
                <w:szCs w:val="24"/>
              </w:rPr>
              <w:t xml:space="preserve"> form </w:t>
            </w:r>
            <w:r w:rsidR="00DA455A" w:rsidRPr="00E20B85">
              <w:rPr>
                <w:rFonts w:ascii="Calibri" w:hAnsi="Calibri" w:cs="Calibri"/>
                <w:b w:val="0"/>
                <w:bCs w:val="0"/>
                <w:color w:val="000000" w:themeColor="text1"/>
                <w:sz w:val="24"/>
                <w:szCs w:val="24"/>
              </w:rPr>
              <w:t>is g</w:t>
            </w:r>
            <w:r w:rsidR="00DA455A" w:rsidRPr="00DA455A">
              <w:rPr>
                <w:rFonts w:ascii="Calibri" w:hAnsi="Calibri" w:cs="Calibri"/>
                <w:b w:val="0"/>
                <w:bCs w:val="0"/>
                <w:color w:val="000000" w:themeColor="text1"/>
                <w:sz w:val="24"/>
                <w:szCs w:val="24"/>
              </w:rPr>
              <w:t>enerated</w:t>
            </w:r>
            <w:r w:rsidRPr="00E20B85">
              <w:rPr>
                <w:rFonts w:ascii="Calibri" w:hAnsi="Calibri" w:cs="Calibri"/>
                <w:b w:val="0"/>
                <w:bCs w:val="0"/>
                <w:color w:val="000000" w:themeColor="text1"/>
                <w:sz w:val="24"/>
                <w:szCs w:val="24"/>
              </w:rPr>
              <w:t xml:space="preserve">, displaying a brief transaction history on the left, the quantity specified for </w:t>
            </w:r>
            <w:r>
              <w:rPr>
                <w:rFonts w:ascii="Calibri" w:hAnsi="Calibri" w:cs="Calibri"/>
                <w:b w:val="0"/>
                <w:bCs w:val="0"/>
                <w:color w:val="000000" w:themeColor="text1"/>
                <w:sz w:val="24"/>
                <w:szCs w:val="24"/>
              </w:rPr>
              <w:t>waste</w:t>
            </w:r>
            <w:r w:rsidRPr="00E20B85">
              <w:rPr>
                <w:rFonts w:ascii="Calibri" w:hAnsi="Calibri" w:cs="Calibri"/>
                <w:b w:val="0"/>
                <w:bCs w:val="0"/>
                <w:color w:val="000000" w:themeColor="text1"/>
                <w:sz w:val="24"/>
                <w:szCs w:val="24"/>
              </w:rPr>
              <w:t xml:space="preserve"> on the bottom left, and the reason for the </w:t>
            </w:r>
            <w:r>
              <w:rPr>
                <w:rFonts w:ascii="Calibri" w:hAnsi="Calibri" w:cs="Calibri"/>
                <w:b w:val="0"/>
                <w:bCs w:val="0"/>
                <w:color w:val="000000" w:themeColor="text1"/>
                <w:sz w:val="24"/>
                <w:szCs w:val="24"/>
              </w:rPr>
              <w:t>waste</w:t>
            </w:r>
            <w:r w:rsidRPr="00E20B85">
              <w:rPr>
                <w:rFonts w:ascii="Calibri" w:hAnsi="Calibri" w:cs="Calibri"/>
                <w:b w:val="0"/>
                <w:bCs w:val="0"/>
                <w:color w:val="000000" w:themeColor="text1"/>
                <w:sz w:val="24"/>
                <w:szCs w:val="24"/>
              </w:rPr>
              <w:t xml:space="preserve"> on the right. Like the </w:t>
            </w:r>
            <w:r>
              <w:rPr>
                <w:rFonts w:ascii="Calibri" w:hAnsi="Calibri" w:cs="Calibri"/>
                <w:b w:val="0"/>
                <w:bCs w:val="0"/>
                <w:color w:val="000000" w:themeColor="text1"/>
                <w:sz w:val="24"/>
                <w:szCs w:val="24"/>
              </w:rPr>
              <w:t>Return</w:t>
            </w:r>
            <w:r w:rsidRPr="00E20B85">
              <w:rPr>
                <w:rFonts w:ascii="Calibri" w:hAnsi="Calibri" w:cs="Calibri"/>
                <w:b w:val="0"/>
                <w:bCs w:val="0"/>
                <w:color w:val="000000" w:themeColor="text1"/>
                <w:sz w:val="24"/>
                <w:szCs w:val="24"/>
              </w:rPr>
              <w:t xml:space="preserve"> form</w:t>
            </w:r>
            <w:r>
              <w:rPr>
                <w:rFonts w:ascii="Calibri" w:hAnsi="Calibri" w:cs="Calibri"/>
                <w:b w:val="0"/>
                <w:bCs w:val="0"/>
                <w:color w:val="000000" w:themeColor="text1"/>
                <w:sz w:val="24"/>
                <w:szCs w:val="24"/>
              </w:rPr>
              <w:t>, waste</w:t>
            </w:r>
            <w:r w:rsidRPr="00E20B85">
              <w:rPr>
                <w:rFonts w:ascii="Calibri" w:hAnsi="Calibri" w:cs="Calibri"/>
                <w:b w:val="0"/>
                <w:bCs w:val="0"/>
                <w:color w:val="000000" w:themeColor="text1"/>
                <w:sz w:val="24"/>
                <w:szCs w:val="24"/>
              </w:rPr>
              <w:t xml:space="preserve"> requires a witness sign off.</w:t>
            </w:r>
          </w:p>
        </w:tc>
      </w:tr>
    </w:tbl>
    <w:p w14:paraId="53ED2B02" w14:textId="6D397294" w:rsidR="003F1DC8" w:rsidRDefault="00FC7DAF" w:rsidP="00BC6934">
      <w:pPr>
        <w:jc w:val="center"/>
      </w:pPr>
      <w:r>
        <w:rPr>
          <w:noProof/>
        </w:rPr>
        <w:drawing>
          <wp:anchor distT="0" distB="0" distL="114300" distR="114300" simplePos="0" relativeHeight="251658254" behindDoc="0" locked="0" layoutInCell="1" allowOverlap="1" wp14:anchorId="37519B56" wp14:editId="1A19AA13">
            <wp:simplePos x="0" y="0"/>
            <wp:positionH relativeFrom="column">
              <wp:posOffset>2085975</wp:posOffset>
            </wp:positionH>
            <wp:positionV relativeFrom="paragraph">
              <wp:posOffset>243840</wp:posOffset>
            </wp:positionV>
            <wp:extent cx="5829300" cy="44805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rotWithShape="1">
                    <a:blip r:embed="rId133">
                      <a:extLst>
                        <a:ext uri="{28A0092B-C50C-407E-A947-70E740481C1C}">
                          <a14:useLocalDpi xmlns:a14="http://schemas.microsoft.com/office/drawing/2010/main" val="0"/>
                        </a:ext>
                      </a:extLst>
                    </a:blip>
                    <a:srcRect t="4511" r="923"/>
                    <a:stretch/>
                  </pic:blipFill>
                  <pic:spPr bwMode="auto">
                    <a:xfrm>
                      <a:off x="0" y="0"/>
                      <a:ext cx="5829576" cy="4480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5519187" w14:textId="0E87078D" w:rsidR="00DF449C" w:rsidRDefault="00331994" w:rsidP="00331994">
      <w:pPr>
        <w:tabs>
          <w:tab w:val="left" w:pos="2898"/>
        </w:tabs>
      </w:pPr>
      <w:r>
        <w:tab/>
      </w:r>
    </w:p>
    <w:p w14:paraId="6030D1EE" w14:textId="6629703A" w:rsidR="00331994" w:rsidRDefault="00331994">
      <w:r>
        <w:br w:type="page"/>
      </w:r>
    </w:p>
    <w:p w14:paraId="4477D93E" w14:textId="77777777" w:rsidR="008A6674" w:rsidRDefault="008A6674" w:rsidP="00331994">
      <w:pPr>
        <w:tabs>
          <w:tab w:val="left" w:pos="2898"/>
        </w:tabs>
      </w:pPr>
    </w:p>
    <w:tbl>
      <w:tblPr>
        <w:tblStyle w:val="ListTable3-Accent1"/>
        <w:tblW w:w="0" w:type="auto"/>
        <w:jc w:val="center"/>
        <w:tblLook w:val="04A0" w:firstRow="1" w:lastRow="0" w:firstColumn="1" w:lastColumn="0" w:noHBand="0" w:noVBand="1"/>
      </w:tblPr>
      <w:tblGrid>
        <w:gridCol w:w="9440"/>
      </w:tblGrid>
      <w:tr w:rsidR="007A5B42" w:rsidRPr="007B1121" w14:paraId="3B0C2E82" w14:textId="77777777" w:rsidTr="003165D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60F53C03" w14:textId="744234C8" w:rsidR="007A5B42" w:rsidRPr="007B1121" w:rsidRDefault="007A5B42" w:rsidP="003165D1">
            <w:pPr>
              <w:jc w:val="center"/>
              <w:rPr>
                <w:sz w:val="24"/>
                <w:szCs w:val="24"/>
              </w:rPr>
            </w:pPr>
            <w:r w:rsidRPr="007B1121">
              <w:rPr>
                <w:rFonts w:ascii="Calibri" w:hAnsi="Calibri" w:cs="Calibri"/>
                <w:color w:val="FFFFFF"/>
                <w:sz w:val="24"/>
                <w:szCs w:val="24"/>
              </w:rPr>
              <w:t xml:space="preserve">Medical Dispensing Cart – Delete Medication </w:t>
            </w:r>
          </w:p>
        </w:tc>
      </w:tr>
      <w:tr w:rsidR="007B1121" w:rsidRPr="007B1121" w14:paraId="27C1ACE9" w14:textId="77777777" w:rsidTr="003165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5F85B6C6" w14:textId="589E4446" w:rsidR="007B1121" w:rsidRPr="00DA455A" w:rsidRDefault="007B1121" w:rsidP="007B1121">
            <w:pPr>
              <w:rPr>
                <w:rFonts w:ascii="Calibri" w:hAnsi="Calibri" w:cs="Calibri"/>
                <w:b w:val="0"/>
                <w:bCs w:val="0"/>
                <w:color w:val="000000" w:themeColor="text1"/>
                <w:sz w:val="24"/>
                <w:szCs w:val="24"/>
              </w:rPr>
            </w:pPr>
            <w:r w:rsidRPr="00DA455A">
              <w:rPr>
                <w:rFonts w:ascii="Calibri" w:hAnsi="Calibri" w:cs="Calibri"/>
                <w:b w:val="0"/>
                <w:bCs w:val="0"/>
                <w:color w:val="000000" w:themeColor="text1"/>
                <w:sz w:val="24"/>
                <w:szCs w:val="24"/>
              </w:rPr>
              <w:t>To delete a medication</w:t>
            </w:r>
            <w:r w:rsidR="006367B1" w:rsidRPr="00DA455A">
              <w:rPr>
                <w:rFonts w:ascii="Calibri" w:hAnsi="Calibri" w:cs="Calibri"/>
                <w:b w:val="0"/>
                <w:bCs w:val="0"/>
                <w:color w:val="000000" w:themeColor="text1"/>
                <w:sz w:val="24"/>
                <w:szCs w:val="24"/>
              </w:rPr>
              <w:t xml:space="preserve"> while still under a </w:t>
            </w:r>
            <w:r w:rsidR="006367B1" w:rsidRPr="00DA455A">
              <w:rPr>
                <w:rFonts w:ascii="Calibri" w:hAnsi="Calibri" w:cs="Calibri"/>
                <w:b w:val="0"/>
                <w:color w:val="000000" w:themeColor="text1"/>
                <w:sz w:val="24"/>
                <w:szCs w:val="24"/>
              </w:rPr>
              <w:t>patient</w:t>
            </w:r>
            <w:r w:rsidR="00266CDA">
              <w:rPr>
                <w:rFonts w:ascii="Calibri" w:hAnsi="Calibri" w:cs="Calibri"/>
                <w:b w:val="0"/>
                <w:color w:val="000000" w:themeColor="text1"/>
                <w:sz w:val="24"/>
                <w:szCs w:val="24"/>
              </w:rPr>
              <w:t>’</w:t>
            </w:r>
            <w:r w:rsidR="006367B1" w:rsidRPr="00DA455A">
              <w:rPr>
                <w:rFonts w:ascii="Calibri" w:hAnsi="Calibri" w:cs="Calibri"/>
                <w:b w:val="0"/>
                <w:color w:val="000000" w:themeColor="text1"/>
                <w:sz w:val="24"/>
                <w:szCs w:val="24"/>
              </w:rPr>
              <w:t>s</w:t>
            </w:r>
            <w:r w:rsidR="006367B1" w:rsidRPr="00DA455A">
              <w:rPr>
                <w:rFonts w:ascii="Calibri" w:hAnsi="Calibri" w:cs="Calibri"/>
                <w:b w:val="0"/>
                <w:bCs w:val="0"/>
                <w:color w:val="000000" w:themeColor="text1"/>
                <w:sz w:val="24"/>
                <w:szCs w:val="24"/>
              </w:rPr>
              <w:t xml:space="preserve"> profile, click the </w:t>
            </w:r>
            <w:r w:rsidR="009E2364" w:rsidRPr="00DA455A">
              <w:rPr>
                <w:rFonts w:ascii="Calibri" w:hAnsi="Calibri" w:cs="Calibri"/>
                <w:b w:val="0"/>
                <w:bCs w:val="0"/>
                <w:color w:val="000000" w:themeColor="text1"/>
                <w:sz w:val="24"/>
                <w:szCs w:val="24"/>
              </w:rPr>
              <w:t xml:space="preserve">icon </w:t>
            </w:r>
            <w:r w:rsidR="00C52A80">
              <w:rPr>
                <w:rFonts w:ascii="Calibri" w:hAnsi="Calibri" w:cs="Calibri"/>
                <w:b w:val="0"/>
                <w:color w:val="000000" w:themeColor="text1"/>
                <w:sz w:val="24"/>
                <w:szCs w:val="24"/>
              </w:rPr>
              <w:t>containing a</w:t>
            </w:r>
            <w:r w:rsidR="009E2364" w:rsidRPr="00DA455A">
              <w:rPr>
                <w:rFonts w:ascii="Calibri" w:hAnsi="Calibri" w:cs="Calibri"/>
                <w:b w:val="0"/>
                <w:bCs w:val="0"/>
                <w:color w:val="000000" w:themeColor="text1"/>
                <w:sz w:val="24"/>
                <w:szCs w:val="24"/>
              </w:rPr>
              <w:t xml:space="preserve"> box with the x </w:t>
            </w:r>
            <w:r w:rsidR="00AE6899">
              <w:rPr>
                <w:rFonts w:ascii="Calibri" w:hAnsi="Calibri" w:cs="Calibri"/>
                <w:b w:val="0"/>
                <w:bCs w:val="0"/>
                <w:color w:val="000000" w:themeColor="text1"/>
                <w:sz w:val="24"/>
                <w:szCs w:val="24"/>
              </w:rPr>
              <w:t>above</w:t>
            </w:r>
            <w:r w:rsidR="009E2364" w:rsidRPr="00DA455A">
              <w:rPr>
                <w:rFonts w:ascii="Calibri" w:hAnsi="Calibri" w:cs="Calibri"/>
                <w:b w:val="0"/>
                <w:bCs w:val="0"/>
                <w:color w:val="000000" w:themeColor="text1"/>
                <w:sz w:val="24"/>
                <w:szCs w:val="24"/>
              </w:rPr>
              <w:t xml:space="preserve"> it</w:t>
            </w:r>
            <w:r w:rsidR="00EF4B22" w:rsidRPr="00DA455A">
              <w:rPr>
                <w:rFonts w:ascii="Calibri" w:hAnsi="Calibri" w:cs="Calibri"/>
                <w:b w:val="0"/>
                <w:bCs w:val="0"/>
                <w:color w:val="000000" w:themeColor="text1"/>
                <w:sz w:val="24"/>
                <w:szCs w:val="24"/>
              </w:rPr>
              <w:t xml:space="preserve">; this will generate a checkbox next to any medication in the </w:t>
            </w:r>
            <w:r w:rsidR="00EF4B22" w:rsidRPr="00DA455A">
              <w:rPr>
                <w:rFonts w:ascii="Calibri" w:hAnsi="Calibri" w:cs="Calibri"/>
                <w:b w:val="0"/>
                <w:color w:val="000000" w:themeColor="text1"/>
                <w:sz w:val="24"/>
                <w:szCs w:val="24"/>
              </w:rPr>
              <w:t>patient</w:t>
            </w:r>
            <w:r w:rsidR="00266CDA">
              <w:rPr>
                <w:rFonts w:ascii="Calibri" w:hAnsi="Calibri" w:cs="Calibri"/>
                <w:b w:val="0"/>
                <w:color w:val="000000" w:themeColor="text1"/>
                <w:sz w:val="24"/>
                <w:szCs w:val="24"/>
              </w:rPr>
              <w:t>’</w:t>
            </w:r>
            <w:r w:rsidR="00EF4B22" w:rsidRPr="00DA455A">
              <w:rPr>
                <w:rFonts w:ascii="Calibri" w:hAnsi="Calibri" w:cs="Calibri"/>
                <w:b w:val="0"/>
                <w:color w:val="000000" w:themeColor="text1"/>
                <w:sz w:val="24"/>
                <w:szCs w:val="24"/>
              </w:rPr>
              <w:t>s</w:t>
            </w:r>
            <w:r w:rsidR="00EF4B22" w:rsidRPr="00DA455A">
              <w:rPr>
                <w:rFonts w:ascii="Calibri" w:hAnsi="Calibri" w:cs="Calibri"/>
                <w:b w:val="0"/>
                <w:bCs w:val="0"/>
                <w:color w:val="000000" w:themeColor="text1"/>
                <w:sz w:val="24"/>
                <w:szCs w:val="24"/>
              </w:rPr>
              <w:t xml:space="preserve"> med list.</w:t>
            </w:r>
            <w:r w:rsidR="0018590E" w:rsidRPr="00DA455A">
              <w:rPr>
                <w:rFonts w:ascii="Calibri" w:hAnsi="Calibri" w:cs="Calibri"/>
                <w:b w:val="0"/>
                <w:bCs w:val="0"/>
                <w:color w:val="000000" w:themeColor="text1"/>
                <w:sz w:val="24"/>
                <w:szCs w:val="24"/>
              </w:rPr>
              <w:t xml:space="preserve"> Check the checkbox and then click the green checkmark to delete it or the red X to cancel the deletion</w:t>
            </w:r>
            <w:r w:rsidR="009061EC" w:rsidRPr="00DA455A">
              <w:rPr>
                <w:rFonts w:ascii="Calibri" w:hAnsi="Calibri" w:cs="Calibri"/>
                <w:b w:val="0"/>
                <w:bCs w:val="0"/>
                <w:color w:val="000000" w:themeColor="text1"/>
                <w:sz w:val="24"/>
                <w:szCs w:val="24"/>
              </w:rPr>
              <w:t xml:space="preserve"> prompt</w:t>
            </w:r>
            <w:r w:rsidR="0018590E" w:rsidRPr="00DA455A">
              <w:rPr>
                <w:rFonts w:ascii="Calibri" w:hAnsi="Calibri" w:cs="Calibri"/>
                <w:b w:val="0"/>
                <w:bCs w:val="0"/>
                <w:color w:val="000000" w:themeColor="text1"/>
                <w:sz w:val="24"/>
                <w:szCs w:val="24"/>
              </w:rPr>
              <w:t>.</w:t>
            </w:r>
          </w:p>
        </w:tc>
      </w:tr>
    </w:tbl>
    <w:p w14:paraId="434073D1" w14:textId="2F9279A5" w:rsidR="00BC6934" w:rsidRDefault="00BC6934" w:rsidP="00BC6934">
      <w:pPr>
        <w:jc w:val="center"/>
      </w:pPr>
    </w:p>
    <w:p w14:paraId="570A1CC6" w14:textId="23B19BA4" w:rsidR="00B85226" w:rsidRDefault="00E61CEF" w:rsidP="00E14C87">
      <w:pPr>
        <w:jc w:val="center"/>
      </w:pPr>
      <w:r>
        <w:rPr>
          <w:noProof/>
        </w:rPr>
        <w:drawing>
          <wp:anchor distT="0" distB="0" distL="114300" distR="114300" simplePos="0" relativeHeight="251658242" behindDoc="1" locked="0" layoutInCell="1" allowOverlap="1" wp14:anchorId="4B497E49" wp14:editId="32010EAA">
            <wp:simplePos x="0" y="0"/>
            <wp:positionH relativeFrom="column">
              <wp:posOffset>1475594</wp:posOffset>
            </wp:positionH>
            <wp:positionV relativeFrom="paragraph">
              <wp:posOffset>28379</wp:posOffset>
            </wp:positionV>
            <wp:extent cx="3228975" cy="1196340"/>
            <wp:effectExtent l="0" t="0" r="9525"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34">
                      <a:extLst>
                        <a:ext uri="{28A0092B-C50C-407E-A947-70E740481C1C}">
                          <a14:useLocalDpi xmlns:a14="http://schemas.microsoft.com/office/drawing/2010/main" val="0"/>
                        </a:ext>
                      </a:extLst>
                    </a:blip>
                    <a:stretch>
                      <a:fillRect/>
                    </a:stretch>
                  </pic:blipFill>
                  <pic:spPr>
                    <a:xfrm>
                      <a:off x="0" y="0"/>
                      <a:ext cx="3228975" cy="1196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2038EE71" wp14:editId="7C958061">
            <wp:simplePos x="0" y="0"/>
            <wp:positionH relativeFrom="column">
              <wp:posOffset>5467790</wp:posOffset>
            </wp:positionH>
            <wp:positionV relativeFrom="paragraph">
              <wp:posOffset>30920</wp:posOffset>
            </wp:positionV>
            <wp:extent cx="3286125" cy="1101090"/>
            <wp:effectExtent l="0" t="0" r="9525"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35">
                      <a:extLst>
                        <a:ext uri="{28A0092B-C50C-407E-A947-70E740481C1C}">
                          <a14:useLocalDpi xmlns:a14="http://schemas.microsoft.com/office/drawing/2010/main" val="0"/>
                        </a:ext>
                      </a:extLst>
                    </a:blip>
                    <a:stretch>
                      <a:fillRect/>
                    </a:stretch>
                  </pic:blipFill>
                  <pic:spPr>
                    <a:xfrm>
                      <a:off x="0" y="0"/>
                      <a:ext cx="3286125" cy="1101090"/>
                    </a:xfrm>
                    <a:prstGeom prst="rect">
                      <a:avLst/>
                    </a:prstGeom>
                  </pic:spPr>
                </pic:pic>
              </a:graphicData>
            </a:graphic>
            <wp14:sizeRelH relativeFrom="page">
              <wp14:pctWidth>0</wp14:pctWidth>
            </wp14:sizeRelH>
            <wp14:sizeRelV relativeFrom="page">
              <wp14:pctHeight>0</wp14:pctHeight>
            </wp14:sizeRelV>
          </wp:anchor>
        </w:drawing>
      </w:r>
    </w:p>
    <w:p w14:paraId="2363ABEF" w14:textId="77777777" w:rsidR="000B246E" w:rsidRDefault="000B246E" w:rsidP="00080BA4">
      <w:pPr>
        <w:jc w:val="center"/>
      </w:pPr>
    </w:p>
    <w:p w14:paraId="23746B46" w14:textId="77777777" w:rsidR="000B246E" w:rsidRDefault="000B246E" w:rsidP="000B246E"/>
    <w:p w14:paraId="071C6FAA" w14:textId="77777777" w:rsidR="000B246E" w:rsidRDefault="000B246E" w:rsidP="00080BA4">
      <w:pPr>
        <w:jc w:val="center"/>
      </w:pPr>
    </w:p>
    <w:p w14:paraId="093594F6" w14:textId="1D1B43DD" w:rsidR="000B246E" w:rsidRDefault="000B246E" w:rsidP="00080BA4">
      <w:pPr>
        <w:jc w:val="center"/>
      </w:pPr>
    </w:p>
    <w:p w14:paraId="0E31EA2E" w14:textId="3A073773" w:rsidR="00080BA4" w:rsidRDefault="00E61CEF" w:rsidP="00080BA4">
      <w:pPr>
        <w:jc w:val="center"/>
      </w:pPr>
      <w:r>
        <w:rPr>
          <w:noProof/>
        </w:rPr>
        <w:drawing>
          <wp:anchor distT="0" distB="0" distL="114300" distR="114300" simplePos="0" relativeHeight="251658247" behindDoc="0" locked="0" layoutInCell="1" allowOverlap="1" wp14:anchorId="6DF81211" wp14:editId="7DC11F31">
            <wp:simplePos x="0" y="0"/>
            <wp:positionH relativeFrom="column">
              <wp:posOffset>4173024</wp:posOffset>
            </wp:positionH>
            <wp:positionV relativeFrom="paragraph">
              <wp:posOffset>75418</wp:posOffset>
            </wp:positionV>
            <wp:extent cx="2809875" cy="2423612"/>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36">
                      <a:extLst>
                        <a:ext uri="{28A0092B-C50C-407E-A947-70E740481C1C}">
                          <a14:useLocalDpi xmlns:a14="http://schemas.microsoft.com/office/drawing/2010/main" val="0"/>
                        </a:ext>
                      </a:extLst>
                    </a:blip>
                    <a:stretch>
                      <a:fillRect/>
                    </a:stretch>
                  </pic:blipFill>
                  <pic:spPr>
                    <a:xfrm>
                      <a:off x="0" y="0"/>
                      <a:ext cx="2809875" cy="2423612"/>
                    </a:xfrm>
                    <a:prstGeom prst="rect">
                      <a:avLst/>
                    </a:prstGeom>
                  </pic:spPr>
                </pic:pic>
              </a:graphicData>
            </a:graphic>
          </wp:anchor>
        </w:drawing>
      </w:r>
    </w:p>
    <w:p w14:paraId="5670E6A5" w14:textId="2B6A1A14" w:rsidR="007B1121" w:rsidRDefault="00E61CEF" w:rsidP="00E61CEF">
      <w:pPr>
        <w:tabs>
          <w:tab w:val="left" w:pos="10338"/>
        </w:tabs>
      </w:pPr>
      <w:r>
        <w:tab/>
      </w:r>
    </w:p>
    <w:p w14:paraId="20773D52" w14:textId="77777777" w:rsidR="00E61CEF" w:rsidRDefault="00E61CEF">
      <w:r>
        <w:br w:type="page"/>
      </w:r>
    </w:p>
    <w:tbl>
      <w:tblPr>
        <w:tblStyle w:val="ListTable3-Accent1"/>
        <w:tblW w:w="0" w:type="auto"/>
        <w:jc w:val="center"/>
        <w:tblLook w:val="04A0" w:firstRow="1" w:lastRow="0" w:firstColumn="1" w:lastColumn="0" w:noHBand="0" w:noVBand="1"/>
      </w:tblPr>
      <w:tblGrid>
        <w:gridCol w:w="9535"/>
        <w:gridCol w:w="95"/>
      </w:tblGrid>
      <w:tr w:rsidR="001C1EB3" w:rsidRPr="001C1EB3" w14:paraId="16F944EC" w14:textId="77777777" w:rsidTr="00E61CE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630" w:type="dxa"/>
            <w:gridSpan w:val="2"/>
          </w:tcPr>
          <w:p w14:paraId="336724BD" w14:textId="60154C96" w:rsidR="001C1EB3" w:rsidRPr="001C1EB3" w:rsidRDefault="00E61CEF" w:rsidP="001C1EB3">
            <w:pPr>
              <w:spacing w:after="160" w:line="259" w:lineRule="auto"/>
              <w:jc w:val="center"/>
            </w:pPr>
            <w:r>
              <w:tab/>
            </w:r>
            <w:r w:rsidR="001C1EB3" w:rsidRPr="001C1EB3">
              <w:rPr>
                <w:sz w:val="28"/>
                <w:szCs w:val="28"/>
              </w:rPr>
              <w:t xml:space="preserve">Medical Dispensing Cart – </w:t>
            </w:r>
            <w:r w:rsidR="001C1EB3" w:rsidRPr="00CE2757">
              <w:rPr>
                <w:sz w:val="28"/>
                <w:szCs w:val="28"/>
              </w:rPr>
              <w:t>View Nursing Notes</w:t>
            </w:r>
          </w:p>
        </w:tc>
      </w:tr>
      <w:tr w:rsidR="001C1EB3" w:rsidRPr="001C1EB3" w14:paraId="6DE118EC" w14:textId="77777777" w:rsidTr="00CE2137">
        <w:trPr>
          <w:gridAfter w:val="1"/>
          <w:cnfStyle w:val="000000100000" w:firstRow="0" w:lastRow="0" w:firstColumn="0" w:lastColumn="0" w:oddVBand="0" w:evenVBand="0" w:oddHBand="1" w:evenHBand="0" w:firstRowFirstColumn="0" w:firstRowLastColumn="0" w:lastRowFirstColumn="0" w:lastRowLastColumn="0"/>
          <w:wAfter w:w="95" w:type="dxa"/>
          <w:jc w:val="center"/>
        </w:trPr>
        <w:tc>
          <w:tcPr>
            <w:cnfStyle w:val="001000000000" w:firstRow="0" w:lastRow="0" w:firstColumn="1" w:lastColumn="0" w:oddVBand="0" w:evenVBand="0" w:oddHBand="0" w:evenHBand="0" w:firstRowFirstColumn="0" w:firstRowLastColumn="0" w:lastRowFirstColumn="0" w:lastRowLastColumn="0"/>
            <w:tcW w:w="9535" w:type="dxa"/>
          </w:tcPr>
          <w:p w14:paraId="73D5D88A" w14:textId="13DBD1C2" w:rsidR="001C1EB3" w:rsidRPr="00DA455A" w:rsidRDefault="001C1EB3" w:rsidP="001C1EB3">
            <w:pPr>
              <w:spacing w:after="160" w:line="259" w:lineRule="auto"/>
              <w:rPr>
                <w:b w:val="0"/>
                <w:bCs w:val="0"/>
              </w:rPr>
            </w:pPr>
            <w:r w:rsidRPr="00DA455A">
              <w:rPr>
                <w:b w:val="0"/>
                <w:bCs w:val="0"/>
              </w:rPr>
              <w:t xml:space="preserve">The nursing notes are found within the </w:t>
            </w:r>
            <w:r w:rsidR="00EF51C0" w:rsidRPr="00DA455A">
              <w:rPr>
                <w:b w:val="0"/>
                <w:bCs w:val="0"/>
              </w:rPr>
              <w:t xml:space="preserve">dispense medication form next to the </w:t>
            </w:r>
            <w:r w:rsidR="00EF51C0" w:rsidRPr="00DA455A">
              <w:rPr>
                <w:b w:val="0"/>
              </w:rPr>
              <w:t>patient</w:t>
            </w:r>
            <w:r w:rsidR="00266CDA">
              <w:rPr>
                <w:b w:val="0"/>
              </w:rPr>
              <w:t>’</w:t>
            </w:r>
            <w:r w:rsidR="00EF51C0" w:rsidRPr="00DA455A">
              <w:rPr>
                <w:b w:val="0"/>
              </w:rPr>
              <w:t>s</w:t>
            </w:r>
            <w:r w:rsidR="00EF51C0" w:rsidRPr="00DA455A">
              <w:rPr>
                <w:b w:val="0"/>
                <w:bCs w:val="0"/>
              </w:rPr>
              <w:t xml:space="preserve"> current medication list</w:t>
            </w:r>
            <w:r w:rsidR="00DF0299" w:rsidRPr="00DA455A">
              <w:rPr>
                <w:b w:val="0"/>
                <w:bCs w:val="0"/>
              </w:rPr>
              <w:t xml:space="preserve">. The </w:t>
            </w:r>
            <w:r w:rsidR="00F54AB5" w:rsidRPr="00DA455A">
              <w:rPr>
                <w:b w:val="0"/>
                <w:bCs w:val="0"/>
              </w:rPr>
              <w:t xml:space="preserve">nursing note has a </w:t>
            </w:r>
            <w:r w:rsidR="00DA455A" w:rsidRPr="00DA455A">
              <w:rPr>
                <w:b w:val="0"/>
                <w:bCs w:val="0"/>
              </w:rPr>
              <w:t>drop-down</w:t>
            </w:r>
            <w:r w:rsidR="00F54AB5" w:rsidRPr="00DA455A">
              <w:rPr>
                <w:b w:val="0"/>
                <w:bCs w:val="0"/>
              </w:rPr>
              <w:t xml:space="preserve"> menu to allow the </w:t>
            </w:r>
            <w:r w:rsidR="00AB2AA1">
              <w:rPr>
                <w:b w:val="0"/>
                <w:bCs w:val="0"/>
              </w:rPr>
              <w:t>nurse</w:t>
            </w:r>
            <w:r w:rsidR="00F54AB5" w:rsidRPr="00DA455A">
              <w:rPr>
                <w:b w:val="0"/>
                <w:bCs w:val="0"/>
              </w:rPr>
              <w:t xml:space="preserve"> to look at previous notes</w:t>
            </w:r>
            <w:r w:rsidR="00253C5F" w:rsidRPr="00DA455A">
              <w:rPr>
                <w:b w:val="0"/>
                <w:bCs w:val="0"/>
              </w:rPr>
              <w:t xml:space="preserve"> based on the transaction ID.</w:t>
            </w:r>
          </w:p>
        </w:tc>
      </w:tr>
    </w:tbl>
    <w:p w14:paraId="14734EEB" w14:textId="77777777" w:rsidR="001C1EB3" w:rsidRDefault="001C1EB3" w:rsidP="001C1EB3">
      <w:pPr>
        <w:jc w:val="center"/>
      </w:pPr>
    </w:p>
    <w:p w14:paraId="7A3E8D30" w14:textId="63B43C2C" w:rsidR="001C1EB3" w:rsidRDefault="001C1EB3" w:rsidP="001C1EB3">
      <w:pPr>
        <w:jc w:val="center"/>
      </w:pPr>
      <w:r>
        <w:rPr>
          <w:noProof/>
        </w:rPr>
        <w:drawing>
          <wp:inline distT="0" distB="0" distL="0" distR="0" wp14:anchorId="147560BE" wp14:editId="161F823E">
            <wp:extent cx="3780952" cy="308571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37">
                      <a:extLst>
                        <a:ext uri="{28A0092B-C50C-407E-A947-70E740481C1C}">
                          <a14:useLocalDpi xmlns:a14="http://schemas.microsoft.com/office/drawing/2010/main" val="0"/>
                        </a:ext>
                      </a:extLst>
                    </a:blip>
                    <a:stretch>
                      <a:fillRect/>
                    </a:stretch>
                  </pic:blipFill>
                  <pic:spPr>
                    <a:xfrm>
                      <a:off x="0" y="0"/>
                      <a:ext cx="3780952" cy="3085714"/>
                    </a:xfrm>
                    <a:prstGeom prst="rect">
                      <a:avLst/>
                    </a:prstGeom>
                  </pic:spPr>
                </pic:pic>
              </a:graphicData>
            </a:graphic>
          </wp:inline>
        </w:drawing>
      </w:r>
    </w:p>
    <w:p w14:paraId="4E6C9683" w14:textId="77777777" w:rsidR="001C1EB3" w:rsidRDefault="001C1EB3" w:rsidP="00A8764D"/>
    <w:p w14:paraId="7159950D" w14:textId="77777777" w:rsidR="001C1EB3" w:rsidRDefault="001C1EB3" w:rsidP="00A8764D"/>
    <w:p w14:paraId="7334F030" w14:textId="4541C1D5" w:rsidR="001C1EB3" w:rsidRDefault="00E61CEF" w:rsidP="00E61CEF">
      <w:pPr>
        <w:tabs>
          <w:tab w:val="left" w:pos="6942"/>
        </w:tabs>
      </w:pPr>
      <w:r>
        <w:tab/>
      </w:r>
    </w:p>
    <w:p w14:paraId="06B5DFF9" w14:textId="77777777" w:rsidR="00E61CEF" w:rsidRDefault="00E61CEF">
      <w:r>
        <w:br w:type="page"/>
      </w:r>
    </w:p>
    <w:p w14:paraId="2B17A5D6" w14:textId="77777777" w:rsidR="001C1EB3" w:rsidRDefault="001C1EB3" w:rsidP="00E61CEF">
      <w:pPr>
        <w:tabs>
          <w:tab w:val="left" w:pos="6942"/>
        </w:tabs>
      </w:pPr>
    </w:p>
    <w:p w14:paraId="38C804E0" w14:textId="77777777" w:rsidR="001C1EB3" w:rsidRDefault="001C1EB3" w:rsidP="00A8764D"/>
    <w:tbl>
      <w:tblPr>
        <w:tblStyle w:val="ListTable3-Accent1"/>
        <w:tblW w:w="0" w:type="auto"/>
        <w:jc w:val="center"/>
        <w:tblLook w:val="04A0" w:firstRow="1" w:lastRow="0" w:firstColumn="1" w:lastColumn="0" w:noHBand="0" w:noVBand="1"/>
      </w:tblPr>
      <w:tblGrid>
        <w:gridCol w:w="9535"/>
        <w:gridCol w:w="95"/>
      </w:tblGrid>
      <w:tr w:rsidR="00253C5F" w:rsidRPr="00253C5F" w14:paraId="3BD1A68B" w14:textId="77777777" w:rsidTr="00B406E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630" w:type="dxa"/>
            <w:gridSpan w:val="2"/>
          </w:tcPr>
          <w:p w14:paraId="7C0DE330" w14:textId="77777777" w:rsidR="00253C5F" w:rsidRPr="00253C5F" w:rsidRDefault="00253C5F" w:rsidP="00253C5F">
            <w:pPr>
              <w:jc w:val="center"/>
            </w:pPr>
            <w:r w:rsidRPr="00253C5F">
              <w:rPr>
                <w:sz w:val="28"/>
                <w:szCs w:val="28"/>
              </w:rPr>
              <w:t>Medical Dispensing Cart – View Nursing Notes</w:t>
            </w:r>
          </w:p>
        </w:tc>
      </w:tr>
      <w:tr w:rsidR="00253C5F" w:rsidRPr="00253C5F" w14:paraId="0D9E5493" w14:textId="77777777" w:rsidTr="000E38C9">
        <w:trPr>
          <w:gridAfter w:val="1"/>
          <w:cnfStyle w:val="000000100000" w:firstRow="0" w:lastRow="0" w:firstColumn="0" w:lastColumn="0" w:oddVBand="0" w:evenVBand="0" w:oddHBand="1" w:evenHBand="0" w:firstRowFirstColumn="0" w:firstRowLastColumn="0" w:lastRowFirstColumn="0" w:lastRowLastColumn="0"/>
          <w:wAfter w:w="95" w:type="dxa"/>
          <w:jc w:val="center"/>
        </w:trPr>
        <w:tc>
          <w:tcPr>
            <w:cnfStyle w:val="001000000000" w:firstRow="0" w:lastRow="0" w:firstColumn="1" w:lastColumn="0" w:oddVBand="0" w:evenVBand="0" w:oddHBand="0" w:evenHBand="0" w:firstRowFirstColumn="0" w:firstRowLastColumn="0" w:lastRowFirstColumn="0" w:lastRowLastColumn="0"/>
            <w:tcW w:w="9535" w:type="dxa"/>
          </w:tcPr>
          <w:p w14:paraId="74EEF0F1" w14:textId="3A2BF64E" w:rsidR="00253C5F" w:rsidRPr="00DA455A" w:rsidRDefault="00DF3A52" w:rsidP="002B7F95">
            <w:pPr>
              <w:rPr>
                <w:b w:val="0"/>
                <w:bCs w:val="0"/>
              </w:rPr>
            </w:pPr>
            <w:r>
              <w:rPr>
                <w:b w:val="0"/>
                <w:bCs w:val="0"/>
              </w:rPr>
              <w:t>This sequence of</w:t>
            </w:r>
            <w:r w:rsidR="002B7F95" w:rsidRPr="00DA455A">
              <w:rPr>
                <w:b w:val="0"/>
                <w:bCs w:val="0"/>
              </w:rPr>
              <w:t xml:space="preserve"> screens show</w:t>
            </w:r>
            <w:r w:rsidR="00E602D1">
              <w:rPr>
                <w:b w:val="0"/>
                <w:bCs w:val="0"/>
              </w:rPr>
              <w:t>s</w:t>
            </w:r>
            <w:r w:rsidR="002B7F95" w:rsidRPr="00DA455A">
              <w:rPr>
                <w:b w:val="0"/>
                <w:bCs w:val="0"/>
              </w:rPr>
              <w:t xml:space="preserve"> a </w:t>
            </w:r>
            <w:r w:rsidR="00630277">
              <w:rPr>
                <w:b w:val="0"/>
                <w:bCs w:val="0"/>
              </w:rPr>
              <w:t>nurse</w:t>
            </w:r>
            <w:r w:rsidR="002B7F95" w:rsidRPr="00DA455A">
              <w:rPr>
                <w:b w:val="0"/>
                <w:bCs w:val="0"/>
              </w:rPr>
              <w:t xml:space="preserve"> selecting a </w:t>
            </w:r>
            <w:r w:rsidR="00207F86" w:rsidRPr="00DA455A">
              <w:rPr>
                <w:b w:val="0"/>
                <w:bCs w:val="0"/>
              </w:rPr>
              <w:t xml:space="preserve">previous nursing note based on the </w:t>
            </w:r>
            <w:r w:rsidR="002B16C3" w:rsidRPr="00DA455A">
              <w:rPr>
                <w:b w:val="0"/>
                <w:bCs w:val="0"/>
              </w:rPr>
              <w:t xml:space="preserve">transaction ID: 23415 and how the selected </w:t>
            </w:r>
            <w:r w:rsidR="00471DA6" w:rsidRPr="00DA455A">
              <w:rPr>
                <w:b w:val="0"/>
                <w:bCs w:val="0"/>
              </w:rPr>
              <w:t>note corresponds with a previously administered medication</w:t>
            </w:r>
            <w:r w:rsidR="00B069CA" w:rsidRPr="00DA455A">
              <w:rPr>
                <w:b w:val="0"/>
                <w:bCs w:val="0"/>
              </w:rPr>
              <w:t>.</w:t>
            </w:r>
          </w:p>
        </w:tc>
      </w:tr>
    </w:tbl>
    <w:p w14:paraId="19FE5C3A" w14:textId="3C7AAB97" w:rsidR="001C1EB3" w:rsidRDefault="00331994" w:rsidP="00253C5F">
      <w:pPr>
        <w:jc w:val="center"/>
      </w:pPr>
      <w:r>
        <w:rPr>
          <w:noProof/>
        </w:rPr>
        <w:drawing>
          <wp:anchor distT="0" distB="0" distL="114300" distR="114300" simplePos="0" relativeHeight="251658249" behindDoc="0" locked="0" layoutInCell="1" allowOverlap="1" wp14:anchorId="49F952CB" wp14:editId="325620CA">
            <wp:simplePos x="0" y="0"/>
            <wp:positionH relativeFrom="column">
              <wp:posOffset>1710788</wp:posOffset>
            </wp:positionH>
            <wp:positionV relativeFrom="paragraph">
              <wp:posOffset>138430</wp:posOffset>
            </wp:positionV>
            <wp:extent cx="3108960" cy="2487168"/>
            <wp:effectExtent l="0" t="0" r="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38">
                      <a:extLst>
                        <a:ext uri="{28A0092B-C50C-407E-A947-70E740481C1C}">
                          <a14:useLocalDpi xmlns:a14="http://schemas.microsoft.com/office/drawing/2010/main" val="0"/>
                        </a:ext>
                      </a:extLst>
                    </a:blip>
                    <a:stretch>
                      <a:fillRect/>
                    </a:stretch>
                  </pic:blipFill>
                  <pic:spPr>
                    <a:xfrm>
                      <a:off x="0" y="0"/>
                      <a:ext cx="3108960" cy="2487168"/>
                    </a:xfrm>
                    <a:prstGeom prst="rect">
                      <a:avLst/>
                    </a:prstGeom>
                  </pic:spPr>
                </pic:pic>
              </a:graphicData>
            </a:graphic>
            <wp14:sizeRelH relativeFrom="margin">
              <wp14:pctWidth>0</wp14:pctWidth>
            </wp14:sizeRelH>
            <wp14:sizeRelV relativeFrom="margin">
              <wp14:pctHeight>0</wp14:pctHeight>
            </wp14:sizeRelV>
          </wp:anchor>
        </w:drawing>
      </w:r>
      <w:r w:rsidR="008F300F">
        <w:rPr>
          <w:noProof/>
        </w:rPr>
        <w:drawing>
          <wp:anchor distT="0" distB="0" distL="114300" distR="114300" simplePos="0" relativeHeight="251658248" behindDoc="0" locked="0" layoutInCell="1" allowOverlap="1" wp14:anchorId="7EF40A1C" wp14:editId="16711853">
            <wp:simplePos x="0" y="0"/>
            <wp:positionH relativeFrom="column">
              <wp:posOffset>4970677</wp:posOffset>
            </wp:positionH>
            <wp:positionV relativeFrom="paragraph">
              <wp:posOffset>140676</wp:posOffset>
            </wp:positionV>
            <wp:extent cx="3132599" cy="2485292"/>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39">
                      <a:extLst>
                        <a:ext uri="{28A0092B-C50C-407E-A947-70E740481C1C}">
                          <a14:useLocalDpi xmlns:a14="http://schemas.microsoft.com/office/drawing/2010/main" val="0"/>
                        </a:ext>
                      </a:extLst>
                    </a:blip>
                    <a:stretch>
                      <a:fillRect/>
                    </a:stretch>
                  </pic:blipFill>
                  <pic:spPr>
                    <a:xfrm>
                      <a:off x="0" y="0"/>
                      <a:ext cx="3132599" cy="2485292"/>
                    </a:xfrm>
                    <a:prstGeom prst="rect">
                      <a:avLst/>
                    </a:prstGeom>
                  </pic:spPr>
                </pic:pic>
              </a:graphicData>
            </a:graphic>
            <wp14:sizeRelH relativeFrom="margin">
              <wp14:pctWidth>0</wp14:pctWidth>
            </wp14:sizeRelH>
            <wp14:sizeRelV relativeFrom="margin">
              <wp14:pctHeight>0</wp14:pctHeight>
            </wp14:sizeRelV>
          </wp:anchor>
        </w:drawing>
      </w:r>
    </w:p>
    <w:p w14:paraId="43887EFF" w14:textId="0000E8BF" w:rsidR="001C1EB3" w:rsidRDefault="001C1EB3" w:rsidP="00B069CA">
      <w:pPr>
        <w:jc w:val="center"/>
      </w:pPr>
    </w:p>
    <w:p w14:paraId="5B76D7EF" w14:textId="0B90F9C8" w:rsidR="001C1EB3" w:rsidRDefault="002360FA" w:rsidP="00A8764D">
      <w:r>
        <w:rPr>
          <w:noProof/>
        </w:rPr>
        <w:drawing>
          <wp:anchor distT="0" distB="0" distL="114300" distR="114300" simplePos="0" relativeHeight="251658250" behindDoc="0" locked="0" layoutInCell="1" allowOverlap="1" wp14:anchorId="76DD9C59" wp14:editId="61D9DA79">
            <wp:simplePos x="3200400" y="4325815"/>
            <wp:positionH relativeFrom="margin">
              <wp:align>center</wp:align>
            </wp:positionH>
            <wp:positionV relativeFrom="margin">
              <wp:align>bottom</wp:align>
            </wp:positionV>
            <wp:extent cx="3145536" cy="2487168"/>
            <wp:effectExtent l="0" t="0" r="0" b="8890"/>
            <wp:wrapSquare wrapText="bothSides"/>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45536" cy="2487168"/>
                    </a:xfrm>
                    <a:prstGeom prst="rect">
                      <a:avLst/>
                    </a:prstGeom>
                  </pic:spPr>
                </pic:pic>
              </a:graphicData>
            </a:graphic>
            <wp14:sizeRelH relativeFrom="margin">
              <wp14:pctWidth>0</wp14:pctWidth>
            </wp14:sizeRelH>
            <wp14:sizeRelV relativeFrom="margin">
              <wp14:pctHeight>0</wp14:pctHeight>
            </wp14:sizeRelV>
          </wp:anchor>
        </w:drawing>
      </w:r>
      <w:r w:rsidR="00E61CEF">
        <w:br w:type="page"/>
      </w:r>
    </w:p>
    <w:p w14:paraId="194C4B68" w14:textId="2B257379" w:rsidR="001C1EB3" w:rsidRDefault="001C1EB3" w:rsidP="00A8764D"/>
    <w:tbl>
      <w:tblPr>
        <w:tblStyle w:val="ListTable3-Accent1"/>
        <w:tblW w:w="0" w:type="auto"/>
        <w:jc w:val="center"/>
        <w:tblLook w:val="04A0" w:firstRow="1" w:lastRow="0" w:firstColumn="1" w:lastColumn="0" w:noHBand="0" w:noVBand="1"/>
      </w:tblPr>
      <w:tblGrid>
        <w:gridCol w:w="9440"/>
      </w:tblGrid>
      <w:tr w:rsidR="002B721A" w:rsidRPr="003B2B92" w14:paraId="28FC5D61" w14:textId="77777777" w:rsidTr="002B721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13E3E607" w14:textId="49B01E6F" w:rsidR="002B721A" w:rsidRPr="003B2B92" w:rsidRDefault="002B721A" w:rsidP="003165D1">
            <w:pPr>
              <w:jc w:val="center"/>
              <w:rPr>
                <w:sz w:val="24"/>
                <w:szCs w:val="24"/>
              </w:rPr>
            </w:pPr>
            <w:r w:rsidRPr="003B2B92">
              <w:rPr>
                <w:rFonts w:ascii="Calibri" w:hAnsi="Calibri" w:cs="Calibri"/>
                <w:color w:val="FFFFFF"/>
                <w:sz w:val="24"/>
                <w:szCs w:val="24"/>
              </w:rPr>
              <w:t>Medical Dispensing Cart – Inventory Maintenance</w:t>
            </w:r>
            <w:r w:rsidR="00962EF0" w:rsidRPr="003B2B92">
              <w:rPr>
                <w:rFonts w:ascii="Calibri" w:hAnsi="Calibri" w:cs="Calibri"/>
                <w:color w:val="FFFFFF"/>
                <w:sz w:val="24"/>
                <w:szCs w:val="24"/>
              </w:rPr>
              <w:t xml:space="preserve"> (Restock)</w:t>
            </w:r>
          </w:p>
        </w:tc>
      </w:tr>
      <w:tr w:rsidR="003B2B92" w:rsidRPr="003B2B92" w14:paraId="6F76EC34" w14:textId="77777777" w:rsidTr="002B72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582DC8A3" w14:textId="2FE4F35F" w:rsidR="003B2B92" w:rsidRPr="00DA455A" w:rsidRDefault="00956AFE" w:rsidP="003B2B92">
            <w:pPr>
              <w:rPr>
                <w:rFonts w:ascii="Calibri" w:hAnsi="Calibri" w:cs="Calibri"/>
                <w:b w:val="0"/>
                <w:bCs w:val="0"/>
                <w:color w:val="000000" w:themeColor="text1"/>
              </w:rPr>
            </w:pPr>
            <w:r w:rsidRPr="00DA455A">
              <w:rPr>
                <w:rFonts w:ascii="Calibri" w:hAnsi="Calibri" w:cs="Calibri"/>
                <w:b w:val="0"/>
                <w:bCs w:val="0"/>
                <w:color w:val="000000" w:themeColor="text1"/>
              </w:rPr>
              <w:t xml:space="preserve">To view the </w:t>
            </w:r>
            <w:r w:rsidR="00733983" w:rsidRPr="00DA455A">
              <w:rPr>
                <w:rFonts w:ascii="Calibri" w:hAnsi="Calibri" w:cs="Calibri"/>
                <w:b w:val="0"/>
                <w:bCs w:val="0"/>
                <w:color w:val="000000" w:themeColor="text1"/>
              </w:rPr>
              <w:t>restock/cart view screen</w:t>
            </w:r>
            <w:r w:rsidRPr="00DA455A">
              <w:rPr>
                <w:rFonts w:ascii="Calibri" w:hAnsi="Calibri" w:cs="Calibri"/>
                <w:b w:val="0"/>
                <w:bCs w:val="0"/>
                <w:color w:val="000000" w:themeColor="text1"/>
              </w:rPr>
              <w:t xml:space="preserve">, click on the </w:t>
            </w:r>
            <w:r w:rsidR="00266CDA">
              <w:rPr>
                <w:rFonts w:ascii="Calibri" w:hAnsi="Calibri" w:cs="Calibri"/>
                <w:b w:val="0"/>
                <w:color w:val="000000" w:themeColor="text1"/>
              </w:rPr>
              <w:t>“</w:t>
            </w:r>
            <w:r w:rsidR="00733983" w:rsidRPr="00DA455A">
              <w:rPr>
                <w:rFonts w:ascii="Calibri" w:hAnsi="Calibri" w:cs="Calibri"/>
                <w:b w:val="0"/>
                <w:bCs w:val="0"/>
                <w:color w:val="000000" w:themeColor="text1"/>
              </w:rPr>
              <w:t>Inventory Maintenance</w:t>
            </w:r>
            <w:r w:rsidR="00266CDA">
              <w:rPr>
                <w:rFonts w:ascii="Calibri" w:hAnsi="Calibri" w:cs="Calibri"/>
                <w:b w:val="0"/>
                <w:color w:val="000000" w:themeColor="text1"/>
              </w:rPr>
              <w:t>”</w:t>
            </w:r>
            <w:r w:rsidR="00063BB1" w:rsidRPr="00DA455A">
              <w:rPr>
                <w:rFonts w:ascii="Calibri" w:hAnsi="Calibri" w:cs="Calibri"/>
                <w:b w:val="0"/>
                <w:bCs w:val="0"/>
                <w:color w:val="000000" w:themeColor="text1"/>
              </w:rPr>
              <w:t xml:space="preserve"> tab on the main menu bar</w:t>
            </w:r>
            <w:r w:rsidR="00F7173B">
              <w:rPr>
                <w:rFonts w:ascii="Calibri" w:hAnsi="Calibri" w:cs="Calibri"/>
                <w:b w:val="0"/>
                <w:color w:val="000000" w:themeColor="text1"/>
              </w:rPr>
              <w:t>;</w:t>
            </w:r>
            <w:r w:rsidR="007B1121" w:rsidRPr="00DA455A">
              <w:rPr>
                <w:rFonts w:ascii="Calibri" w:hAnsi="Calibri" w:cs="Calibri"/>
                <w:b w:val="0"/>
                <w:bCs w:val="0"/>
                <w:color w:val="000000" w:themeColor="text1"/>
              </w:rPr>
              <w:t xml:space="preserve"> a list of two options will appear; click </w:t>
            </w:r>
            <w:r w:rsidR="00266CDA">
              <w:rPr>
                <w:rFonts w:ascii="Calibri" w:hAnsi="Calibri" w:cs="Calibri"/>
                <w:b w:val="0"/>
                <w:color w:val="000000" w:themeColor="text1"/>
              </w:rPr>
              <w:t>“</w:t>
            </w:r>
            <w:r w:rsidR="007B1121" w:rsidRPr="00DA455A">
              <w:rPr>
                <w:rFonts w:ascii="Calibri" w:hAnsi="Calibri" w:cs="Calibri"/>
                <w:b w:val="0"/>
                <w:bCs w:val="0"/>
                <w:color w:val="000000" w:themeColor="text1"/>
              </w:rPr>
              <w:t>Restock</w:t>
            </w:r>
            <w:r w:rsidR="00B6233C">
              <w:rPr>
                <w:rFonts w:ascii="Calibri" w:hAnsi="Calibri" w:cs="Calibri"/>
                <w:b w:val="0"/>
                <w:color w:val="000000" w:themeColor="text1"/>
              </w:rPr>
              <w:t>.</w:t>
            </w:r>
            <w:r w:rsidR="00266CDA">
              <w:rPr>
                <w:rFonts w:ascii="Calibri" w:hAnsi="Calibri" w:cs="Calibri"/>
                <w:b w:val="0"/>
                <w:color w:val="000000" w:themeColor="text1"/>
              </w:rPr>
              <w:t>”</w:t>
            </w:r>
            <w:r w:rsidR="006D0C3F">
              <w:rPr>
                <w:rFonts w:ascii="Calibri" w:hAnsi="Calibri" w:cs="Calibri"/>
                <w:b w:val="0"/>
                <w:color w:val="000000" w:themeColor="text1"/>
              </w:rPr>
              <w:t xml:space="preserve"> </w:t>
            </w:r>
            <w:r w:rsidR="00733879">
              <w:rPr>
                <w:rFonts w:ascii="Calibri" w:hAnsi="Calibri" w:cs="Calibri"/>
                <w:b w:val="0"/>
                <w:color w:val="000000" w:themeColor="text1"/>
              </w:rPr>
              <w:t xml:space="preserve">This functionality of this system is for the </w:t>
            </w:r>
            <w:r w:rsidR="008736EF">
              <w:rPr>
                <w:rFonts w:ascii="Calibri" w:hAnsi="Calibri" w:cs="Calibri"/>
                <w:b w:val="0"/>
                <w:color w:val="000000" w:themeColor="text1"/>
              </w:rPr>
              <w:t>charge nurse only.</w:t>
            </w:r>
          </w:p>
        </w:tc>
      </w:tr>
    </w:tbl>
    <w:p w14:paraId="1907CBD9" w14:textId="3138F8F4" w:rsidR="00922EAD" w:rsidRDefault="00BA1BB9" w:rsidP="00962EF0">
      <w:pPr>
        <w:jc w:val="center"/>
      </w:pPr>
      <w:r>
        <w:rPr>
          <w:noProof/>
        </w:rPr>
        <w:drawing>
          <wp:inline distT="0" distB="0" distL="0" distR="0" wp14:anchorId="71B38431" wp14:editId="51CC18F6">
            <wp:extent cx="6882332" cy="4857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41">
                      <a:extLst>
                        <a:ext uri="{28A0092B-C50C-407E-A947-70E740481C1C}">
                          <a14:useLocalDpi xmlns:a14="http://schemas.microsoft.com/office/drawing/2010/main" val="0"/>
                        </a:ext>
                      </a:extLst>
                    </a:blip>
                    <a:stretch>
                      <a:fillRect/>
                    </a:stretch>
                  </pic:blipFill>
                  <pic:spPr>
                    <a:xfrm>
                      <a:off x="0" y="0"/>
                      <a:ext cx="6882332" cy="4857750"/>
                    </a:xfrm>
                    <a:prstGeom prst="rect">
                      <a:avLst/>
                    </a:prstGeom>
                  </pic:spPr>
                </pic:pic>
              </a:graphicData>
            </a:graphic>
          </wp:inline>
        </w:drawing>
      </w:r>
    </w:p>
    <w:p w14:paraId="46CB62CD" w14:textId="3E6AE0B8" w:rsidR="00331994" w:rsidRDefault="00331994"/>
    <w:tbl>
      <w:tblPr>
        <w:tblStyle w:val="ListTable3-Accent1"/>
        <w:tblW w:w="0" w:type="auto"/>
        <w:jc w:val="center"/>
        <w:tblLook w:val="04A0" w:firstRow="1" w:lastRow="0" w:firstColumn="1" w:lastColumn="0" w:noHBand="0" w:noVBand="1"/>
      </w:tblPr>
      <w:tblGrid>
        <w:gridCol w:w="9440"/>
      </w:tblGrid>
      <w:tr w:rsidR="00962EF0" w:rsidRPr="00745827" w14:paraId="45185D6F" w14:textId="77777777" w:rsidTr="003165D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61779EEA" w14:textId="37FE7BA9" w:rsidR="00962EF0" w:rsidRPr="00745827" w:rsidRDefault="00FC7DAF" w:rsidP="003165D1">
            <w:pPr>
              <w:jc w:val="center"/>
              <w:rPr>
                <w:sz w:val="24"/>
                <w:szCs w:val="24"/>
              </w:rPr>
            </w:pPr>
            <w:r>
              <w:tab/>
            </w:r>
            <w:r w:rsidR="00962EF0" w:rsidRPr="00745827">
              <w:rPr>
                <w:rFonts w:ascii="Calibri" w:hAnsi="Calibri" w:cs="Calibri"/>
                <w:color w:val="FFFFFF"/>
                <w:sz w:val="24"/>
                <w:szCs w:val="24"/>
              </w:rPr>
              <w:t>Medical Dispensing Cart – Inventory Maintenance (Restock</w:t>
            </w:r>
            <w:r w:rsidR="003228F2" w:rsidRPr="00745827">
              <w:rPr>
                <w:rFonts w:ascii="Calibri" w:hAnsi="Calibri" w:cs="Calibri"/>
                <w:color w:val="FFFFFF"/>
                <w:sz w:val="24"/>
                <w:szCs w:val="24"/>
              </w:rPr>
              <w:t xml:space="preserve"> – choose drawer</w:t>
            </w:r>
            <w:r w:rsidR="00962EF0" w:rsidRPr="00745827">
              <w:rPr>
                <w:rFonts w:ascii="Calibri" w:hAnsi="Calibri" w:cs="Calibri"/>
                <w:color w:val="FFFFFF"/>
                <w:sz w:val="24"/>
                <w:szCs w:val="24"/>
              </w:rPr>
              <w:t>)</w:t>
            </w:r>
          </w:p>
        </w:tc>
      </w:tr>
      <w:tr w:rsidR="007065C1" w:rsidRPr="00745827" w14:paraId="19D42FCA" w14:textId="77777777" w:rsidTr="003165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0128EB36" w14:textId="046CB638" w:rsidR="007065C1" w:rsidRPr="005F6FE3" w:rsidRDefault="00745827" w:rsidP="007065C1">
            <w:pPr>
              <w:rPr>
                <w:rFonts w:ascii="Calibri" w:hAnsi="Calibri" w:cs="Calibri"/>
                <w:b w:val="0"/>
                <w:bCs w:val="0"/>
                <w:color w:val="000000" w:themeColor="text1"/>
              </w:rPr>
            </w:pPr>
            <w:r w:rsidRPr="005F6FE3">
              <w:rPr>
                <w:rFonts w:ascii="Calibri" w:hAnsi="Calibri" w:cs="Calibri"/>
                <w:b w:val="0"/>
                <w:bCs w:val="0"/>
                <w:color w:val="000000" w:themeColor="text1"/>
              </w:rPr>
              <w:t>If a</w:t>
            </w:r>
            <w:r w:rsidR="008736EF">
              <w:rPr>
                <w:rFonts w:ascii="Calibri" w:hAnsi="Calibri" w:cs="Calibri"/>
                <w:b w:val="0"/>
                <w:bCs w:val="0"/>
                <w:color w:val="000000" w:themeColor="text1"/>
              </w:rPr>
              <w:t xml:space="preserve"> charge</w:t>
            </w:r>
            <w:r w:rsidRPr="005F6FE3">
              <w:rPr>
                <w:rFonts w:ascii="Calibri" w:hAnsi="Calibri" w:cs="Calibri"/>
                <w:b w:val="0"/>
                <w:bCs w:val="0"/>
                <w:color w:val="000000" w:themeColor="text1"/>
              </w:rPr>
              <w:t xml:space="preserve"> </w:t>
            </w:r>
            <w:r w:rsidR="00841682">
              <w:rPr>
                <w:rFonts w:ascii="Calibri" w:hAnsi="Calibri" w:cs="Calibri"/>
                <w:b w:val="0"/>
                <w:bCs w:val="0"/>
                <w:color w:val="000000" w:themeColor="text1"/>
              </w:rPr>
              <w:t>nurse</w:t>
            </w:r>
            <w:r w:rsidRPr="005F6FE3">
              <w:rPr>
                <w:rFonts w:ascii="Calibri" w:hAnsi="Calibri" w:cs="Calibri"/>
                <w:b w:val="0"/>
                <w:bCs w:val="0"/>
                <w:color w:val="000000" w:themeColor="text1"/>
              </w:rPr>
              <w:t xml:space="preserve"> clicks on </w:t>
            </w:r>
            <w:r w:rsidR="00403CF8" w:rsidRPr="005F6FE3">
              <w:rPr>
                <w:rFonts w:ascii="Calibri" w:hAnsi="Calibri" w:cs="Calibri"/>
                <w:b w:val="0"/>
                <w:bCs w:val="0"/>
                <w:color w:val="000000" w:themeColor="text1"/>
              </w:rPr>
              <w:t>drawer #7</w:t>
            </w:r>
            <w:r w:rsidR="009441DA">
              <w:rPr>
                <w:rFonts w:ascii="Calibri" w:hAnsi="Calibri" w:cs="Calibri"/>
                <w:b w:val="0"/>
                <w:bCs w:val="0"/>
                <w:color w:val="000000" w:themeColor="text1"/>
              </w:rPr>
              <w:t>,</w:t>
            </w:r>
            <w:r w:rsidR="008736EF">
              <w:rPr>
                <w:rFonts w:ascii="Calibri" w:hAnsi="Calibri" w:cs="Calibri"/>
                <w:b w:val="0"/>
                <w:bCs w:val="0"/>
                <w:color w:val="000000" w:themeColor="text1"/>
              </w:rPr>
              <w:t xml:space="preserve"> for example</w:t>
            </w:r>
            <w:r w:rsidR="00403CF8" w:rsidRPr="005F6FE3">
              <w:rPr>
                <w:rFonts w:ascii="Calibri" w:hAnsi="Calibri" w:cs="Calibri"/>
                <w:b w:val="0"/>
                <w:bCs w:val="0"/>
                <w:color w:val="000000" w:themeColor="text1"/>
              </w:rPr>
              <w:t>, the contents will populate</w:t>
            </w:r>
            <w:r w:rsidR="009F466E">
              <w:rPr>
                <w:rFonts w:ascii="Calibri" w:hAnsi="Calibri" w:cs="Calibri"/>
                <w:b w:val="0"/>
                <w:bCs w:val="0"/>
                <w:color w:val="000000" w:themeColor="text1"/>
              </w:rPr>
              <w:t xml:space="preserve"> in</w:t>
            </w:r>
            <w:r w:rsidR="00403CF8" w:rsidRPr="005F6FE3">
              <w:rPr>
                <w:rFonts w:ascii="Calibri" w:hAnsi="Calibri" w:cs="Calibri"/>
                <w:b w:val="0"/>
                <w:bCs w:val="0"/>
                <w:color w:val="000000" w:themeColor="text1"/>
              </w:rPr>
              <w:t xml:space="preserve"> the table </w:t>
            </w:r>
            <w:r w:rsidR="00627622" w:rsidRPr="005F6FE3">
              <w:rPr>
                <w:rFonts w:ascii="Calibri" w:hAnsi="Calibri" w:cs="Calibri"/>
                <w:b w:val="0"/>
                <w:bCs w:val="0"/>
                <w:color w:val="000000" w:themeColor="text1"/>
              </w:rPr>
              <w:t>to display which medication</w:t>
            </w:r>
            <w:r w:rsidR="006A3019">
              <w:rPr>
                <w:rFonts w:ascii="Calibri" w:hAnsi="Calibri" w:cs="Calibri"/>
                <w:b w:val="0"/>
                <w:bCs w:val="0"/>
                <w:color w:val="000000" w:themeColor="text1"/>
              </w:rPr>
              <w:t>s</w:t>
            </w:r>
            <w:r w:rsidR="00627622" w:rsidRPr="005F6FE3">
              <w:rPr>
                <w:rFonts w:ascii="Calibri" w:hAnsi="Calibri" w:cs="Calibri"/>
                <w:b w:val="0"/>
                <w:bCs w:val="0"/>
                <w:color w:val="000000" w:themeColor="text1"/>
              </w:rPr>
              <w:t xml:space="preserve"> (</w:t>
            </w:r>
            <w:r w:rsidR="00A72738">
              <w:rPr>
                <w:rFonts w:ascii="Calibri" w:hAnsi="Calibri" w:cs="Calibri"/>
                <w:b w:val="0"/>
                <w:bCs w:val="0"/>
                <w:color w:val="000000" w:themeColor="text1"/>
              </w:rPr>
              <w:t>including quantit</w:t>
            </w:r>
            <w:r w:rsidR="00EA278B">
              <w:rPr>
                <w:rFonts w:ascii="Calibri" w:hAnsi="Calibri" w:cs="Calibri"/>
                <w:b w:val="0"/>
                <w:bCs w:val="0"/>
                <w:color w:val="000000" w:themeColor="text1"/>
              </w:rPr>
              <w:t>ies, dosages</w:t>
            </w:r>
            <w:r w:rsidR="006A3019">
              <w:rPr>
                <w:rFonts w:ascii="Calibri" w:hAnsi="Calibri" w:cs="Calibri"/>
                <w:b w:val="0"/>
                <w:bCs w:val="0"/>
                <w:color w:val="000000" w:themeColor="text1"/>
              </w:rPr>
              <w:t>, etc.</w:t>
            </w:r>
            <w:r w:rsidR="00627622" w:rsidRPr="005F6FE3">
              <w:rPr>
                <w:rFonts w:ascii="Calibri" w:hAnsi="Calibri" w:cs="Calibri"/>
                <w:b w:val="0"/>
                <w:bCs w:val="0"/>
                <w:color w:val="000000" w:themeColor="text1"/>
              </w:rPr>
              <w:t xml:space="preserve">) </w:t>
            </w:r>
            <w:r w:rsidR="006A3019">
              <w:rPr>
                <w:rFonts w:ascii="Calibri" w:hAnsi="Calibri" w:cs="Calibri"/>
                <w:b w:val="0"/>
                <w:bCs w:val="0"/>
                <w:color w:val="000000" w:themeColor="text1"/>
              </w:rPr>
              <w:t>are</w:t>
            </w:r>
            <w:r w:rsidR="00627622" w:rsidRPr="005F6FE3">
              <w:rPr>
                <w:rFonts w:ascii="Calibri" w:hAnsi="Calibri" w:cs="Calibri"/>
                <w:b w:val="0"/>
                <w:bCs w:val="0"/>
                <w:color w:val="000000" w:themeColor="text1"/>
              </w:rPr>
              <w:t xml:space="preserve"> currently </w:t>
            </w:r>
            <w:r w:rsidR="00627622" w:rsidRPr="005F6FE3">
              <w:rPr>
                <w:rFonts w:ascii="Calibri" w:hAnsi="Calibri" w:cs="Calibri"/>
                <w:b w:val="0"/>
                <w:color w:val="000000" w:themeColor="text1"/>
              </w:rPr>
              <w:t>in</w:t>
            </w:r>
            <w:r w:rsidR="00627622" w:rsidRPr="005F6FE3">
              <w:rPr>
                <w:rFonts w:ascii="Calibri" w:hAnsi="Calibri" w:cs="Calibri"/>
                <w:b w:val="0"/>
                <w:bCs w:val="0"/>
                <w:color w:val="000000" w:themeColor="text1"/>
              </w:rPr>
              <w:t xml:space="preserve"> th</w:t>
            </w:r>
            <w:r w:rsidR="006F4BB3" w:rsidRPr="005F6FE3">
              <w:rPr>
                <w:rFonts w:ascii="Calibri" w:hAnsi="Calibri" w:cs="Calibri"/>
                <w:b w:val="0"/>
                <w:bCs w:val="0"/>
                <w:color w:val="000000" w:themeColor="text1"/>
              </w:rPr>
              <w:t>at drawer.</w:t>
            </w:r>
          </w:p>
        </w:tc>
      </w:tr>
    </w:tbl>
    <w:p w14:paraId="5097FD8B" w14:textId="55732C04" w:rsidR="00962EF0" w:rsidRDefault="00DF449C" w:rsidP="00727AD2">
      <w:pPr>
        <w:jc w:val="center"/>
      </w:pPr>
      <w:r>
        <w:br w:type="textWrapping" w:clear="all"/>
      </w:r>
      <w:r w:rsidR="00F10EBF">
        <w:rPr>
          <w:noProof/>
        </w:rPr>
        <w:drawing>
          <wp:inline distT="0" distB="0" distL="0" distR="0" wp14:anchorId="3E6C7D3B" wp14:editId="5712CD26">
            <wp:extent cx="6657975" cy="4699393"/>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63437" cy="4703248"/>
                    </a:xfrm>
                    <a:prstGeom prst="rect">
                      <a:avLst/>
                    </a:prstGeom>
                  </pic:spPr>
                </pic:pic>
              </a:graphicData>
            </a:graphic>
          </wp:inline>
        </w:drawing>
      </w:r>
    </w:p>
    <w:p w14:paraId="13186041" w14:textId="77777777" w:rsidR="00DF449C" w:rsidRDefault="00DF449C" w:rsidP="00F10EBF"/>
    <w:p w14:paraId="1F4BB9F6" w14:textId="4FFFC4C9" w:rsidR="00EE0C07" w:rsidRDefault="00EE0C07" w:rsidP="00F10EBF">
      <w:pPr>
        <w:tabs>
          <w:tab w:val="left" w:pos="12683"/>
        </w:tabs>
      </w:pPr>
    </w:p>
    <w:tbl>
      <w:tblPr>
        <w:tblStyle w:val="ListTable3-Accent1"/>
        <w:tblW w:w="0" w:type="auto"/>
        <w:jc w:val="center"/>
        <w:tblLook w:val="04A0" w:firstRow="1" w:lastRow="0" w:firstColumn="1" w:lastColumn="0" w:noHBand="0" w:noVBand="1"/>
      </w:tblPr>
      <w:tblGrid>
        <w:gridCol w:w="9440"/>
      </w:tblGrid>
      <w:tr w:rsidR="00095985" w:rsidRPr="00A806FC" w14:paraId="74CBF056" w14:textId="77777777" w:rsidTr="003165D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7AB6199" w14:textId="491884E7" w:rsidR="00095985" w:rsidRPr="00A806FC" w:rsidRDefault="00095985" w:rsidP="003165D1">
            <w:pPr>
              <w:jc w:val="center"/>
              <w:rPr>
                <w:sz w:val="24"/>
                <w:szCs w:val="24"/>
              </w:rPr>
            </w:pPr>
            <w:r w:rsidRPr="00A806FC">
              <w:rPr>
                <w:rFonts w:ascii="Calibri" w:hAnsi="Calibri" w:cs="Calibri"/>
                <w:color w:val="FFFFFF"/>
                <w:sz w:val="24"/>
                <w:szCs w:val="24"/>
              </w:rPr>
              <w:t>Medical Dispensing Cart – Inventory Maintenance (Restock – Add Medication)</w:t>
            </w:r>
          </w:p>
        </w:tc>
      </w:tr>
      <w:tr w:rsidR="00A806FC" w:rsidRPr="00A806FC" w14:paraId="2D786B9C" w14:textId="77777777" w:rsidTr="003165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04F7B21B" w14:textId="7CB372D1" w:rsidR="00A806FC" w:rsidRPr="004F6DAA" w:rsidRDefault="006D5854" w:rsidP="00A806FC">
            <w:pPr>
              <w:rPr>
                <w:rFonts w:ascii="Calibri" w:hAnsi="Calibri" w:cs="Calibri"/>
                <w:b w:val="0"/>
                <w:color w:val="000000" w:themeColor="text1"/>
                <w:sz w:val="24"/>
                <w:szCs w:val="24"/>
              </w:rPr>
            </w:pPr>
            <w:r>
              <w:rPr>
                <w:rFonts w:ascii="Calibri" w:hAnsi="Calibri" w:cs="Calibri"/>
                <w:b w:val="0"/>
                <w:bCs w:val="0"/>
                <w:color w:val="000000" w:themeColor="text1"/>
                <w:sz w:val="24"/>
                <w:szCs w:val="24"/>
              </w:rPr>
              <w:t>Once the</w:t>
            </w:r>
            <w:r w:rsidR="007242BA">
              <w:rPr>
                <w:rFonts w:ascii="Calibri" w:hAnsi="Calibri" w:cs="Calibri"/>
                <w:b w:val="0"/>
                <w:bCs w:val="0"/>
                <w:color w:val="000000" w:themeColor="text1"/>
                <w:sz w:val="24"/>
                <w:szCs w:val="24"/>
              </w:rPr>
              <w:t xml:space="preserve"> charge</w:t>
            </w:r>
            <w:r>
              <w:rPr>
                <w:rFonts w:ascii="Calibri" w:hAnsi="Calibri" w:cs="Calibri"/>
                <w:b w:val="0"/>
                <w:bCs w:val="0"/>
                <w:color w:val="000000" w:themeColor="text1"/>
                <w:sz w:val="24"/>
                <w:szCs w:val="24"/>
              </w:rPr>
              <w:t xml:space="preserve"> </w:t>
            </w:r>
            <w:r w:rsidR="00562087">
              <w:rPr>
                <w:rFonts w:ascii="Calibri" w:hAnsi="Calibri" w:cs="Calibri"/>
                <w:b w:val="0"/>
                <w:bCs w:val="0"/>
                <w:color w:val="000000" w:themeColor="text1"/>
                <w:sz w:val="24"/>
                <w:szCs w:val="24"/>
              </w:rPr>
              <w:t>nurse</w:t>
            </w:r>
            <w:r>
              <w:rPr>
                <w:rFonts w:ascii="Calibri" w:hAnsi="Calibri" w:cs="Calibri"/>
                <w:b w:val="0"/>
                <w:bCs w:val="0"/>
                <w:color w:val="000000" w:themeColor="text1"/>
                <w:sz w:val="24"/>
                <w:szCs w:val="24"/>
              </w:rPr>
              <w:t xml:space="preserve"> clicks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Add New Medication</w:t>
            </w:r>
            <w:r w:rsidR="00266CDA">
              <w:rPr>
                <w:rFonts w:ascii="Calibri" w:hAnsi="Calibri" w:cs="Calibri"/>
                <w:b w:val="0"/>
                <w:bCs w:val="0"/>
                <w:color w:val="000000" w:themeColor="text1"/>
                <w:sz w:val="24"/>
                <w:szCs w:val="24"/>
              </w:rPr>
              <w:t>”</w:t>
            </w:r>
            <w:r w:rsidR="00447C6C">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w:t>
            </w:r>
            <w:r w:rsidR="00574F26">
              <w:rPr>
                <w:rFonts w:ascii="Calibri" w:hAnsi="Calibri" w:cs="Calibri"/>
                <w:b w:val="0"/>
                <w:bCs w:val="0"/>
                <w:color w:val="000000" w:themeColor="text1"/>
                <w:sz w:val="24"/>
                <w:szCs w:val="24"/>
              </w:rPr>
              <w:t xml:space="preserve">the program will generate a new screen that </w:t>
            </w:r>
            <w:r w:rsidR="002C025C">
              <w:rPr>
                <w:rFonts w:ascii="Calibri" w:hAnsi="Calibri" w:cs="Calibri"/>
                <w:b w:val="0"/>
                <w:bCs w:val="0"/>
                <w:color w:val="000000" w:themeColor="text1"/>
                <w:sz w:val="24"/>
                <w:szCs w:val="24"/>
              </w:rPr>
              <w:t>will provide a form to fill out</w:t>
            </w:r>
            <w:r w:rsidR="007F2C74">
              <w:rPr>
                <w:rFonts w:ascii="Calibri" w:hAnsi="Calibri" w:cs="Calibri"/>
                <w:b w:val="0"/>
                <w:bCs w:val="0"/>
                <w:color w:val="000000" w:themeColor="text1"/>
                <w:sz w:val="24"/>
                <w:szCs w:val="24"/>
              </w:rPr>
              <w:t xml:space="preserve"> </w:t>
            </w:r>
            <w:r w:rsidR="009441DA">
              <w:rPr>
                <w:rFonts w:ascii="Calibri" w:hAnsi="Calibri" w:cs="Calibri"/>
                <w:b w:val="0"/>
                <w:bCs w:val="0"/>
                <w:color w:val="000000" w:themeColor="text1"/>
                <w:sz w:val="24"/>
                <w:szCs w:val="24"/>
              </w:rPr>
              <w:t xml:space="preserve">the </w:t>
            </w:r>
            <w:r w:rsidR="007F2C74">
              <w:rPr>
                <w:rFonts w:ascii="Calibri" w:hAnsi="Calibri" w:cs="Calibri"/>
                <w:b w:val="0"/>
                <w:bCs w:val="0"/>
                <w:color w:val="000000" w:themeColor="text1"/>
                <w:sz w:val="24"/>
                <w:szCs w:val="24"/>
              </w:rPr>
              <w:t xml:space="preserve">necessary information about the new medication </w:t>
            </w:r>
            <w:r w:rsidR="002E10D4">
              <w:rPr>
                <w:rFonts w:ascii="Calibri" w:hAnsi="Calibri" w:cs="Calibri"/>
                <w:b w:val="0"/>
                <w:bCs w:val="0"/>
                <w:color w:val="000000" w:themeColor="text1"/>
                <w:sz w:val="24"/>
                <w:szCs w:val="24"/>
              </w:rPr>
              <w:t>t</w:t>
            </w:r>
            <w:r w:rsidR="00BD3BA2">
              <w:rPr>
                <w:rFonts w:ascii="Calibri" w:hAnsi="Calibri" w:cs="Calibri"/>
                <w:b w:val="0"/>
                <w:bCs w:val="0"/>
                <w:color w:val="000000" w:themeColor="text1"/>
                <w:sz w:val="24"/>
                <w:szCs w:val="24"/>
              </w:rPr>
              <w:t>o be</w:t>
            </w:r>
            <w:r w:rsidR="00C24184">
              <w:rPr>
                <w:rFonts w:ascii="Calibri" w:hAnsi="Calibri" w:cs="Calibri"/>
                <w:b w:val="0"/>
                <w:bCs w:val="0"/>
                <w:color w:val="000000" w:themeColor="text1"/>
                <w:sz w:val="24"/>
                <w:szCs w:val="24"/>
              </w:rPr>
              <w:t xml:space="preserve"> add</w:t>
            </w:r>
            <w:r w:rsidR="00BD3BA2">
              <w:rPr>
                <w:rFonts w:ascii="Calibri" w:hAnsi="Calibri" w:cs="Calibri"/>
                <w:b w:val="0"/>
                <w:bCs w:val="0"/>
                <w:color w:val="000000" w:themeColor="text1"/>
                <w:sz w:val="24"/>
                <w:szCs w:val="24"/>
              </w:rPr>
              <w:t>e</w:t>
            </w:r>
            <w:r w:rsidR="000B3396">
              <w:rPr>
                <w:rFonts w:ascii="Calibri" w:hAnsi="Calibri" w:cs="Calibri"/>
                <w:b w:val="0"/>
                <w:bCs w:val="0"/>
                <w:color w:val="000000" w:themeColor="text1"/>
                <w:sz w:val="24"/>
                <w:szCs w:val="24"/>
              </w:rPr>
              <w:t>d</w:t>
            </w:r>
            <w:r w:rsidR="007F2C74">
              <w:rPr>
                <w:rFonts w:ascii="Calibri" w:hAnsi="Calibri" w:cs="Calibri"/>
                <w:b w:val="0"/>
                <w:bCs w:val="0"/>
                <w:color w:val="000000" w:themeColor="text1"/>
                <w:sz w:val="24"/>
                <w:szCs w:val="24"/>
              </w:rPr>
              <w:t xml:space="preserve"> to the system</w:t>
            </w:r>
            <w:r w:rsidR="005C6910">
              <w:rPr>
                <w:rFonts w:ascii="Calibri" w:hAnsi="Calibri" w:cs="Calibri"/>
                <w:b w:val="0"/>
                <w:bCs w:val="0"/>
                <w:color w:val="000000" w:themeColor="text1"/>
                <w:sz w:val="24"/>
                <w:szCs w:val="24"/>
              </w:rPr>
              <w:t xml:space="preserve">. The </w:t>
            </w:r>
            <w:r w:rsidR="007242BA">
              <w:rPr>
                <w:rFonts w:ascii="Calibri" w:hAnsi="Calibri" w:cs="Calibri"/>
                <w:b w:val="0"/>
                <w:bCs w:val="0"/>
                <w:color w:val="000000" w:themeColor="text1"/>
                <w:sz w:val="24"/>
                <w:szCs w:val="24"/>
              </w:rPr>
              <w:t xml:space="preserve">charge </w:t>
            </w:r>
            <w:r w:rsidR="000B3396">
              <w:rPr>
                <w:rFonts w:ascii="Calibri" w:hAnsi="Calibri" w:cs="Calibri"/>
                <w:b w:val="0"/>
                <w:bCs w:val="0"/>
                <w:color w:val="000000" w:themeColor="text1"/>
                <w:sz w:val="24"/>
                <w:szCs w:val="24"/>
              </w:rPr>
              <w:t>nurse</w:t>
            </w:r>
            <w:r w:rsidR="005C6910">
              <w:rPr>
                <w:rFonts w:ascii="Calibri" w:hAnsi="Calibri" w:cs="Calibri"/>
                <w:b w:val="0"/>
                <w:bCs w:val="0"/>
                <w:color w:val="000000" w:themeColor="text1"/>
                <w:sz w:val="24"/>
                <w:szCs w:val="24"/>
              </w:rPr>
              <w:t xml:space="preserve"> can then save the medication to the system, </w:t>
            </w:r>
            <w:r w:rsidR="00C85666">
              <w:rPr>
                <w:rFonts w:ascii="Calibri" w:hAnsi="Calibri" w:cs="Calibri"/>
                <w:b w:val="0"/>
                <w:bCs w:val="0"/>
                <w:color w:val="000000" w:themeColor="text1"/>
                <w:sz w:val="24"/>
                <w:szCs w:val="24"/>
              </w:rPr>
              <w:t xml:space="preserve">which would </w:t>
            </w:r>
            <w:r w:rsidR="005C6910">
              <w:rPr>
                <w:rFonts w:ascii="Calibri" w:hAnsi="Calibri" w:cs="Calibri"/>
                <w:b w:val="0"/>
                <w:bCs w:val="0"/>
                <w:color w:val="000000" w:themeColor="text1"/>
                <w:sz w:val="24"/>
                <w:szCs w:val="24"/>
              </w:rPr>
              <w:t>successfully add</w:t>
            </w:r>
            <w:r w:rsidR="00C85666">
              <w:rPr>
                <w:rFonts w:ascii="Calibri" w:hAnsi="Calibri" w:cs="Calibri"/>
                <w:b w:val="0"/>
                <w:bCs w:val="0"/>
                <w:color w:val="000000" w:themeColor="text1"/>
                <w:sz w:val="24"/>
                <w:szCs w:val="24"/>
              </w:rPr>
              <w:t xml:space="preserve"> it</w:t>
            </w:r>
            <w:r w:rsidR="005C6910">
              <w:rPr>
                <w:rFonts w:ascii="Calibri" w:hAnsi="Calibri" w:cs="Calibri"/>
                <w:b w:val="0"/>
                <w:bCs w:val="0"/>
                <w:color w:val="000000" w:themeColor="text1"/>
                <w:sz w:val="24"/>
                <w:szCs w:val="24"/>
              </w:rPr>
              <w:t xml:space="preserve"> to the cart, or cancel the </w:t>
            </w:r>
            <w:r w:rsidR="00604FD4">
              <w:rPr>
                <w:rFonts w:ascii="Calibri" w:hAnsi="Calibri" w:cs="Calibri"/>
                <w:b w:val="0"/>
                <w:bCs w:val="0"/>
                <w:color w:val="000000" w:themeColor="text1"/>
                <w:sz w:val="24"/>
                <w:szCs w:val="24"/>
              </w:rPr>
              <w:t xml:space="preserve">medication </w:t>
            </w:r>
            <w:r w:rsidR="002B664C">
              <w:rPr>
                <w:rFonts w:ascii="Calibri" w:hAnsi="Calibri" w:cs="Calibri"/>
                <w:b w:val="0"/>
                <w:bCs w:val="0"/>
                <w:color w:val="000000" w:themeColor="text1"/>
                <w:sz w:val="24"/>
                <w:szCs w:val="24"/>
              </w:rPr>
              <w:t>from being added.</w:t>
            </w:r>
          </w:p>
        </w:tc>
      </w:tr>
    </w:tbl>
    <w:p w14:paraId="65AD5A5C" w14:textId="2DD89335" w:rsidR="00095985" w:rsidRDefault="00331994" w:rsidP="00095985">
      <w:pPr>
        <w:jc w:val="center"/>
      </w:pPr>
      <w:r>
        <w:rPr>
          <w:noProof/>
        </w:rPr>
        <w:drawing>
          <wp:anchor distT="0" distB="0" distL="114300" distR="114300" simplePos="0" relativeHeight="251658251" behindDoc="0" locked="0" layoutInCell="1" allowOverlap="1" wp14:anchorId="11C5242E" wp14:editId="28384AC8">
            <wp:simplePos x="0" y="0"/>
            <wp:positionH relativeFrom="column">
              <wp:posOffset>1409700</wp:posOffset>
            </wp:positionH>
            <wp:positionV relativeFrom="paragraph">
              <wp:posOffset>288925</wp:posOffset>
            </wp:positionV>
            <wp:extent cx="7343140" cy="374332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rotWithShape="1">
                    <a:blip r:embed="rId143">
                      <a:extLst>
                        <a:ext uri="{28A0092B-C50C-407E-A947-70E740481C1C}">
                          <a14:useLocalDpi xmlns:a14="http://schemas.microsoft.com/office/drawing/2010/main" val="0"/>
                        </a:ext>
                      </a:extLst>
                    </a:blip>
                    <a:srcRect t="1" b="16414"/>
                    <a:stretch/>
                  </pic:blipFill>
                  <pic:spPr bwMode="auto">
                    <a:xfrm>
                      <a:off x="0" y="0"/>
                      <a:ext cx="7343775" cy="374364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D6F22F" w14:textId="08F40CED" w:rsidR="00D10C97" w:rsidRDefault="00EE0C07" w:rsidP="00EE0C07">
      <w:pPr>
        <w:tabs>
          <w:tab w:val="left" w:pos="3766"/>
        </w:tabs>
      </w:pPr>
      <w:r>
        <w:tab/>
      </w:r>
    </w:p>
    <w:p w14:paraId="1A06DB17" w14:textId="483B6578" w:rsidR="00EE0C07" w:rsidRDefault="00EE0C07">
      <w:r>
        <w:br w:type="page"/>
      </w:r>
    </w:p>
    <w:tbl>
      <w:tblPr>
        <w:tblStyle w:val="ListTable3-Accent1"/>
        <w:tblW w:w="0" w:type="auto"/>
        <w:jc w:val="center"/>
        <w:tblLook w:val="04A0" w:firstRow="1" w:lastRow="0" w:firstColumn="1" w:lastColumn="0" w:noHBand="0" w:noVBand="1"/>
      </w:tblPr>
      <w:tblGrid>
        <w:gridCol w:w="9440"/>
      </w:tblGrid>
      <w:tr w:rsidR="00053974" w:rsidRPr="00053974" w14:paraId="3ABA7177"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67296953" w14:textId="12AA6AA1" w:rsidR="00053974" w:rsidRPr="00053974" w:rsidRDefault="00053974" w:rsidP="00053974">
            <w:pPr>
              <w:spacing w:after="160" w:line="259" w:lineRule="auto"/>
              <w:jc w:val="center"/>
            </w:pPr>
            <w:r w:rsidRPr="00D43567">
              <w:rPr>
                <w:sz w:val="28"/>
                <w:szCs w:val="28"/>
              </w:rPr>
              <w:t xml:space="preserve">Medical Dispensing Cart – Inventory Maintenance (Restock – Add </w:t>
            </w:r>
            <w:proofErr w:type="gramStart"/>
            <w:r w:rsidRPr="00D43567">
              <w:rPr>
                <w:sz w:val="28"/>
                <w:szCs w:val="28"/>
              </w:rPr>
              <w:t>To</w:t>
            </w:r>
            <w:proofErr w:type="gramEnd"/>
            <w:r w:rsidRPr="00D43567">
              <w:rPr>
                <w:sz w:val="28"/>
                <w:szCs w:val="28"/>
              </w:rPr>
              <w:t xml:space="preserve"> Drawer)</w:t>
            </w:r>
          </w:p>
        </w:tc>
      </w:tr>
      <w:tr w:rsidR="00053974" w:rsidRPr="00053974" w14:paraId="12BCDEB3" w14:textId="77777777" w:rsidTr="00503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1D9FB3AE" w14:textId="080684AC" w:rsidR="00053974" w:rsidRPr="00D43567" w:rsidRDefault="00053974" w:rsidP="00EF05FD">
            <w:pPr>
              <w:spacing w:after="160" w:line="259" w:lineRule="auto"/>
              <w:rPr>
                <w:b w:val="0"/>
                <w:bCs w:val="0"/>
              </w:rPr>
            </w:pPr>
            <w:r w:rsidRPr="00D43567">
              <w:rPr>
                <w:b w:val="0"/>
                <w:bCs w:val="0"/>
              </w:rPr>
              <w:t>When the</w:t>
            </w:r>
            <w:r w:rsidR="00011453">
              <w:rPr>
                <w:b w:val="0"/>
                <w:bCs w:val="0"/>
              </w:rPr>
              <w:t xml:space="preserve"> charge</w:t>
            </w:r>
            <w:r w:rsidRPr="00D43567">
              <w:rPr>
                <w:b w:val="0"/>
                <w:bCs w:val="0"/>
              </w:rPr>
              <w:t xml:space="preserve"> </w:t>
            </w:r>
            <w:r w:rsidR="0011242B">
              <w:rPr>
                <w:b w:val="0"/>
                <w:bCs w:val="0"/>
              </w:rPr>
              <w:t>nurse</w:t>
            </w:r>
            <w:r w:rsidRPr="00D43567">
              <w:rPr>
                <w:b w:val="0"/>
                <w:bCs w:val="0"/>
              </w:rPr>
              <w:t xml:space="preserve"> has successfully added a medication, </w:t>
            </w:r>
            <w:r w:rsidR="00092317">
              <w:rPr>
                <w:b w:val="0"/>
                <w:bCs w:val="0"/>
              </w:rPr>
              <w:t>a green banner</w:t>
            </w:r>
            <w:r w:rsidR="009408E0" w:rsidRPr="00D43567">
              <w:rPr>
                <w:b w:val="0"/>
                <w:bCs w:val="0"/>
              </w:rPr>
              <w:t xml:space="preserve"> will </w:t>
            </w:r>
            <w:r w:rsidR="000E1DAE" w:rsidRPr="00D43567">
              <w:rPr>
                <w:b w:val="0"/>
                <w:bCs w:val="0"/>
              </w:rPr>
              <w:t xml:space="preserve">display to the </w:t>
            </w:r>
            <w:r w:rsidR="002B0A10">
              <w:rPr>
                <w:b w:val="0"/>
                <w:bCs w:val="0"/>
              </w:rPr>
              <w:t>charge nurse</w:t>
            </w:r>
            <w:r w:rsidR="00092317">
              <w:rPr>
                <w:b w:val="0"/>
                <w:bCs w:val="0"/>
              </w:rPr>
              <w:t>,</w:t>
            </w:r>
            <w:r w:rsidR="000E1DAE" w:rsidRPr="00D43567">
              <w:rPr>
                <w:b w:val="0"/>
                <w:bCs w:val="0"/>
              </w:rPr>
              <w:t xml:space="preserve"> the</w:t>
            </w:r>
            <w:r w:rsidR="00A806FC" w:rsidRPr="00D43567">
              <w:rPr>
                <w:b w:val="0"/>
                <w:bCs w:val="0"/>
              </w:rPr>
              <w:t>ir addition to the system was successful</w:t>
            </w:r>
            <w:r w:rsidR="00A85219">
              <w:rPr>
                <w:b w:val="0"/>
                <w:bCs w:val="0"/>
              </w:rPr>
              <w:t xml:space="preserve">. This banner </w:t>
            </w:r>
            <w:r w:rsidR="003D0200">
              <w:rPr>
                <w:b w:val="0"/>
                <w:bCs w:val="0"/>
              </w:rPr>
              <w:t xml:space="preserve">could </w:t>
            </w:r>
            <w:r w:rsidR="00C70BD5">
              <w:rPr>
                <w:b w:val="0"/>
                <w:bCs w:val="0"/>
              </w:rPr>
              <w:t>show</w:t>
            </w:r>
            <w:r w:rsidR="003D0200">
              <w:rPr>
                <w:b w:val="0"/>
                <w:bCs w:val="0"/>
              </w:rPr>
              <w:t xml:space="preserve"> for a few seconds before dis</w:t>
            </w:r>
            <w:r w:rsidR="001E5DB0">
              <w:rPr>
                <w:b w:val="0"/>
                <w:bCs w:val="0"/>
              </w:rPr>
              <w:t>appearing</w:t>
            </w:r>
            <w:r w:rsidR="00DA3D9F">
              <w:rPr>
                <w:b w:val="0"/>
                <w:bCs w:val="0"/>
              </w:rPr>
              <w:t>.</w:t>
            </w:r>
          </w:p>
        </w:tc>
      </w:tr>
    </w:tbl>
    <w:p w14:paraId="458036D6" w14:textId="12436F21" w:rsidR="00BE3E22" w:rsidRDefault="00BE3E22" w:rsidP="00095985">
      <w:pPr>
        <w:jc w:val="center"/>
      </w:pPr>
    </w:p>
    <w:p w14:paraId="4E076018" w14:textId="0BFE5017" w:rsidR="00EA289C" w:rsidRDefault="00590F84" w:rsidP="00053974">
      <w:r>
        <w:rPr>
          <w:noProof/>
        </w:rPr>
        <w:drawing>
          <wp:anchor distT="0" distB="0" distL="114300" distR="114300" simplePos="0" relativeHeight="251658252" behindDoc="0" locked="0" layoutInCell="1" allowOverlap="1" wp14:anchorId="3A2F373C" wp14:editId="7C2F84C8">
            <wp:simplePos x="0" y="0"/>
            <wp:positionH relativeFrom="margin">
              <wp:posOffset>1681480</wp:posOffset>
            </wp:positionH>
            <wp:positionV relativeFrom="margin">
              <wp:posOffset>1191358</wp:posOffset>
            </wp:positionV>
            <wp:extent cx="6952615" cy="3875405"/>
            <wp:effectExtent l="0" t="0" r="63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44">
                      <a:extLst>
                        <a:ext uri="{28A0092B-C50C-407E-A947-70E740481C1C}">
                          <a14:useLocalDpi xmlns:a14="http://schemas.microsoft.com/office/drawing/2010/main" val="0"/>
                        </a:ext>
                      </a:extLst>
                    </a:blip>
                    <a:stretch>
                      <a:fillRect/>
                    </a:stretch>
                  </pic:blipFill>
                  <pic:spPr>
                    <a:xfrm>
                      <a:off x="0" y="0"/>
                      <a:ext cx="6952615" cy="3875405"/>
                    </a:xfrm>
                    <a:prstGeom prst="rect">
                      <a:avLst/>
                    </a:prstGeom>
                  </pic:spPr>
                </pic:pic>
              </a:graphicData>
            </a:graphic>
          </wp:anchor>
        </w:drawing>
      </w:r>
    </w:p>
    <w:p w14:paraId="5D991519" w14:textId="376A0AD4" w:rsidR="00080BA4" w:rsidRDefault="00080BA4" w:rsidP="00053974"/>
    <w:p w14:paraId="17BB5365" w14:textId="20CFBDFA" w:rsidR="00080BA4" w:rsidRDefault="00080BA4" w:rsidP="00053974"/>
    <w:p w14:paraId="3CBC833F" w14:textId="18C75C1B" w:rsidR="00362087" w:rsidRDefault="00EE0C07" w:rsidP="00EE0C07">
      <w:pPr>
        <w:tabs>
          <w:tab w:val="left" w:pos="3489"/>
        </w:tabs>
      </w:pPr>
      <w:r>
        <w:tab/>
      </w:r>
    </w:p>
    <w:p w14:paraId="33254429" w14:textId="77777777" w:rsidR="00EE0C07" w:rsidRDefault="00EE0C07">
      <w:r>
        <w:br w:type="page"/>
      </w:r>
    </w:p>
    <w:p w14:paraId="7BEB9BDD" w14:textId="77777777" w:rsidR="00362087" w:rsidRDefault="00362087" w:rsidP="00EE0C07">
      <w:pPr>
        <w:tabs>
          <w:tab w:val="left" w:pos="3489"/>
        </w:tabs>
      </w:pPr>
    </w:p>
    <w:tbl>
      <w:tblPr>
        <w:tblStyle w:val="ListTable3-Accent1"/>
        <w:tblW w:w="0" w:type="auto"/>
        <w:jc w:val="center"/>
        <w:tblLook w:val="04A0" w:firstRow="1" w:lastRow="0" w:firstColumn="1" w:lastColumn="0" w:noHBand="0" w:noVBand="1"/>
      </w:tblPr>
      <w:tblGrid>
        <w:gridCol w:w="9440"/>
      </w:tblGrid>
      <w:tr w:rsidR="00EA289C" w:rsidRPr="00E951E3" w14:paraId="15AB39B4" w14:textId="77777777" w:rsidTr="003165D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30144BC3" w14:textId="0E8F968E" w:rsidR="00EA289C" w:rsidRPr="00E951E3" w:rsidRDefault="00EA289C" w:rsidP="003165D1">
            <w:pPr>
              <w:jc w:val="center"/>
              <w:rPr>
                <w:sz w:val="24"/>
                <w:szCs w:val="24"/>
              </w:rPr>
            </w:pPr>
            <w:bookmarkStart w:id="345" w:name="_Hlk56588457"/>
            <w:r w:rsidRPr="00D43567">
              <w:rPr>
                <w:rFonts w:ascii="Calibri" w:hAnsi="Calibri" w:cs="Calibri"/>
                <w:color w:val="FFFFFF"/>
                <w:sz w:val="28"/>
                <w:szCs w:val="28"/>
              </w:rPr>
              <w:t xml:space="preserve">Medical Dispensing Cart – Inventory Maintenance (Restock – Add </w:t>
            </w:r>
            <w:proofErr w:type="gramStart"/>
            <w:r w:rsidRPr="00D43567">
              <w:rPr>
                <w:rFonts w:ascii="Calibri" w:hAnsi="Calibri" w:cs="Calibri"/>
                <w:color w:val="FFFFFF"/>
                <w:sz w:val="28"/>
                <w:szCs w:val="28"/>
              </w:rPr>
              <w:t>To</w:t>
            </w:r>
            <w:proofErr w:type="gramEnd"/>
            <w:r w:rsidRPr="00D43567">
              <w:rPr>
                <w:rFonts w:ascii="Calibri" w:hAnsi="Calibri" w:cs="Calibri"/>
                <w:color w:val="FFFFFF"/>
                <w:sz w:val="28"/>
                <w:szCs w:val="28"/>
              </w:rPr>
              <w:t xml:space="preserve"> Drawer)</w:t>
            </w:r>
          </w:p>
        </w:tc>
      </w:tr>
      <w:tr w:rsidR="00E951E3" w:rsidRPr="00E951E3" w14:paraId="4495D1ED" w14:textId="77777777" w:rsidTr="003165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5F907999" w14:textId="35BEDE02" w:rsidR="00E951E3" w:rsidRPr="00D43567" w:rsidRDefault="00554227" w:rsidP="00E951E3">
            <w:pPr>
              <w:rPr>
                <w:rFonts w:ascii="Calibri" w:hAnsi="Calibri" w:cs="Calibri"/>
                <w:b w:val="0"/>
                <w:bCs w:val="0"/>
                <w:color w:val="000000" w:themeColor="text1"/>
                <w:sz w:val="24"/>
                <w:szCs w:val="24"/>
              </w:rPr>
            </w:pPr>
            <w:r w:rsidRPr="00D43567">
              <w:rPr>
                <w:rFonts w:ascii="Calibri" w:hAnsi="Calibri" w:cs="Calibri"/>
                <w:b w:val="0"/>
                <w:bCs w:val="0"/>
                <w:color w:val="000000" w:themeColor="text1"/>
                <w:sz w:val="24"/>
                <w:szCs w:val="24"/>
              </w:rPr>
              <w:t xml:space="preserve">When the </w:t>
            </w:r>
            <w:r w:rsidR="005B7060">
              <w:rPr>
                <w:rFonts w:ascii="Calibri" w:hAnsi="Calibri" w:cs="Calibri"/>
                <w:b w:val="0"/>
                <w:bCs w:val="0"/>
                <w:color w:val="000000" w:themeColor="text1"/>
                <w:sz w:val="24"/>
                <w:szCs w:val="24"/>
              </w:rPr>
              <w:t xml:space="preserve">charge </w:t>
            </w:r>
            <w:r w:rsidR="009147D6">
              <w:rPr>
                <w:rFonts w:ascii="Calibri" w:hAnsi="Calibri" w:cs="Calibri"/>
                <w:b w:val="0"/>
                <w:bCs w:val="0"/>
                <w:color w:val="000000" w:themeColor="text1"/>
                <w:sz w:val="24"/>
                <w:szCs w:val="24"/>
              </w:rPr>
              <w:t>nurse</w:t>
            </w:r>
            <w:r w:rsidRPr="00D43567">
              <w:rPr>
                <w:rFonts w:ascii="Calibri" w:hAnsi="Calibri" w:cs="Calibri"/>
                <w:b w:val="0"/>
                <w:bCs w:val="0"/>
                <w:color w:val="000000" w:themeColor="text1"/>
                <w:sz w:val="24"/>
                <w:szCs w:val="24"/>
              </w:rPr>
              <w:t xml:space="preserve"> wants t</w:t>
            </w:r>
            <w:r w:rsidR="0060483A" w:rsidRPr="00D43567">
              <w:rPr>
                <w:rFonts w:ascii="Calibri" w:hAnsi="Calibri" w:cs="Calibri"/>
                <w:b w:val="0"/>
                <w:bCs w:val="0"/>
                <w:color w:val="000000" w:themeColor="text1"/>
                <w:sz w:val="24"/>
                <w:szCs w:val="24"/>
              </w:rPr>
              <w:t>o add a medication to a drawer, they must first provide information about the medication: The name</w:t>
            </w:r>
            <w:r w:rsidR="00116D57" w:rsidRPr="00D43567">
              <w:rPr>
                <w:rFonts w:ascii="Calibri" w:hAnsi="Calibri" w:cs="Calibri"/>
                <w:b w:val="0"/>
                <w:bCs w:val="0"/>
                <w:color w:val="000000" w:themeColor="text1"/>
                <w:sz w:val="24"/>
                <w:szCs w:val="24"/>
              </w:rPr>
              <w:t>(s),</w:t>
            </w:r>
            <w:r w:rsidR="002B7D80" w:rsidRPr="00D43567">
              <w:rPr>
                <w:rFonts w:ascii="Calibri" w:hAnsi="Calibri" w:cs="Calibri"/>
                <w:b w:val="0"/>
                <w:bCs w:val="0"/>
                <w:color w:val="000000" w:themeColor="text1"/>
                <w:sz w:val="24"/>
                <w:szCs w:val="24"/>
              </w:rPr>
              <w:t xml:space="preserve"> how much they are adding, the dose of the medication</w:t>
            </w:r>
            <w:r w:rsidR="00C938C9" w:rsidRPr="00D43567">
              <w:rPr>
                <w:rFonts w:ascii="Calibri" w:hAnsi="Calibri" w:cs="Calibri"/>
                <w:b w:val="0"/>
                <w:bCs w:val="0"/>
                <w:color w:val="000000" w:themeColor="text1"/>
                <w:sz w:val="24"/>
                <w:szCs w:val="24"/>
              </w:rPr>
              <w:t xml:space="preserve">, the date </w:t>
            </w:r>
            <w:r w:rsidR="00A444DC" w:rsidRPr="00D43567">
              <w:rPr>
                <w:rFonts w:ascii="Calibri" w:hAnsi="Calibri" w:cs="Calibri"/>
                <w:b w:val="0"/>
                <w:color w:val="000000" w:themeColor="text1"/>
                <w:sz w:val="24"/>
                <w:szCs w:val="24"/>
              </w:rPr>
              <w:t>it</w:t>
            </w:r>
            <w:r w:rsidR="00C47F3E">
              <w:rPr>
                <w:rFonts w:ascii="Calibri" w:hAnsi="Calibri" w:cs="Calibri"/>
                <w:b w:val="0"/>
                <w:color w:val="000000" w:themeColor="text1"/>
                <w:sz w:val="24"/>
                <w:szCs w:val="24"/>
              </w:rPr>
              <w:t xml:space="preserve"> is</w:t>
            </w:r>
            <w:r w:rsidR="00A444DC" w:rsidRPr="00D43567">
              <w:rPr>
                <w:rFonts w:ascii="Calibri" w:hAnsi="Calibri" w:cs="Calibri"/>
                <w:b w:val="0"/>
                <w:bCs w:val="0"/>
                <w:color w:val="000000" w:themeColor="text1"/>
                <w:sz w:val="24"/>
                <w:szCs w:val="24"/>
              </w:rPr>
              <w:t xml:space="preserve"> added</w:t>
            </w:r>
            <w:r w:rsidR="00DB50E9" w:rsidRPr="00D43567">
              <w:rPr>
                <w:rFonts w:ascii="Calibri" w:hAnsi="Calibri" w:cs="Calibri"/>
                <w:b w:val="0"/>
                <w:bCs w:val="0"/>
                <w:color w:val="000000" w:themeColor="text1"/>
                <w:sz w:val="24"/>
                <w:szCs w:val="24"/>
              </w:rPr>
              <w:t xml:space="preserve">, and which drawer they are adding </w:t>
            </w:r>
            <w:r w:rsidR="002C445E">
              <w:rPr>
                <w:rFonts w:ascii="Calibri" w:hAnsi="Calibri" w:cs="Calibri"/>
                <w:b w:val="0"/>
                <w:color w:val="000000" w:themeColor="text1"/>
                <w:sz w:val="24"/>
                <w:szCs w:val="24"/>
              </w:rPr>
              <w:t>it</w:t>
            </w:r>
            <w:r w:rsidR="00D26DD3" w:rsidRPr="00D43567">
              <w:rPr>
                <w:rFonts w:ascii="Calibri" w:hAnsi="Calibri" w:cs="Calibri"/>
                <w:b w:val="0"/>
                <w:bCs w:val="0"/>
                <w:color w:val="000000" w:themeColor="text1"/>
                <w:sz w:val="24"/>
                <w:szCs w:val="24"/>
              </w:rPr>
              <w:t xml:space="preserve">. Not </w:t>
            </w:r>
            <w:r w:rsidR="00053974" w:rsidRPr="00D43567">
              <w:rPr>
                <w:rFonts w:ascii="Calibri" w:hAnsi="Calibri" w:cs="Calibri"/>
                <w:b w:val="0"/>
                <w:bCs w:val="0"/>
                <w:color w:val="000000" w:themeColor="text1"/>
                <w:sz w:val="24"/>
                <w:szCs w:val="24"/>
              </w:rPr>
              <w:t>implemented but</w:t>
            </w:r>
            <w:r w:rsidR="00D26DD3" w:rsidRPr="00D43567">
              <w:rPr>
                <w:rFonts w:ascii="Calibri" w:hAnsi="Calibri" w:cs="Calibri"/>
                <w:b w:val="0"/>
                <w:bCs w:val="0"/>
                <w:color w:val="000000" w:themeColor="text1"/>
                <w:sz w:val="24"/>
                <w:szCs w:val="24"/>
              </w:rPr>
              <w:t xml:space="preserve"> </w:t>
            </w:r>
            <w:r w:rsidR="007C45DE" w:rsidRPr="00D43567">
              <w:rPr>
                <w:rFonts w:ascii="Calibri" w:hAnsi="Calibri" w:cs="Calibri"/>
                <w:b w:val="0"/>
                <w:bCs w:val="0"/>
                <w:color w:val="000000" w:themeColor="text1"/>
                <w:sz w:val="24"/>
                <w:szCs w:val="24"/>
              </w:rPr>
              <w:t>could make the drawer field a drop</w:t>
            </w:r>
            <w:r w:rsidR="32DD4AAE" w:rsidRPr="00D43567">
              <w:rPr>
                <w:rFonts w:ascii="Calibri" w:hAnsi="Calibri" w:cs="Calibri"/>
                <w:b w:val="0"/>
                <w:bCs w:val="0"/>
                <w:color w:val="000000" w:themeColor="text1"/>
                <w:sz w:val="24"/>
                <w:szCs w:val="24"/>
              </w:rPr>
              <w:t>-</w:t>
            </w:r>
            <w:r w:rsidR="007C45DE" w:rsidRPr="00D43567">
              <w:rPr>
                <w:rFonts w:ascii="Calibri" w:hAnsi="Calibri" w:cs="Calibri"/>
                <w:b w:val="0"/>
                <w:bCs w:val="0"/>
                <w:color w:val="000000" w:themeColor="text1"/>
                <w:sz w:val="24"/>
                <w:szCs w:val="24"/>
              </w:rPr>
              <w:t xml:space="preserve">down menu where a </w:t>
            </w:r>
            <w:r w:rsidR="00D61A3E">
              <w:rPr>
                <w:rFonts w:ascii="Calibri" w:hAnsi="Calibri" w:cs="Calibri"/>
                <w:b w:val="0"/>
                <w:bCs w:val="0"/>
                <w:color w:val="000000" w:themeColor="text1"/>
                <w:sz w:val="24"/>
                <w:szCs w:val="24"/>
              </w:rPr>
              <w:t xml:space="preserve">nurse </w:t>
            </w:r>
            <w:r w:rsidR="007C45DE" w:rsidRPr="00D43567">
              <w:rPr>
                <w:rFonts w:ascii="Calibri" w:hAnsi="Calibri" w:cs="Calibri"/>
                <w:b w:val="0"/>
                <w:bCs w:val="0"/>
                <w:color w:val="000000" w:themeColor="text1"/>
                <w:sz w:val="24"/>
                <w:szCs w:val="24"/>
              </w:rPr>
              <w:t xml:space="preserve">can select </w:t>
            </w:r>
            <w:r w:rsidR="00A43BF3" w:rsidRPr="00D43567">
              <w:rPr>
                <w:rFonts w:ascii="Calibri" w:hAnsi="Calibri" w:cs="Calibri"/>
                <w:b w:val="0"/>
                <w:bCs w:val="0"/>
                <w:color w:val="000000" w:themeColor="text1"/>
                <w:sz w:val="24"/>
                <w:szCs w:val="24"/>
              </w:rPr>
              <w:t>any available drawers from there</w:t>
            </w:r>
            <w:r w:rsidR="00077D0B" w:rsidRPr="00D43567">
              <w:rPr>
                <w:rFonts w:ascii="Calibri" w:hAnsi="Calibri" w:cs="Calibri"/>
                <w:b w:val="0"/>
                <w:bCs w:val="0"/>
                <w:color w:val="000000" w:themeColor="text1"/>
                <w:sz w:val="24"/>
                <w:szCs w:val="24"/>
              </w:rPr>
              <w:t>; if the drawer is full</w:t>
            </w:r>
            <w:r w:rsidR="00384EF3" w:rsidRPr="00D43567">
              <w:rPr>
                <w:rFonts w:ascii="Calibri" w:hAnsi="Calibri" w:cs="Calibri"/>
                <w:b w:val="0"/>
                <w:bCs w:val="0"/>
                <w:color w:val="000000" w:themeColor="text1"/>
                <w:sz w:val="24"/>
                <w:szCs w:val="24"/>
              </w:rPr>
              <w:t xml:space="preserve">, it could be indicated </w:t>
            </w:r>
            <w:r w:rsidR="001B0AB8" w:rsidRPr="00D43567">
              <w:rPr>
                <w:rFonts w:ascii="Calibri" w:hAnsi="Calibri" w:cs="Calibri"/>
                <w:b w:val="0"/>
                <w:bCs w:val="0"/>
                <w:color w:val="000000" w:themeColor="text1"/>
                <w:sz w:val="24"/>
                <w:szCs w:val="24"/>
              </w:rPr>
              <w:t>as a disabled field</w:t>
            </w:r>
            <w:r w:rsidR="00053974" w:rsidRPr="00D43567">
              <w:rPr>
                <w:rFonts w:ascii="Calibri" w:hAnsi="Calibri" w:cs="Calibri"/>
                <w:b w:val="0"/>
                <w:bCs w:val="0"/>
                <w:color w:val="000000" w:themeColor="text1"/>
                <w:sz w:val="24"/>
                <w:szCs w:val="24"/>
              </w:rPr>
              <w:t xml:space="preserve"> or removed from the list.</w:t>
            </w:r>
          </w:p>
        </w:tc>
      </w:tr>
      <w:bookmarkEnd w:id="345"/>
    </w:tbl>
    <w:p w14:paraId="36532DE4" w14:textId="520537F9" w:rsidR="00EA289C" w:rsidRDefault="00EA289C" w:rsidP="00095985">
      <w:pPr>
        <w:jc w:val="center"/>
      </w:pPr>
    </w:p>
    <w:p w14:paraId="32EF7EA2" w14:textId="38491B3A" w:rsidR="6A689034" w:rsidRDefault="00331994">
      <w:r>
        <w:rPr>
          <w:noProof/>
        </w:rPr>
        <w:drawing>
          <wp:anchor distT="0" distB="0" distL="114300" distR="114300" simplePos="0" relativeHeight="251658253" behindDoc="0" locked="0" layoutInCell="1" allowOverlap="1" wp14:anchorId="724F18C2" wp14:editId="260EF2A7">
            <wp:simplePos x="0" y="0"/>
            <wp:positionH relativeFrom="column">
              <wp:posOffset>2332844</wp:posOffset>
            </wp:positionH>
            <wp:positionV relativeFrom="paragraph">
              <wp:posOffset>185078</wp:posOffset>
            </wp:positionV>
            <wp:extent cx="5542855" cy="3200000"/>
            <wp:effectExtent l="0" t="0" r="127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45">
                      <a:extLst>
                        <a:ext uri="{28A0092B-C50C-407E-A947-70E740481C1C}">
                          <a14:useLocalDpi xmlns:a14="http://schemas.microsoft.com/office/drawing/2010/main" val="0"/>
                        </a:ext>
                      </a:extLst>
                    </a:blip>
                    <a:stretch>
                      <a:fillRect/>
                    </a:stretch>
                  </pic:blipFill>
                  <pic:spPr>
                    <a:xfrm>
                      <a:off x="0" y="0"/>
                      <a:ext cx="5542855" cy="3200000"/>
                    </a:xfrm>
                    <a:prstGeom prst="rect">
                      <a:avLst/>
                    </a:prstGeom>
                  </pic:spPr>
                </pic:pic>
              </a:graphicData>
            </a:graphic>
          </wp:anchor>
        </w:drawing>
      </w:r>
    </w:p>
    <w:p w14:paraId="15586C92" w14:textId="77777777" w:rsidR="00163B5C" w:rsidRDefault="00163B5C"/>
    <w:p w14:paraId="3B0CD8DF" w14:textId="77777777" w:rsidR="00163B5C" w:rsidRDefault="00163B5C"/>
    <w:p w14:paraId="188BEB9D" w14:textId="73065FD9" w:rsidR="00D43567" w:rsidRDefault="00331994" w:rsidP="00331994">
      <w:pPr>
        <w:tabs>
          <w:tab w:val="left" w:pos="13089"/>
        </w:tabs>
      </w:pPr>
      <w:r>
        <w:tab/>
      </w:r>
    </w:p>
    <w:p w14:paraId="5697F740" w14:textId="77777777" w:rsidR="00BF4520" w:rsidRDefault="00331994">
      <w:r>
        <w:br w:type="page"/>
      </w:r>
    </w:p>
    <w:tbl>
      <w:tblPr>
        <w:tblStyle w:val="ListTable3-Accent1"/>
        <w:tblW w:w="0" w:type="auto"/>
        <w:jc w:val="center"/>
        <w:tblLook w:val="04A0" w:firstRow="1" w:lastRow="0" w:firstColumn="1" w:lastColumn="0" w:noHBand="0" w:noVBand="1"/>
      </w:tblPr>
      <w:tblGrid>
        <w:gridCol w:w="9440"/>
      </w:tblGrid>
      <w:tr w:rsidR="00BF4520" w:rsidRPr="00EF0682" w14:paraId="2DB80092" w14:textId="77777777" w:rsidTr="005036F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5BF05349" w14:textId="1DFAB471" w:rsidR="00BF4520" w:rsidRPr="00627845" w:rsidRDefault="00BF4520" w:rsidP="005036F3">
            <w:pPr>
              <w:jc w:val="center"/>
              <w:rPr>
                <w:sz w:val="28"/>
                <w:szCs w:val="28"/>
              </w:rPr>
            </w:pPr>
            <w:r w:rsidRPr="00627845">
              <w:rPr>
                <w:rFonts w:ascii="Calibri" w:hAnsi="Calibri" w:cs="Calibri"/>
                <w:color w:val="FFFFFF"/>
                <w:sz w:val="28"/>
                <w:szCs w:val="28"/>
              </w:rPr>
              <w:t>Medical Dispensing Cart – Inventory Maintenance (End of Shift Count)</w:t>
            </w:r>
          </w:p>
        </w:tc>
      </w:tr>
      <w:tr w:rsidR="00EF0682" w:rsidRPr="00EF0682" w14:paraId="0ABFE1FC" w14:textId="77777777" w:rsidTr="005036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127E1A33" w14:textId="7D133603" w:rsidR="00EF0682" w:rsidRPr="00D43567" w:rsidRDefault="00EF0682" w:rsidP="00EF0682">
            <w:pPr>
              <w:rPr>
                <w:rFonts w:ascii="Calibri" w:hAnsi="Calibri" w:cs="Calibri"/>
                <w:b w:val="0"/>
                <w:bCs w:val="0"/>
                <w:color w:val="000000" w:themeColor="text1"/>
                <w:sz w:val="24"/>
                <w:szCs w:val="24"/>
              </w:rPr>
            </w:pPr>
            <w:r w:rsidRPr="00D43567">
              <w:rPr>
                <w:rFonts w:ascii="Calibri" w:hAnsi="Calibri" w:cs="Calibri"/>
                <w:b w:val="0"/>
                <w:bCs w:val="0"/>
                <w:color w:val="000000" w:themeColor="text1"/>
                <w:sz w:val="24"/>
                <w:szCs w:val="24"/>
              </w:rPr>
              <w:t xml:space="preserve">The </w:t>
            </w:r>
            <w:r w:rsidR="00992260">
              <w:rPr>
                <w:rFonts w:ascii="Calibri" w:hAnsi="Calibri" w:cs="Calibri"/>
                <w:b w:val="0"/>
                <w:bCs w:val="0"/>
                <w:color w:val="000000" w:themeColor="text1"/>
                <w:sz w:val="24"/>
                <w:szCs w:val="24"/>
              </w:rPr>
              <w:t xml:space="preserve">charge </w:t>
            </w:r>
            <w:r w:rsidR="00B6040C">
              <w:rPr>
                <w:rFonts w:ascii="Calibri" w:hAnsi="Calibri" w:cs="Calibri"/>
                <w:b w:val="0"/>
                <w:bCs w:val="0"/>
                <w:color w:val="000000" w:themeColor="text1"/>
                <w:sz w:val="24"/>
                <w:szCs w:val="24"/>
              </w:rPr>
              <w:t>nurse</w:t>
            </w:r>
            <w:r w:rsidRPr="00D43567">
              <w:rPr>
                <w:rFonts w:ascii="Calibri" w:hAnsi="Calibri" w:cs="Calibri"/>
                <w:b w:val="0"/>
                <w:bCs w:val="0"/>
                <w:color w:val="000000" w:themeColor="text1"/>
                <w:sz w:val="24"/>
                <w:szCs w:val="24"/>
              </w:rPr>
              <w:t xml:space="preserve"> can find the End of Shift count screen by clicking on the </w:t>
            </w:r>
            <w:r w:rsidR="00625637" w:rsidRPr="00D43567">
              <w:rPr>
                <w:rFonts w:ascii="Calibri" w:hAnsi="Calibri" w:cs="Calibri"/>
                <w:b w:val="0"/>
                <w:bCs w:val="0"/>
                <w:color w:val="000000" w:themeColor="text1"/>
                <w:sz w:val="24"/>
                <w:szCs w:val="24"/>
              </w:rPr>
              <w:t>Inventory Maintenance</w:t>
            </w:r>
            <w:r w:rsidR="002F3950" w:rsidRPr="00D43567">
              <w:rPr>
                <w:rFonts w:ascii="Calibri" w:hAnsi="Calibri" w:cs="Calibri"/>
                <w:b w:val="0"/>
                <w:bCs w:val="0"/>
                <w:color w:val="000000" w:themeColor="text1"/>
                <w:sz w:val="24"/>
                <w:szCs w:val="24"/>
              </w:rPr>
              <w:t xml:space="preserve"> command button on the </w:t>
            </w:r>
            <w:r w:rsidR="003A628C" w:rsidRPr="00D43567">
              <w:rPr>
                <w:rFonts w:ascii="Calibri" w:hAnsi="Calibri" w:cs="Calibri"/>
                <w:b w:val="0"/>
                <w:bCs w:val="0"/>
                <w:color w:val="000000" w:themeColor="text1"/>
                <w:sz w:val="24"/>
                <w:szCs w:val="24"/>
              </w:rPr>
              <w:t xml:space="preserve">Main </w:t>
            </w:r>
            <w:r w:rsidR="003A628C" w:rsidRPr="00D43567">
              <w:rPr>
                <w:rFonts w:ascii="Calibri" w:hAnsi="Calibri" w:cs="Calibri"/>
                <w:b w:val="0"/>
                <w:color w:val="000000" w:themeColor="text1"/>
                <w:sz w:val="24"/>
                <w:szCs w:val="24"/>
              </w:rPr>
              <w:t>Menu</w:t>
            </w:r>
            <w:r w:rsidR="00266CDA">
              <w:rPr>
                <w:rFonts w:ascii="Calibri" w:hAnsi="Calibri" w:cs="Calibri"/>
                <w:b w:val="0"/>
                <w:color w:val="000000" w:themeColor="text1"/>
                <w:sz w:val="24"/>
                <w:szCs w:val="24"/>
              </w:rPr>
              <w:t>’</w:t>
            </w:r>
            <w:r w:rsidR="003A628C" w:rsidRPr="00D43567">
              <w:rPr>
                <w:rFonts w:ascii="Calibri" w:hAnsi="Calibri" w:cs="Calibri"/>
                <w:b w:val="0"/>
                <w:color w:val="000000" w:themeColor="text1"/>
                <w:sz w:val="24"/>
                <w:szCs w:val="24"/>
              </w:rPr>
              <w:t>s</w:t>
            </w:r>
            <w:r w:rsidR="003A628C" w:rsidRPr="00D43567">
              <w:rPr>
                <w:rFonts w:ascii="Calibri" w:hAnsi="Calibri" w:cs="Calibri"/>
                <w:b w:val="0"/>
                <w:bCs w:val="0"/>
                <w:color w:val="000000" w:themeColor="text1"/>
                <w:sz w:val="24"/>
                <w:szCs w:val="24"/>
              </w:rPr>
              <w:t xml:space="preserve"> tab bar</w:t>
            </w:r>
            <w:r w:rsidR="00B0264C">
              <w:rPr>
                <w:rFonts w:ascii="Calibri" w:hAnsi="Calibri" w:cs="Calibri"/>
                <w:b w:val="0"/>
                <w:bCs w:val="0"/>
                <w:color w:val="000000" w:themeColor="text1"/>
                <w:sz w:val="24"/>
                <w:szCs w:val="24"/>
              </w:rPr>
              <w:t>.</w:t>
            </w:r>
          </w:p>
        </w:tc>
      </w:tr>
    </w:tbl>
    <w:p w14:paraId="1A63CCFD" w14:textId="21E84DEA" w:rsidR="00BF4520" w:rsidRDefault="00AD2BD1" w:rsidP="00BF4520">
      <w:pPr>
        <w:jc w:val="center"/>
      </w:pPr>
      <w:r>
        <w:rPr>
          <w:noProof/>
        </w:rPr>
        <w:drawing>
          <wp:inline distT="0" distB="0" distL="0" distR="0" wp14:anchorId="6801CE44" wp14:editId="44C7E4AA">
            <wp:extent cx="7067548" cy="498848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46">
                      <a:extLst>
                        <a:ext uri="{28A0092B-C50C-407E-A947-70E740481C1C}">
                          <a14:useLocalDpi xmlns:a14="http://schemas.microsoft.com/office/drawing/2010/main" val="0"/>
                        </a:ext>
                      </a:extLst>
                    </a:blip>
                    <a:stretch>
                      <a:fillRect/>
                    </a:stretch>
                  </pic:blipFill>
                  <pic:spPr>
                    <a:xfrm>
                      <a:off x="0" y="0"/>
                      <a:ext cx="7067548" cy="4988482"/>
                    </a:xfrm>
                    <a:prstGeom prst="rect">
                      <a:avLst/>
                    </a:prstGeom>
                  </pic:spPr>
                </pic:pic>
              </a:graphicData>
            </a:graphic>
          </wp:inline>
        </w:drawing>
      </w:r>
    </w:p>
    <w:p w14:paraId="56B66A7E" w14:textId="4BB1250A" w:rsidR="00163B5C" w:rsidRDefault="00331994" w:rsidP="00331994">
      <w:pPr>
        <w:tabs>
          <w:tab w:val="left" w:pos="3489"/>
        </w:tabs>
      </w:pPr>
      <w:r>
        <w:tab/>
      </w:r>
    </w:p>
    <w:p w14:paraId="65E6D303" w14:textId="70F9C6F2" w:rsidR="00331994" w:rsidRDefault="00331994"/>
    <w:tbl>
      <w:tblPr>
        <w:tblStyle w:val="ListTable3-Accent1"/>
        <w:tblW w:w="0" w:type="auto"/>
        <w:jc w:val="center"/>
        <w:tblLook w:val="04A0" w:firstRow="1" w:lastRow="0" w:firstColumn="1" w:lastColumn="0" w:noHBand="0" w:noVBand="1"/>
      </w:tblPr>
      <w:tblGrid>
        <w:gridCol w:w="10039"/>
      </w:tblGrid>
      <w:tr w:rsidR="007A3591" w:rsidRPr="004D105D" w14:paraId="1693DE47" w14:textId="77777777" w:rsidTr="00DF69EA">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100" w:firstRow="0" w:lastRow="0" w:firstColumn="1" w:lastColumn="0" w:oddVBand="0" w:evenVBand="0" w:oddHBand="0" w:evenHBand="0" w:firstRowFirstColumn="1" w:firstRowLastColumn="0" w:lastRowFirstColumn="0" w:lastRowLastColumn="0"/>
            <w:tcW w:w="10039" w:type="dxa"/>
          </w:tcPr>
          <w:p w14:paraId="4B3A4C74" w14:textId="2220A804" w:rsidR="007A3591" w:rsidRPr="004D105D" w:rsidRDefault="007A3591" w:rsidP="005036F3">
            <w:pPr>
              <w:jc w:val="center"/>
              <w:rPr>
                <w:sz w:val="24"/>
                <w:szCs w:val="24"/>
              </w:rPr>
            </w:pPr>
            <w:r w:rsidRPr="00627845">
              <w:rPr>
                <w:rFonts w:ascii="Calibri" w:hAnsi="Calibri" w:cs="Calibri"/>
                <w:color w:val="FFFFFF"/>
                <w:sz w:val="28"/>
                <w:szCs w:val="28"/>
              </w:rPr>
              <w:t>Medical Dispensing Cart – Inventory Maintenance (</w:t>
            </w:r>
            <w:proofErr w:type="spellStart"/>
            <w:r w:rsidRPr="00627845">
              <w:rPr>
                <w:rFonts w:ascii="Calibri" w:hAnsi="Calibri" w:cs="Calibri"/>
                <w:color w:val="FFFFFF"/>
                <w:sz w:val="28"/>
                <w:szCs w:val="28"/>
              </w:rPr>
              <w:t>E</w:t>
            </w:r>
            <w:r w:rsidR="00DF69EA" w:rsidRPr="00627845">
              <w:rPr>
                <w:rFonts w:ascii="Calibri" w:hAnsi="Calibri" w:cs="Calibri"/>
                <w:color w:val="FFFFFF"/>
                <w:sz w:val="28"/>
                <w:szCs w:val="28"/>
              </w:rPr>
              <w:t>oS</w:t>
            </w:r>
            <w:proofErr w:type="spellEnd"/>
            <w:r w:rsidR="00DF69EA" w:rsidRPr="00627845">
              <w:rPr>
                <w:rFonts w:ascii="Calibri" w:hAnsi="Calibri" w:cs="Calibri"/>
                <w:color w:val="FFFFFF"/>
                <w:sz w:val="28"/>
                <w:szCs w:val="28"/>
              </w:rPr>
              <w:t xml:space="preserve"> – Authenticate </w:t>
            </w:r>
            <w:r w:rsidR="0015220B">
              <w:rPr>
                <w:rFonts w:ascii="Calibri" w:hAnsi="Calibri" w:cs="Calibri"/>
                <w:color w:val="FFFFFF"/>
                <w:sz w:val="28"/>
                <w:szCs w:val="28"/>
              </w:rPr>
              <w:t>Charge</w:t>
            </w:r>
            <w:r w:rsidR="00DF69EA" w:rsidRPr="00627845">
              <w:rPr>
                <w:rFonts w:ascii="Calibri" w:hAnsi="Calibri" w:cs="Calibri"/>
                <w:color w:val="FFFFFF"/>
                <w:sz w:val="28"/>
                <w:szCs w:val="28"/>
              </w:rPr>
              <w:t xml:space="preserve"> </w:t>
            </w:r>
            <w:r w:rsidR="00CB42D0">
              <w:rPr>
                <w:rFonts w:ascii="Calibri" w:hAnsi="Calibri" w:cs="Calibri"/>
                <w:color w:val="FFFFFF"/>
                <w:sz w:val="28"/>
                <w:szCs w:val="28"/>
              </w:rPr>
              <w:t>Nurse</w:t>
            </w:r>
            <w:r w:rsidRPr="00627845">
              <w:rPr>
                <w:rFonts w:ascii="Calibri" w:hAnsi="Calibri" w:cs="Calibri"/>
                <w:color w:val="FFFFFF"/>
                <w:sz w:val="28"/>
                <w:szCs w:val="28"/>
              </w:rPr>
              <w:t>)</w:t>
            </w:r>
          </w:p>
        </w:tc>
      </w:tr>
      <w:tr w:rsidR="004D105D" w:rsidRPr="004D105D" w14:paraId="1BB557FE" w14:textId="77777777" w:rsidTr="00DF69EA">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0039" w:type="dxa"/>
          </w:tcPr>
          <w:p w14:paraId="7C9C855E" w14:textId="5D5307FD" w:rsidR="004D105D" w:rsidRPr="00627845" w:rsidRDefault="004D105D" w:rsidP="004D105D">
            <w:pPr>
              <w:rPr>
                <w:rFonts w:ascii="Calibri" w:hAnsi="Calibri" w:cs="Calibri"/>
                <w:b w:val="0"/>
                <w:bCs w:val="0"/>
                <w:color w:val="000000" w:themeColor="text1"/>
                <w:sz w:val="24"/>
                <w:szCs w:val="24"/>
              </w:rPr>
            </w:pPr>
            <w:r w:rsidRPr="00627845">
              <w:rPr>
                <w:rFonts w:ascii="Calibri" w:hAnsi="Calibri" w:cs="Calibri"/>
                <w:b w:val="0"/>
                <w:bCs w:val="0"/>
                <w:color w:val="000000" w:themeColor="text1"/>
                <w:sz w:val="24"/>
                <w:szCs w:val="24"/>
              </w:rPr>
              <w:t xml:space="preserve">When a </w:t>
            </w:r>
            <w:r w:rsidR="00466503">
              <w:rPr>
                <w:rFonts w:ascii="Calibri" w:hAnsi="Calibri" w:cs="Calibri"/>
                <w:b w:val="0"/>
                <w:bCs w:val="0"/>
                <w:color w:val="000000" w:themeColor="text1"/>
                <w:sz w:val="24"/>
                <w:szCs w:val="24"/>
              </w:rPr>
              <w:t xml:space="preserve">charge </w:t>
            </w:r>
            <w:r w:rsidR="00A717EC">
              <w:rPr>
                <w:rFonts w:ascii="Calibri" w:hAnsi="Calibri" w:cs="Calibri"/>
                <w:b w:val="0"/>
                <w:bCs w:val="0"/>
                <w:color w:val="000000" w:themeColor="text1"/>
                <w:sz w:val="24"/>
                <w:szCs w:val="24"/>
              </w:rPr>
              <w:t>nurse</w:t>
            </w:r>
            <w:r w:rsidRPr="00627845">
              <w:rPr>
                <w:rFonts w:ascii="Calibri" w:hAnsi="Calibri" w:cs="Calibri"/>
                <w:b w:val="0"/>
                <w:bCs w:val="0"/>
                <w:color w:val="000000" w:themeColor="text1"/>
                <w:sz w:val="24"/>
                <w:szCs w:val="24"/>
              </w:rPr>
              <w:t xml:space="preserve"> attempts to open the End of Shift count screen, they must first authenticate that they have access rights to view</w:t>
            </w:r>
            <w:r w:rsidR="00FD2F02" w:rsidRPr="00627845">
              <w:rPr>
                <w:rFonts w:ascii="Calibri" w:hAnsi="Calibri" w:cs="Calibri"/>
                <w:b w:val="0"/>
                <w:bCs w:val="0"/>
                <w:color w:val="000000" w:themeColor="text1"/>
                <w:sz w:val="24"/>
                <w:szCs w:val="24"/>
              </w:rPr>
              <w:t xml:space="preserve">/update information </w:t>
            </w:r>
            <w:r w:rsidR="002C445E">
              <w:rPr>
                <w:rFonts w:ascii="Calibri" w:hAnsi="Calibri" w:cs="Calibri"/>
                <w:b w:val="0"/>
                <w:color w:val="000000" w:themeColor="text1"/>
                <w:sz w:val="24"/>
                <w:szCs w:val="24"/>
              </w:rPr>
              <w:t>o</w:t>
            </w:r>
            <w:r w:rsidR="00FD2F02" w:rsidRPr="00627845">
              <w:rPr>
                <w:rFonts w:ascii="Calibri" w:hAnsi="Calibri" w:cs="Calibri"/>
                <w:b w:val="0"/>
                <w:color w:val="000000" w:themeColor="text1"/>
                <w:sz w:val="24"/>
                <w:szCs w:val="24"/>
              </w:rPr>
              <w:t>n</w:t>
            </w:r>
            <w:r w:rsidR="00FD2F02" w:rsidRPr="00627845">
              <w:rPr>
                <w:rFonts w:ascii="Calibri" w:hAnsi="Calibri" w:cs="Calibri"/>
                <w:b w:val="0"/>
                <w:bCs w:val="0"/>
                <w:color w:val="000000" w:themeColor="text1"/>
                <w:sz w:val="24"/>
                <w:szCs w:val="24"/>
              </w:rPr>
              <w:t xml:space="preserve"> this screen.</w:t>
            </w:r>
          </w:p>
        </w:tc>
      </w:tr>
    </w:tbl>
    <w:p w14:paraId="369F56BE" w14:textId="19CF84CD" w:rsidR="00BF4520" w:rsidRDefault="00BF4520" w:rsidP="00BF4520">
      <w:pPr>
        <w:jc w:val="center"/>
      </w:pPr>
    </w:p>
    <w:p w14:paraId="492674C7" w14:textId="7D34DEE5" w:rsidR="00BF4520" w:rsidRDefault="00730EC5" w:rsidP="00BF4520">
      <w:pPr>
        <w:jc w:val="center"/>
      </w:pPr>
      <w:r>
        <w:rPr>
          <w:noProof/>
        </w:rPr>
        <w:drawing>
          <wp:inline distT="0" distB="0" distL="0" distR="0" wp14:anchorId="70580388" wp14:editId="2C64899F">
            <wp:extent cx="5943600" cy="42106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47">
                      <a:extLst>
                        <a:ext uri="{28A0092B-C50C-407E-A947-70E740481C1C}">
                          <a14:useLocalDpi xmlns:a14="http://schemas.microsoft.com/office/drawing/2010/main" val="0"/>
                        </a:ext>
                      </a:extLst>
                    </a:blip>
                    <a:stretch>
                      <a:fillRect/>
                    </a:stretch>
                  </pic:blipFill>
                  <pic:spPr>
                    <a:xfrm>
                      <a:off x="0" y="0"/>
                      <a:ext cx="5943600" cy="4210686"/>
                    </a:xfrm>
                    <a:prstGeom prst="rect">
                      <a:avLst/>
                    </a:prstGeom>
                  </pic:spPr>
                </pic:pic>
              </a:graphicData>
            </a:graphic>
          </wp:inline>
        </w:drawing>
      </w:r>
    </w:p>
    <w:p w14:paraId="5BDB51E7" w14:textId="07E1E98E" w:rsidR="00DF69EA" w:rsidRDefault="00DF69EA" w:rsidP="00BF4520">
      <w:pPr>
        <w:jc w:val="center"/>
      </w:pPr>
    </w:p>
    <w:p w14:paraId="2ABA31EF" w14:textId="77777777" w:rsidR="00655165" w:rsidRDefault="00655165" w:rsidP="00BF4520">
      <w:pPr>
        <w:jc w:val="center"/>
      </w:pPr>
    </w:p>
    <w:tbl>
      <w:tblPr>
        <w:tblStyle w:val="ListTable3-Accent1"/>
        <w:tblW w:w="0" w:type="auto"/>
        <w:jc w:val="center"/>
        <w:tblLook w:val="04A0" w:firstRow="1" w:lastRow="0" w:firstColumn="1" w:lastColumn="0" w:noHBand="0" w:noVBand="1"/>
      </w:tblPr>
      <w:tblGrid>
        <w:gridCol w:w="10039"/>
      </w:tblGrid>
      <w:tr w:rsidR="009A1C97" w:rsidRPr="00DF09E2" w14:paraId="67B1B08A" w14:textId="77777777" w:rsidTr="005036F3">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100" w:firstRow="0" w:lastRow="0" w:firstColumn="1" w:lastColumn="0" w:oddVBand="0" w:evenVBand="0" w:oddHBand="0" w:evenHBand="0" w:firstRowFirstColumn="1" w:firstRowLastColumn="0" w:lastRowFirstColumn="0" w:lastRowLastColumn="0"/>
            <w:tcW w:w="10039" w:type="dxa"/>
          </w:tcPr>
          <w:p w14:paraId="43F6A200" w14:textId="256456B2" w:rsidR="009A1C97" w:rsidRPr="00DF09E2" w:rsidRDefault="009A1C97" w:rsidP="005036F3">
            <w:pPr>
              <w:jc w:val="center"/>
              <w:rPr>
                <w:sz w:val="24"/>
                <w:szCs w:val="24"/>
              </w:rPr>
            </w:pPr>
            <w:r w:rsidRPr="00627845">
              <w:rPr>
                <w:rFonts w:ascii="Calibri" w:hAnsi="Calibri" w:cs="Calibri"/>
                <w:color w:val="FFFFFF"/>
                <w:sz w:val="28"/>
                <w:szCs w:val="28"/>
              </w:rPr>
              <w:t>Medical Dispensing Cart – Inventory Maintenance (</w:t>
            </w:r>
            <w:proofErr w:type="spellStart"/>
            <w:r w:rsidRPr="00627845">
              <w:rPr>
                <w:rFonts w:ascii="Calibri" w:hAnsi="Calibri" w:cs="Calibri"/>
                <w:color w:val="FFFFFF"/>
                <w:sz w:val="28"/>
                <w:szCs w:val="28"/>
              </w:rPr>
              <w:t>EoS</w:t>
            </w:r>
            <w:proofErr w:type="spellEnd"/>
            <w:r w:rsidRPr="00627845">
              <w:rPr>
                <w:rFonts w:ascii="Calibri" w:hAnsi="Calibri" w:cs="Calibri"/>
                <w:color w:val="FFFFFF"/>
                <w:sz w:val="28"/>
                <w:szCs w:val="28"/>
              </w:rPr>
              <w:t xml:space="preserve"> – Invalid </w:t>
            </w:r>
            <w:r w:rsidR="00DA4017">
              <w:rPr>
                <w:rFonts w:ascii="Calibri" w:hAnsi="Calibri" w:cs="Calibri"/>
                <w:color w:val="FFFFFF"/>
                <w:sz w:val="28"/>
                <w:szCs w:val="28"/>
              </w:rPr>
              <w:t>Operator</w:t>
            </w:r>
            <w:r w:rsidRPr="00627845">
              <w:rPr>
                <w:rFonts w:ascii="Calibri" w:hAnsi="Calibri" w:cs="Calibri"/>
                <w:color w:val="FFFFFF"/>
                <w:sz w:val="28"/>
                <w:szCs w:val="28"/>
              </w:rPr>
              <w:t>)</w:t>
            </w:r>
          </w:p>
        </w:tc>
      </w:tr>
      <w:tr w:rsidR="00BB2629" w:rsidRPr="00DF09E2" w14:paraId="1F22FA34" w14:textId="77777777" w:rsidTr="005036F3">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0039" w:type="dxa"/>
          </w:tcPr>
          <w:p w14:paraId="60EA7F50" w14:textId="279A8C24" w:rsidR="00BB2629" w:rsidRPr="00627845" w:rsidRDefault="00BB2629" w:rsidP="00BB2629">
            <w:pPr>
              <w:rPr>
                <w:rFonts w:ascii="Calibri" w:hAnsi="Calibri" w:cs="Calibri"/>
                <w:b w:val="0"/>
                <w:bCs w:val="0"/>
                <w:color w:val="000000" w:themeColor="text1"/>
              </w:rPr>
            </w:pPr>
            <w:r w:rsidRPr="00627845">
              <w:rPr>
                <w:rFonts w:ascii="Calibri" w:hAnsi="Calibri" w:cs="Calibri"/>
                <w:b w:val="0"/>
                <w:bCs w:val="0"/>
                <w:color w:val="000000" w:themeColor="text1"/>
              </w:rPr>
              <w:t xml:space="preserve">If an unauthorized </w:t>
            </w:r>
            <w:r w:rsidR="00DC0F1E">
              <w:rPr>
                <w:rFonts w:ascii="Calibri" w:hAnsi="Calibri" w:cs="Calibri"/>
                <w:b w:val="0"/>
                <w:bCs w:val="0"/>
                <w:color w:val="000000" w:themeColor="text1"/>
              </w:rPr>
              <w:t>nurse</w:t>
            </w:r>
            <w:r w:rsidRPr="00627845">
              <w:rPr>
                <w:rFonts w:ascii="Calibri" w:hAnsi="Calibri" w:cs="Calibri"/>
                <w:b w:val="0"/>
                <w:bCs w:val="0"/>
                <w:color w:val="000000" w:themeColor="text1"/>
              </w:rPr>
              <w:t xml:space="preserve"> attempts to log on to the </w:t>
            </w:r>
            <w:r w:rsidR="00705989" w:rsidRPr="00627845">
              <w:rPr>
                <w:rFonts w:ascii="Calibri" w:hAnsi="Calibri" w:cs="Calibri"/>
                <w:b w:val="0"/>
                <w:bCs w:val="0"/>
                <w:color w:val="000000" w:themeColor="text1"/>
              </w:rPr>
              <w:t xml:space="preserve">End of Shift count page, </w:t>
            </w:r>
            <w:r w:rsidR="00705989" w:rsidRPr="00627845">
              <w:rPr>
                <w:rFonts w:ascii="Calibri" w:hAnsi="Calibri" w:cs="Calibri"/>
                <w:b w:val="0"/>
                <w:color w:val="000000" w:themeColor="text1"/>
              </w:rPr>
              <w:t>the</w:t>
            </w:r>
            <w:r w:rsidR="00FD7ABE">
              <w:rPr>
                <w:rFonts w:ascii="Calibri" w:hAnsi="Calibri" w:cs="Calibri"/>
                <w:b w:val="0"/>
                <w:color w:val="000000" w:themeColor="text1"/>
              </w:rPr>
              <w:t>y</w:t>
            </w:r>
            <w:r w:rsidR="00705989" w:rsidRPr="00627845">
              <w:rPr>
                <w:rFonts w:ascii="Calibri" w:hAnsi="Calibri" w:cs="Calibri"/>
                <w:b w:val="0"/>
                <w:bCs w:val="0"/>
                <w:color w:val="000000" w:themeColor="text1"/>
              </w:rPr>
              <w:t xml:space="preserve"> will see a message indicating </w:t>
            </w:r>
            <w:r w:rsidR="005E0B00" w:rsidRPr="00627845">
              <w:rPr>
                <w:rFonts w:ascii="Calibri" w:hAnsi="Calibri" w:cs="Calibri"/>
                <w:b w:val="0"/>
                <w:bCs w:val="0"/>
                <w:color w:val="000000" w:themeColor="text1"/>
              </w:rPr>
              <w:t>they do not have authorization</w:t>
            </w:r>
            <w:r w:rsidR="00C83303">
              <w:rPr>
                <w:rFonts w:ascii="Calibri" w:hAnsi="Calibri" w:cs="Calibri"/>
                <w:b w:val="0"/>
                <w:color w:val="000000" w:themeColor="text1"/>
              </w:rPr>
              <w:t>.</w:t>
            </w:r>
            <w:r w:rsidR="00C50390" w:rsidRPr="00627845">
              <w:rPr>
                <w:rFonts w:ascii="Calibri" w:hAnsi="Calibri" w:cs="Calibri"/>
                <w:b w:val="0"/>
                <w:color w:val="000000" w:themeColor="text1"/>
              </w:rPr>
              <w:t xml:space="preserve"> </w:t>
            </w:r>
            <w:r w:rsidR="00A20DA1">
              <w:rPr>
                <w:rFonts w:ascii="Calibri" w:hAnsi="Calibri" w:cs="Calibri"/>
                <w:b w:val="0"/>
                <w:color w:val="000000" w:themeColor="text1"/>
              </w:rPr>
              <w:t>This activity</w:t>
            </w:r>
            <w:r w:rsidR="00C50390" w:rsidRPr="00627845">
              <w:rPr>
                <w:rFonts w:ascii="Calibri" w:hAnsi="Calibri" w:cs="Calibri"/>
                <w:b w:val="0"/>
                <w:bCs w:val="0"/>
                <w:color w:val="000000" w:themeColor="text1"/>
              </w:rPr>
              <w:t xml:space="preserve"> </w:t>
            </w:r>
            <w:r w:rsidR="00E510D6" w:rsidRPr="00627845">
              <w:rPr>
                <w:rFonts w:ascii="Calibri" w:hAnsi="Calibri" w:cs="Calibri"/>
                <w:b w:val="0"/>
                <w:bCs w:val="0"/>
                <w:color w:val="000000" w:themeColor="text1"/>
              </w:rPr>
              <w:t xml:space="preserve">could be logged later </w:t>
            </w:r>
            <w:r w:rsidR="004E2923" w:rsidRPr="00627845">
              <w:rPr>
                <w:rFonts w:ascii="Calibri" w:hAnsi="Calibri" w:cs="Calibri"/>
                <w:b w:val="0"/>
                <w:bCs w:val="0"/>
                <w:color w:val="000000" w:themeColor="text1"/>
              </w:rPr>
              <w:t>as a separate report</w:t>
            </w:r>
            <w:r w:rsidR="00384C3E" w:rsidRPr="00627845">
              <w:rPr>
                <w:rFonts w:ascii="Calibri" w:hAnsi="Calibri" w:cs="Calibri"/>
                <w:b w:val="0"/>
                <w:bCs w:val="0"/>
                <w:color w:val="000000" w:themeColor="text1"/>
              </w:rPr>
              <w:t xml:space="preserve"> to show which </w:t>
            </w:r>
            <w:r w:rsidR="00DC0F1E">
              <w:rPr>
                <w:rFonts w:ascii="Calibri" w:hAnsi="Calibri" w:cs="Calibri"/>
                <w:b w:val="0"/>
                <w:bCs w:val="0"/>
                <w:color w:val="000000" w:themeColor="text1"/>
              </w:rPr>
              <w:t>nurses</w:t>
            </w:r>
            <w:r w:rsidR="00384C3E" w:rsidRPr="00627845">
              <w:rPr>
                <w:rFonts w:ascii="Calibri" w:hAnsi="Calibri" w:cs="Calibri"/>
                <w:b w:val="0"/>
                <w:bCs w:val="0"/>
                <w:color w:val="000000" w:themeColor="text1"/>
              </w:rPr>
              <w:t xml:space="preserve"> have attempted (successfully or not) to log </w:t>
            </w:r>
            <w:r w:rsidR="004D105D" w:rsidRPr="00627845">
              <w:rPr>
                <w:rFonts w:ascii="Calibri" w:hAnsi="Calibri" w:cs="Calibri"/>
                <w:b w:val="0"/>
                <w:bCs w:val="0"/>
                <w:color w:val="000000" w:themeColor="text1"/>
              </w:rPr>
              <w:t>into the End of Shift count screen.</w:t>
            </w:r>
          </w:p>
        </w:tc>
      </w:tr>
    </w:tbl>
    <w:p w14:paraId="09E9D150" w14:textId="7F3B53FA" w:rsidR="00DF69EA" w:rsidRDefault="00590F84" w:rsidP="00655165">
      <w:r>
        <w:rPr>
          <w:noProof/>
        </w:rPr>
        <w:drawing>
          <wp:anchor distT="0" distB="0" distL="114300" distR="114300" simplePos="0" relativeHeight="251658244" behindDoc="0" locked="0" layoutInCell="1" allowOverlap="1" wp14:anchorId="7D6B317E" wp14:editId="4F0466E1">
            <wp:simplePos x="0" y="0"/>
            <wp:positionH relativeFrom="column">
              <wp:posOffset>2419790</wp:posOffset>
            </wp:positionH>
            <wp:positionV relativeFrom="paragraph">
              <wp:posOffset>404397</wp:posOffset>
            </wp:positionV>
            <wp:extent cx="5406390" cy="3141345"/>
            <wp:effectExtent l="0" t="0" r="381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406390" cy="3141345"/>
                    </a:xfrm>
                    <a:prstGeom prst="rect">
                      <a:avLst/>
                    </a:prstGeom>
                  </pic:spPr>
                </pic:pic>
              </a:graphicData>
            </a:graphic>
            <wp14:sizeRelH relativeFrom="margin">
              <wp14:pctWidth>0</wp14:pctWidth>
            </wp14:sizeRelH>
            <wp14:sizeRelV relativeFrom="margin">
              <wp14:pctHeight>0</wp14:pctHeight>
            </wp14:sizeRelV>
          </wp:anchor>
        </w:drawing>
      </w:r>
      <w:r w:rsidR="00655165">
        <w:br w:type="textWrapping" w:clear="all"/>
      </w:r>
    </w:p>
    <w:p w14:paraId="1C23880F" w14:textId="1BCC1481" w:rsidR="0034629E" w:rsidRDefault="0034629E" w:rsidP="00BF4520">
      <w:pPr>
        <w:jc w:val="center"/>
      </w:pPr>
    </w:p>
    <w:p w14:paraId="65DCC5E1" w14:textId="61A02F50" w:rsidR="0034629E" w:rsidRDefault="0034629E" w:rsidP="00BF4520">
      <w:pPr>
        <w:jc w:val="center"/>
      </w:pPr>
    </w:p>
    <w:p w14:paraId="59440373" w14:textId="2145487E" w:rsidR="0034629E" w:rsidRDefault="0034629E" w:rsidP="00BF4520">
      <w:pPr>
        <w:jc w:val="center"/>
      </w:pPr>
    </w:p>
    <w:p w14:paraId="79FACAF5" w14:textId="25491A42" w:rsidR="0034629E" w:rsidRDefault="0034629E" w:rsidP="00BF4520">
      <w:pPr>
        <w:jc w:val="center"/>
      </w:pPr>
    </w:p>
    <w:p w14:paraId="00811632" w14:textId="733D22D3" w:rsidR="0034629E" w:rsidRDefault="0034629E" w:rsidP="00BF4520">
      <w:pPr>
        <w:jc w:val="center"/>
      </w:pPr>
    </w:p>
    <w:p w14:paraId="0B6DEE5F" w14:textId="135E58F4" w:rsidR="0034629E" w:rsidRDefault="0034629E" w:rsidP="00BF4520">
      <w:pPr>
        <w:jc w:val="center"/>
      </w:pPr>
    </w:p>
    <w:p w14:paraId="25874316" w14:textId="5125708B" w:rsidR="0034629E" w:rsidRDefault="0034629E" w:rsidP="00BF4520">
      <w:pPr>
        <w:jc w:val="center"/>
      </w:pPr>
    </w:p>
    <w:p w14:paraId="245B5E43" w14:textId="603BFB0B" w:rsidR="0034629E" w:rsidRDefault="0034629E" w:rsidP="00BF4520">
      <w:pPr>
        <w:jc w:val="center"/>
      </w:pPr>
    </w:p>
    <w:p w14:paraId="781AB281" w14:textId="333EF314" w:rsidR="0034629E" w:rsidRDefault="0034629E" w:rsidP="00BF4520">
      <w:pPr>
        <w:jc w:val="center"/>
      </w:pPr>
    </w:p>
    <w:p w14:paraId="1100159E" w14:textId="4B4A0F96" w:rsidR="0034629E" w:rsidRDefault="0034629E" w:rsidP="00BF4520">
      <w:pPr>
        <w:jc w:val="center"/>
      </w:pPr>
    </w:p>
    <w:p w14:paraId="7C02B7AC" w14:textId="77777777" w:rsidR="00655165" w:rsidRDefault="00655165" w:rsidP="00BF4520">
      <w:pPr>
        <w:jc w:val="center"/>
      </w:pPr>
    </w:p>
    <w:p w14:paraId="2000A428" w14:textId="77777777" w:rsidR="00655165" w:rsidRDefault="00655165" w:rsidP="00BF4520">
      <w:pPr>
        <w:jc w:val="center"/>
      </w:pPr>
    </w:p>
    <w:p w14:paraId="2CDB6C45" w14:textId="77777777" w:rsidR="00655165" w:rsidRDefault="00655165" w:rsidP="00BF4520">
      <w:pPr>
        <w:jc w:val="center"/>
      </w:pPr>
    </w:p>
    <w:p w14:paraId="2E1079D8" w14:textId="77777777" w:rsidR="00655165" w:rsidRDefault="00655165" w:rsidP="00BF4520">
      <w:pPr>
        <w:jc w:val="center"/>
      </w:pPr>
    </w:p>
    <w:p w14:paraId="49795FA2" w14:textId="77777777" w:rsidR="00655165" w:rsidRDefault="00655165" w:rsidP="00BF4520">
      <w:pPr>
        <w:jc w:val="center"/>
      </w:pPr>
    </w:p>
    <w:p w14:paraId="7344C861" w14:textId="30C817BE" w:rsidR="0034629E" w:rsidRDefault="0034629E" w:rsidP="00BF4520">
      <w:pPr>
        <w:jc w:val="center"/>
      </w:pPr>
    </w:p>
    <w:tbl>
      <w:tblPr>
        <w:tblStyle w:val="ListTable3-Accent1"/>
        <w:tblW w:w="0" w:type="auto"/>
        <w:jc w:val="center"/>
        <w:tblLook w:val="04A0" w:firstRow="1" w:lastRow="0" w:firstColumn="1" w:lastColumn="0" w:noHBand="0" w:noVBand="1"/>
      </w:tblPr>
      <w:tblGrid>
        <w:gridCol w:w="9964"/>
      </w:tblGrid>
      <w:tr w:rsidR="00AA73F5" w14:paraId="4FF9CBE0" w14:textId="77777777" w:rsidTr="00393604">
        <w:trPr>
          <w:cnfStyle w:val="100000000000" w:firstRow="1" w:lastRow="0" w:firstColumn="0" w:lastColumn="0" w:oddVBand="0" w:evenVBand="0" w:oddHBand="0" w:evenHBand="0" w:firstRowFirstColumn="0" w:firstRowLastColumn="0" w:lastRowFirstColumn="0" w:lastRowLastColumn="0"/>
          <w:trHeight w:val="457"/>
          <w:jc w:val="center"/>
        </w:trPr>
        <w:tc>
          <w:tcPr>
            <w:cnfStyle w:val="001000000100" w:firstRow="0" w:lastRow="0" w:firstColumn="1" w:lastColumn="0" w:oddVBand="0" w:evenVBand="0" w:oddHBand="0" w:evenHBand="0" w:firstRowFirstColumn="1" w:firstRowLastColumn="0" w:lastRowFirstColumn="0" w:lastRowLastColumn="0"/>
            <w:tcW w:w="9964" w:type="dxa"/>
          </w:tcPr>
          <w:p w14:paraId="4911EE8F" w14:textId="2002FC57" w:rsidR="00AA73F5" w:rsidRPr="00393604" w:rsidRDefault="00AA73F5" w:rsidP="005036F3">
            <w:pPr>
              <w:jc w:val="center"/>
              <w:rPr>
                <w:sz w:val="24"/>
                <w:szCs w:val="24"/>
              </w:rPr>
            </w:pPr>
            <w:r w:rsidRPr="00627845">
              <w:rPr>
                <w:rFonts w:ascii="Calibri" w:hAnsi="Calibri" w:cs="Calibri"/>
                <w:color w:val="FFFFFF"/>
                <w:sz w:val="28"/>
                <w:szCs w:val="28"/>
              </w:rPr>
              <w:t>Medical Dispensing Cart – Inventory Maintenance (</w:t>
            </w:r>
            <w:proofErr w:type="spellStart"/>
            <w:r w:rsidRPr="00627845">
              <w:rPr>
                <w:rFonts w:ascii="Calibri" w:hAnsi="Calibri" w:cs="Calibri"/>
                <w:color w:val="FFFFFF"/>
                <w:sz w:val="28"/>
                <w:szCs w:val="28"/>
              </w:rPr>
              <w:t>EoS</w:t>
            </w:r>
            <w:proofErr w:type="spellEnd"/>
            <w:r w:rsidRPr="00627845">
              <w:rPr>
                <w:rFonts w:ascii="Calibri" w:hAnsi="Calibri" w:cs="Calibri"/>
                <w:color w:val="FFFFFF"/>
                <w:sz w:val="28"/>
                <w:szCs w:val="28"/>
              </w:rPr>
              <w:t xml:space="preserve"> </w:t>
            </w:r>
            <w:r w:rsidR="00433FB6" w:rsidRPr="00627845">
              <w:rPr>
                <w:rFonts w:ascii="Calibri" w:hAnsi="Calibri" w:cs="Calibri"/>
                <w:color w:val="FFFFFF"/>
                <w:sz w:val="28"/>
                <w:szCs w:val="28"/>
              </w:rPr>
              <w:t>-Valid Credentials</w:t>
            </w:r>
            <w:r w:rsidRPr="00627845">
              <w:rPr>
                <w:rFonts w:ascii="Calibri" w:hAnsi="Calibri" w:cs="Calibri"/>
                <w:color w:val="FFFFFF"/>
                <w:sz w:val="28"/>
                <w:szCs w:val="28"/>
              </w:rPr>
              <w:t>)</w:t>
            </w:r>
          </w:p>
        </w:tc>
      </w:tr>
      <w:tr w:rsidR="00393604" w14:paraId="68F14A14" w14:textId="77777777" w:rsidTr="00393604">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9964" w:type="dxa"/>
          </w:tcPr>
          <w:p w14:paraId="36CCC6BE" w14:textId="2273B1D3" w:rsidR="00393604" w:rsidRPr="00627845" w:rsidRDefault="003B6326" w:rsidP="00393604">
            <w:pPr>
              <w:rPr>
                <w:rFonts w:ascii="Calibri" w:hAnsi="Calibri" w:cs="Calibri"/>
                <w:b w:val="0"/>
                <w:bCs w:val="0"/>
                <w:color w:val="000000" w:themeColor="text1"/>
                <w:sz w:val="24"/>
                <w:szCs w:val="24"/>
              </w:rPr>
            </w:pPr>
            <w:r w:rsidRPr="00627845">
              <w:rPr>
                <w:rFonts w:ascii="Calibri" w:hAnsi="Calibri" w:cs="Calibri"/>
                <w:b w:val="0"/>
                <w:bCs w:val="0"/>
                <w:color w:val="000000" w:themeColor="text1"/>
              </w:rPr>
              <w:t xml:space="preserve">After the </w:t>
            </w:r>
            <w:r w:rsidR="0038686F">
              <w:rPr>
                <w:rFonts w:ascii="Calibri" w:hAnsi="Calibri" w:cs="Calibri"/>
                <w:b w:val="0"/>
                <w:bCs w:val="0"/>
                <w:color w:val="000000" w:themeColor="text1"/>
              </w:rPr>
              <w:t>charge nurse</w:t>
            </w:r>
            <w:r w:rsidR="00AD6E89" w:rsidRPr="00627845">
              <w:rPr>
                <w:rFonts w:ascii="Calibri" w:hAnsi="Calibri" w:cs="Calibri"/>
                <w:b w:val="0"/>
                <w:bCs w:val="0"/>
                <w:color w:val="000000" w:themeColor="text1"/>
              </w:rPr>
              <w:t xml:space="preserve"> has provided</w:t>
            </w:r>
            <w:r w:rsidR="00A20DA1">
              <w:rPr>
                <w:rFonts w:ascii="Calibri" w:hAnsi="Calibri" w:cs="Calibri"/>
                <w:b w:val="0"/>
                <w:color w:val="000000" w:themeColor="text1"/>
              </w:rPr>
              <w:t xml:space="preserve"> </w:t>
            </w:r>
            <w:r w:rsidR="00AD6E89" w:rsidRPr="00627845">
              <w:rPr>
                <w:rFonts w:ascii="Calibri" w:hAnsi="Calibri" w:cs="Calibri"/>
                <w:b w:val="0"/>
                <w:bCs w:val="0"/>
                <w:color w:val="000000" w:themeColor="text1"/>
              </w:rPr>
              <w:t>valid credential</w:t>
            </w:r>
            <w:r w:rsidR="00F906D0">
              <w:rPr>
                <w:rFonts w:ascii="Calibri" w:hAnsi="Calibri" w:cs="Calibri"/>
                <w:b w:val="0"/>
                <w:bCs w:val="0"/>
                <w:color w:val="000000" w:themeColor="text1"/>
              </w:rPr>
              <w:t>s</w:t>
            </w:r>
            <w:r w:rsidR="00AD6E89" w:rsidRPr="00627845">
              <w:rPr>
                <w:rFonts w:ascii="Calibri" w:hAnsi="Calibri" w:cs="Calibri"/>
                <w:b w:val="0"/>
                <w:bCs w:val="0"/>
                <w:color w:val="000000" w:themeColor="text1"/>
              </w:rPr>
              <w:t xml:space="preserve">, the </w:t>
            </w:r>
            <w:r w:rsidR="00060E68" w:rsidRPr="00627845">
              <w:rPr>
                <w:rFonts w:ascii="Calibri" w:hAnsi="Calibri" w:cs="Calibri"/>
                <w:b w:val="0"/>
                <w:bCs w:val="0"/>
                <w:color w:val="000000" w:themeColor="text1"/>
              </w:rPr>
              <w:t>program</w:t>
            </w:r>
            <w:r w:rsidR="00AD6E89" w:rsidRPr="00627845">
              <w:rPr>
                <w:rFonts w:ascii="Calibri" w:hAnsi="Calibri" w:cs="Calibri"/>
                <w:b w:val="0"/>
                <w:bCs w:val="0"/>
                <w:color w:val="000000" w:themeColor="text1"/>
              </w:rPr>
              <w:t xml:space="preserve"> will display the End of Shift </w:t>
            </w:r>
            <w:r w:rsidR="00060E68" w:rsidRPr="00627845">
              <w:rPr>
                <w:rFonts w:ascii="Calibri" w:hAnsi="Calibri" w:cs="Calibri"/>
                <w:b w:val="0"/>
                <w:bCs w:val="0"/>
                <w:color w:val="000000" w:themeColor="text1"/>
              </w:rPr>
              <w:t>count screen</w:t>
            </w:r>
            <w:r w:rsidR="00DC1C3D">
              <w:rPr>
                <w:rFonts w:ascii="Calibri" w:hAnsi="Calibri" w:cs="Calibri"/>
                <w:b w:val="0"/>
                <w:color w:val="000000" w:themeColor="text1"/>
              </w:rPr>
              <w:t>. T</w:t>
            </w:r>
            <w:r w:rsidR="00246C1F" w:rsidRPr="00627845">
              <w:rPr>
                <w:rFonts w:ascii="Calibri" w:hAnsi="Calibri" w:cs="Calibri"/>
                <w:b w:val="0"/>
                <w:color w:val="000000" w:themeColor="text1"/>
              </w:rPr>
              <w:t>he</w:t>
            </w:r>
            <w:r w:rsidR="00246C1F" w:rsidRPr="00627845">
              <w:rPr>
                <w:rFonts w:ascii="Calibri" w:hAnsi="Calibri" w:cs="Calibri"/>
                <w:b w:val="0"/>
                <w:bCs w:val="0"/>
                <w:color w:val="000000" w:themeColor="text1"/>
              </w:rPr>
              <w:t xml:space="preserve"> </w:t>
            </w:r>
            <w:r w:rsidR="00F906D0">
              <w:rPr>
                <w:rFonts w:ascii="Calibri" w:hAnsi="Calibri" w:cs="Calibri"/>
                <w:b w:val="0"/>
                <w:bCs w:val="0"/>
                <w:color w:val="000000" w:themeColor="text1"/>
              </w:rPr>
              <w:t>charge nurse</w:t>
            </w:r>
            <w:r w:rsidR="00246C1F" w:rsidRPr="00627845">
              <w:rPr>
                <w:rFonts w:ascii="Calibri" w:hAnsi="Calibri" w:cs="Calibri"/>
                <w:b w:val="0"/>
                <w:bCs w:val="0"/>
                <w:color w:val="000000" w:themeColor="text1"/>
              </w:rPr>
              <w:t xml:space="preserve"> can</w:t>
            </w:r>
            <w:r w:rsidR="007664D4" w:rsidRPr="00627845">
              <w:rPr>
                <w:rFonts w:ascii="Calibri" w:hAnsi="Calibri" w:cs="Calibri"/>
                <w:b w:val="0"/>
                <w:bCs w:val="0"/>
                <w:color w:val="000000" w:themeColor="text1"/>
              </w:rPr>
              <w:t xml:space="preserve"> verify </w:t>
            </w:r>
            <w:r w:rsidR="00AA7AE0" w:rsidRPr="00627845">
              <w:rPr>
                <w:rFonts w:ascii="Calibri" w:hAnsi="Calibri" w:cs="Calibri"/>
                <w:b w:val="0"/>
                <w:bCs w:val="0"/>
                <w:color w:val="000000" w:themeColor="text1"/>
              </w:rPr>
              <w:t xml:space="preserve">the </w:t>
            </w:r>
            <w:r w:rsidR="00B41360" w:rsidRPr="00627845">
              <w:rPr>
                <w:rFonts w:ascii="Calibri" w:hAnsi="Calibri" w:cs="Calibri"/>
                <w:b w:val="0"/>
                <w:bCs w:val="0"/>
                <w:color w:val="000000" w:themeColor="text1"/>
              </w:rPr>
              <w:t>expected quantity with the actual quantity</w:t>
            </w:r>
            <w:r w:rsidR="00C56110" w:rsidRPr="00627845">
              <w:rPr>
                <w:rFonts w:ascii="Calibri" w:hAnsi="Calibri" w:cs="Calibri"/>
                <w:b w:val="0"/>
                <w:bCs w:val="0"/>
                <w:color w:val="000000" w:themeColor="text1"/>
              </w:rPr>
              <w:t xml:space="preserve">; if the </w:t>
            </w:r>
            <w:r w:rsidR="006E5D71">
              <w:rPr>
                <w:rFonts w:ascii="Calibri" w:hAnsi="Calibri" w:cs="Calibri"/>
                <w:b w:val="0"/>
                <w:color w:val="000000" w:themeColor="text1"/>
              </w:rPr>
              <w:t>amount</w:t>
            </w:r>
            <w:r w:rsidR="00C56110" w:rsidRPr="00627845">
              <w:rPr>
                <w:rFonts w:ascii="Calibri" w:hAnsi="Calibri" w:cs="Calibri"/>
                <w:b w:val="0"/>
                <w:color w:val="000000" w:themeColor="text1"/>
              </w:rPr>
              <w:t>s</w:t>
            </w:r>
            <w:r w:rsidR="00C56110" w:rsidRPr="00627845">
              <w:rPr>
                <w:rFonts w:ascii="Calibri" w:hAnsi="Calibri" w:cs="Calibri"/>
                <w:b w:val="0"/>
                <w:bCs w:val="0"/>
                <w:color w:val="000000" w:themeColor="text1"/>
              </w:rPr>
              <w:t xml:space="preserve"> do not match, </w:t>
            </w:r>
            <w:r w:rsidR="00DC1C3D">
              <w:rPr>
                <w:rFonts w:ascii="Calibri" w:hAnsi="Calibri" w:cs="Calibri"/>
                <w:b w:val="0"/>
                <w:color w:val="000000" w:themeColor="text1"/>
              </w:rPr>
              <w:t xml:space="preserve">the system will flag </w:t>
            </w:r>
            <w:r w:rsidR="00C56110" w:rsidRPr="00627845">
              <w:rPr>
                <w:rFonts w:ascii="Calibri" w:hAnsi="Calibri" w:cs="Calibri"/>
                <w:b w:val="0"/>
                <w:bCs w:val="0"/>
                <w:color w:val="000000" w:themeColor="text1"/>
              </w:rPr>
              <w:t>a discrepancy</w:t>
            </w:r>
            <w:r w:rsidR="00DC1C3D">
              <w:rPr>
                <w:rFonts w:ascii="Calibri" w:hAnsi="Calibri" w:cs="Calibri"/>
                <w:b w:val="0"/>
                <w:color w:val="000000" w:themeColor="text1"/>
              </w:rPr>
              <w:t>.</w:t>
            </w:r>
          </w:p>
        </w:tc>
      </w:tr>
    </w:tbl>
    <w:p w14:paraId="3BD273A5" w14:textId="63AA6F2C" w:rsidR="009A1C97" w:rsidRDefault="00012DA9" w:rsidP="00060E68">
      <w:pPr>
        <w:jc w:val="center"/>
      </w:pPr>
      <w:r>
        <w:rPr>
          <w:noProof/>
        </w:rPr>
        <w:drawing>
          <wp:inline distT="0" distB="0" distL="0" distR="0" wp14:anchorId="1C77C80C" wp14:editId="325CE21C">
            <wp:extent cx="6762752" cy="477366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49">
                      <a:extLst>
                        <a:ext uri="{28A0092B-C50C-407E-A947-70E740481C1C}">
                          <a14:useLocalDpi xmlns:a14="http://schemas.microsoft.com/office/drawing/2010/main" val="0"/>
                        </a:ext>
                      </a:extLst>
                    </a:blip>
                    <a:stretch>
                      <a:fillRect/>
                    </a:stretch>
                  </pic:blipFill>
                  <pic:spPr>
                    <a:xfrm>
                      <a:off x="0" y="0"/>
                      <a:ext cx="6762752" cy="4773662"/>
                    </a:xfrm>
                    <a:prstGeom prst="rect">
                      <a:avLst/>
                    </a:prstGeom>
                  </pic:spPr>
                </pic:pic>
              </a:graphicData>
            </a:graphic>
          </wp:inline>
        </w:drawing>
      </w:r>
    </w:p>
    <w:tbl>
      <w:tblPr>
        <w:tblStyle w:val="ListTable3-Accent1"/>
        <w:tblW w:w="0" w:type="auto"/>
        <w:jc w:val="center"/>
        <w:tblLook w:val="04A0" w:firstRow="1" w:lastRow="0" w:firstColumn="1" w:lastColumn="0" w:noHBand="0" w:noVBand="1"/>
      </w:tblPr>
      <w:tblGrid>
        <w:gridCol w:w="9964"/>
      </w:tblGrid>
      <w:tr w:rsidR="00F05D1E" w14:paraId="486C8619" w14:textId="77777777" w:rsidTr="00AF3F65">
        <w:trPr>
          <w:cnfStyle w:val="100000000000" w:firstRow="1" w:lastRow="0" w:firstColumn="0" w:lastColumn="0" w:oddVBand="0" w:evenVBand="0" w:oddHBand="0" w:evenHBand="0" w:firstRowFirstColumn="0" w:firstRowLastColumn="0" w:lastRowFirstColumn="0" w:lastRowLastColumn="0"/>
          <w:trHeight w:val="457"/>
          <w:jc w:val="center"/>
        </w:trPr>
        <w:tc>
          <w:tcPr>
            <w:cnfStyle w:val="001000000100" w:firstRow="0" w:lastRow="0" w:firstColumn="1" w:lastColumn="0" w:oddVBand="0" w:evenVBand="0" w:oddHBand="0" w:evenHBand="0" w:firstRowFirstColumn="1" w:firstRowLastColumn="0" w:lastRowFirstColumn="0" w:lastRowLastColumn="0"/>
            <w:tcW w:w="9964" w:type="dxa"/>
          </w:tcPr>
          <w:p w14:paraId="62A0A87C" w14:textId="7C14E690" w:rsidR="00F05D1E" w:rsidRPr="00393604" w:rsidRDefault="00F05D1E" w:rsidP="00AF3F65">
            <w:pPr>
              <w:jc w:val="center"/>
              <w:rPr>
                <w:sz w:val="24"/>
                <w:szCs w:val="24"/>
              </w:rPr>
            </w:pPr>
            <w:r w:rsidRPr="00627845">
              <w:rPr>
                <w:rFonts w:ascii="Calibri" w:hAnsi="Calibri" w:cs="Calibri"/>
                <w:color w:val="FFFFFF"/>
                <w:sz w:val="28"/>
                <w:szCs w:val="28"/>
              </w:rPr>
              <w:t>Medical Dispensing Cart – Inventory Maintenance (</w:t>
            </w:r>
            <w:proofErr w:type="spellStart"/>
            <w:r w:rsidRPr="00627845">
              <w:rPr>
                <w:rFonts w:ascii="Calibri" w:hAnsi="Calibri" w:cs="Calibri"/>
                <w:color w:val="FFFFFF"/>
                <w:sz w:val="28"/>
                <w:szCs w:val="28"/>
              </w:rPr>
              <w:t>EoS</w:t>
            </w:r>
            <w:proofErr w:type="spellEnd"/>
            <w:r w:rsidRPr="00627845">
              <w:rPr>
                <w:rFonts w:ascii="Calibri" w:hAnsi="Calibri" w:cs="Calibri"/>
                <w:color w:val="FFFFFF"/>
                <w:sz w:val="28"/>
                <w:szCs w:val="28"/>
              </w:rPr>
              <w:t xml:space="preserve"> -</w:t>
            </w:r>
            <w:r>
              <w:rPr>
                <w:rFonts w:ascii="Calibri" w:hAnsi="Calibri" w:cs="Calibri"/>
                <w:color w:val="FFFFFF"/>
                <w:sz w:val="28"/>
                <w:szCs w:val="28"/>
              </w:rPr>
              <w:t>Reminder</w:t>
            </w:r>
            <w:r w:rsidRPr="00627845">
              <w:rPr>
                <w:rFonts w:ascii="Calibri" w:hAnsi="Calibri" w:cs="Calibri"/>
                <w:color w:val="FFFFFF"/>
                <w:sz w:val="28"/>
                <w:szCs w:val="28"/>
              </w:rPr>
              <w:t>)</w:t>
            </w:r>
          </w:p>
        </w:tc>
      </w:tr>
      <w:tr w:rsidR="00F05D1E" w14:paraId="5AF673E8" w14:textId="77777777" w:rsidTr="00AF3F65">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9964" w:type="dxa"/>
          </w:tcPr>
          <w:p w14:paraId="066139E3" w14:textId="62A510AF" w:rsidR="00F05D1E" w:rsidRPr="00627845" w:rsidRDefault="002E4934" w:rsidP="00AF3F65">
            <w:pPr>
              <w:rPr>
                <w:rFonts w:ascii="Calibri" w:hAnsi="Calibri" w:cs="Calibri"/>
                <w:b w:val="0"/>
                <w:bCs w:val="0"/>
                <w:color w:val="000000" w:themeColor="text1"/>
                <w:sz w:val="24"/>
                <w:szCs w:val="24"/>
              </w:rPr>
            </w:pPr>
            <w:r>
              <w:rPr>
                <w:rFonts w:ascii="Calibri" w:hAnsi="Calibri" w:cs="Calibri"/>
                <w:b w:val="0"/>
                <w:bCs w:val="0"/>
                <w:color w:val="000000" w:themeColor="text1"/>
              </w:rPr>
              <w:t xml:space="preserve">Depending on the time of the day, </w:t>
            </w:r>
            <w:r w:rsidR="002677DD">
              <w:rPr>
                <w:rFonts w:ascii="Calibri" w:hAnsi="Calibri" w:cs="Calibri"/>
                <w:b w:val="0"/>
                <w:bCs w:val="0"/>
                <w:color w:val="000000" w:themeColor="text1"/>
              </w:rPr>
              <w:t xml:space="preserve">the system can display </w:t>
            </w:r>
            <w:r>
              <w:rPr>
                <w:rFonts w:ascii="Calibri" w:hAnsi="Calibri" w:cs="Calibri"/>
                <w:b w:val="0"/>
                <w:bCs w:val="0"/>
                <w:color w:val="000000" w:themeColor="text1"/>
              </w:rPr>
              <w:t xml:space="preserve">a reminder message </w:t>
            </w:r>
            <w:r w:rsidR="00B65EAD">
              <w:rPr>
                <w:rFonts w:ascii="Calibri" w:hAnsi="Calibri" w:cs="Calibri"/>
                <w:b w:val="0"/>
                <w:bCs w:val="0"/>
                <w:color w:val="000000" w:themeColor="text1"/>
              </w:rPr>
              <w:t>inform</w:t>
            </w:r>
            <w:r w:rsidR="00CC440A">
              <w:rPr>
                <w:rFonts w:ascii="Calibri" w:hAnsi="Calibri" w:cs="Calibri"/>
                <w:b w:val="0"/>
                <w:bCs w:val="0"/>
                <w:color w:val="000000" w:themeColor="text1"/>
              </w:rPr>
              <w:t>ing</w:t>
            </w:r>
            <w:r w:rsidR="00B65EAD">
              <w:rPr>
                <w:rFonts w:ascii="Calibri" w:hAnsi="Calibri" w:cs="Calibri"/>
                <w:b w:val="0"/>
                <w:bCs w:val="0"/>
                <w:color w:val="000000" w:themeColor="text1"/>
              </w:rPr>
              <w:t xml:space="preserve"> the charge nurse</w:t>
            </w:r>
            <w:r w:rsidR="00533E04">
              <w:rPr>
                <w:rFonts w:ascii="Calibri" w:hAnsi="Calibri" w:cs="Calibri"/>
                <w:b w:val="0"/>
                <w:bCs w:val="0"/>
                <w:color w:val="000000" w:themeColor="text1"/>
              </w:rPr>
              <w:t xml:space="preserve"> </w:t>
            </w:r>
            <w:r w:rsidR="00B65EAD">
              <w:rPr>
                <w:rFonts w:ascii="Calibri" w:hAnsi="Calibri" w:cs="Calibri"/>
                <w:b w:val="0"/>
                <w:bCs w:val="0"/>
                <w:color w:val="000000" w:themeColor="text1"/>
              </w:rPr>
              <w:t xml:space="preserve">on staff </w:t>
            </w:r>
            <w:r w:rsidR="002D6EB7">
              <w:rPr>
                <w:rFonts w:ascii="Calibri" w:hAnsi="Calibri" w:cs="Calibri"/>
                <w:b w:val="0"/>
                <w:bCs w:val="0"/>
                <w:color w:val="000000" w:themeColor="text1"/>
              </w:rPr>
              <w:t>to perform t</w:t>
            </w:r>
            <w:r w:rsidR="00B65EAD">
              <w:rPr>
                <w:rFonts w:ascii="Calibri" w:hAnsi="Calibri" w:cs="Calibri"/>
                <w:b w:val="0"/>
                <w:bCs w:val="0"/>
                <w:color w:val="000000" w:themeColor="text1"/>
              </w:rPr>
              <w:t xml:space="preserve">he End of Shift Count. </w:t>
            </w:r>
            <w:r w:rsidR="009D5EFB">
              <w:rPr>
                <w:rFonts w:ascii="Calibri" w:hAnsi="Calibri" w:cs="Calibri"/>
                <w:b w:val="0"/>
                <w:bCs w:val="0"/>
                <w:color w:val="000000" w:themeColor="text1"/>
              </w:rPr>
              <w:t>Not implemented, but the charge nurse could override the time of day the reminder message generates</w:t>
            </w:r>
            <w:r w:rsidR="00782F34">
              <w:rPr>
                <w:rFonts w:ascii="Calibri" w:hAnsi="Calibri" w:cs="Calibri"/>
                <w:b w:val="0"/>
                <w:bCs w:val="0"/>
                <w:color w:val="000000" w:themeColor="text1"/>
              </w:rPr>
              <w:t>.</w:t>
            </w:r>
          </w:p>
        </w:tc>
      </w:tr>
    </w:tbl>
    <w:p w14:paraId="24DA229E" w14:textId="1D205032" w:rsidR="00E629D0" w:rsidRPr="00E629D0" w:rsidRDefault="00E629D0" w:rsidP="00E629D0"/>
    <w:p w14:paraId="1D985E9A" w14:textId="43A902C7" w:rsidR="6A689034" w:rsidRDefault="00F05D1E" w:rsidP="00F05D1E">
      <w:pPr>
        <w:tabs>
          <w:tab w:val="left" w:pos="3083"/>
        </w:tabs>
        <w:jc w:val="center"/>
      </w:pPr>
      <w:r>
        <w:rPr>
          <w:noProof/>
        </w:rPr>
        <w:drawing>
          <wp:inline distT="0" distB="0" distL="0" distR="0" wp14:anchorId="38AEF0D2" wp14:editId="26B3CFB4">
            <wp:extent cx="5069840" cy="2196471"/>
            <wp:effectExtent l="0" t="0" r="0" b="0"/>
            <wp:docPr id="966444804" name="Picture 96644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44804"/>
                    <pic:cNvPicPr/>
                  </pic:nvPicPr>
                  <pic:blipFill>
                    <a:blip r:embed="rId150">
                      <a:extLst>
                        <a:ext uri="{28A0092B-C50C-407E-A947-70E740481C1C}">
                          <a14:useLocalDpi xmlns:a14="http://schemas.microsoft.com/office/drawing/2010/main" val="0"/>
                        </a:ext>
                      </a:extLst>
                    </a:blip>
                    <a:stretch>
                      <a:fillRect/>
                    </a:stretch>
                  </pic:blipFill>
                  <pic:spPr>
                    <a:xfrm>
                      <a:off x="0" y="0"/>
                      <a:ext cx="5069840" cy="2196471"/>
                    </a:xfrm>
                    <a:prstGeom prst="rect">
                      <a:avLst/>
                    </a:prstGeom>
                  </pic:spPr>
                </pic:pic>
              </a:graphicData>
            </a:graphic>
          </wp:inline>
        </w:drawing>
      </w:r>
    </w:p>
    <w:p w14:paraId="028FF6B3" w14:textId="77777777" w:rsidR="00590F84" w:rsidRDefault="00590F84">
      <w:r>
        <w:br w:type="page"/>
      </w:r>
    </w:p>
    <w:tbl>
      <w:tblPr>
        <w:tblStyle w:val="ListTable3-Accent1"/>
        <w:tblW w:w="0" w:type="auto"/>
        <w:jc w:val="center"/>
        <w:tblLook w:val="04A0" w:firstRow="1" w:lastRow="0" w:firstColumn="1" w:lastColumn="0" w:noHBand="0" w:noVBand="1"/>
      </w:tblPr>
      <w:tblGrid>
        <w:gridCol w:w="9440"/>
      </w:tblGrid>
      <w:tr w:rsidR="0035338B" w14:paraId="585501B3" w14:textId="77777777" w:rsidTr="0035338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31B3C338" w14:textId="77777777" w:rsidR="0035338B" w:rsidRDefault="0035338B" w:rsidP="003165D1">
            <w:pPr>
              <w:jc w:val="center"/>
            </w:pPr>
            <w:r>
              <w:rPr>
                <w:rFonts w:ascii="Calibri" w:hAnsi="Calibri" w:cs="Calibri"/>
                <w:color w:val="FFFFFF"/>
                <w:sz w:val="28"/>
                <w:szCs w:val="28"/>
              </w:rPr>
              <w:t>Medical Dispensing Cart – Discrepancies</w:t>
            </w:r>
          </w:p>
        </w:tc>
      </w:tr>
      <w:tr w:rsidR="00236CEE" w:rsidRPr="00236CEE" w14:paraId="3CE97FEC" w14:textId="77777777" w:rsidTr="003533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3EB4E607" w14:textId="61AE5F31" w:rsidR="00236CEE" w:rsidRPr="00236CEE" w:rsidRDefault="001619F7" w:rsidP="00236CEE">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 xml:space="preserve">A </w:t>
            </w:r>
            <w:r w:rsidR="006F0FB7">
              <w:rPr>
                <w:rFonts w:ascii="Calibri" w:hAnsi="Calibri" w:cs="Calibri"/>
                <w:b w:val="0"/>
                <w:bCs w:val="0"/>
                <w:color w:val="000000" w:themeColor="text1"/>
                <w:sz w:val="24"/>
                <w:szCs w:val="24"/>
              </w:rPr>
              <w:t>nurse</w:t>
            </w:r>
            <w:r w:rsidR="00C52401">
              <w:rPr>
                <w:rFonts w:ascii="Calibri" w:hAnsi="Calibri" w:cs="Calibri"/>
                <w:b w:val="0"/>
                <w:bCs w:val="0"/>
                <w:color w:val="000000" w:themeColor="text1"/>
                <w:sz w:val="24"/>
                <w:szCs w:val="24"/>
              </w:rPr>
              <w:t xml:space="preserve"> can </w:t>
            </w:r>
            <w:r w:rsidR="00F67439">
              <w:rPr>
                <w:rFonts w:ascii="Calibri" w:hAnsi="Calibri" w:cs="Calibri"/>
                <w:b w:val="0"/>
                <w:bCs w:val="0"/>
                <w:color w:val="000000" w:themeColor="text1"/>
                <w:sz w:val="24"/>
                <w:szCs w:val="24"/>
              </w:rPr>
              <w:t xml:space="preserve">find a </w:t>
            </w:r>
            <w:r>
              <w:rPr>
                <w:rFonts w:ascii="Calibri" w:hAnsi="Calibri" w:cs="Calibri"/>
                <w:b w:val="0"/>
                <w:bCs w:val="0"/>
                <w:color w:val="000000" w:themeColor="text1"/>
                <w:sz w:val="24"/>
                <w:szCs w:val="24"/>
              </w:rPr>
              <w:t>list of d</w:t>
            </w:r>
            <w:r w:rsidR="00C52401">
              <w:rPr>
                <w:rFonts w:ascii="Calibri" w:hAnsi="Calibri" w:cs="Calibri"/>
                <w:b w:val="0"/>
                <w:bCs w:val="0"/>
                <w:color w:val="000000" w:themeColor="text1"/>
                <w:sz w:val="24"/>
                <w:szCs w:val="24"/>
              </w:rPr>
              <w:t xml:space="preserve">iscrepancies </w:t>
            </w:r>
            <w:r w:rsidR="007D3925">
              <w:rPr>
                <w:rFonts w:ascii="Calibri" w:hAnsi="Calibri" w:cs="Calibri"/>
                <w:b w:val="0"/>
                <w:bCs w:val="0"/>
                <w:color w:val="000000" w:themeColor="text1"/>
                <w:sz w:val="24"/>
                <w:szCs w:val="24"/>
              </w:rPr>
              <w:t xml:space="preserve">by clicking the Discrepancies tab on the bottom </w:t>
            </w:r>
            <w:r w:rsidR="00A95F47">
              <w:rPr>
                <w:rFonts w:ascii="Calibri" w:hAnsi="Calibri" w:cs="Calibri"/>
                <w:b w:val="0"/>
                <w:bCs w:val="0"/>
                <w:color w:val="000000" w:themeColor="text1"/>
                <w:sz w:val="24"/>
                <w:szCs w:val="24"/>
              </w:rPr>
              <w:t>tab bar</w:t>
            </w:r>
            <w:r w:rsidR="004B389F">
              <w:rPr>
                <w:rFonts w:ascii="Calibri" w:hAnsi="Calibri" w:cs="Calibri"/>
                <w:b w:val="0"/>
                <w:bCs w:val="0"/>
                <w:color w:val="000000" w:themeColor="text1"/>
                <w:sz w:val="24"/>
                <w:szCs w:val="24"/>
              </w:rPr>
              <w:t xml:space="preserve">, which will generate a table of </w:t>
            </w:r>
            <w:r w:rsidR="00622FBC">
              <w:rPr>
                <w:rFonts w:ascii="Calibri" w:hAnsi="Calibri" w:cs="Calibri"/>
                <w:b w:val="0"/>
                <w:bCs w:val="0"/>
                <w:color w:val="000000" w:themeColor="text1"/>
                <w:sz w:val="24"/>
                <w:szCs w:val="24"/>
              </w:rPr>
              <w:t xml:space="preserve">system interactions that have caused a discrepancy in some way. </w:t>
            </w:r>
            <w:r w:rsidR="00CD531E">
              <w:rPr>
                <w:rFonts w:ascii="Calibri" w:hAnsi="Calibri" w:cs="Calibri"/>
                <w:b w:val="0"/>
                <w:bCs w:val="0"/>
                <w:color w:val="000000" w:themeColor="text1"/>
                <w:sz w:val="24"/>
                <w:szCs w:val="24"/>
              </w:rPr>
              <w:t>A charge nurse</w:t>
            </w:r>
            <w:r w:rsidR="00D33118">
              <w:rPr>
                <w:rFonts w:ascii="Calibri" w:hAnsi="Calibri" w:cs="Calibri"/>
                <w:b w:val="0"/>
                <w:bCs w:val="0"/>
                <w:color w:val="000000" w:themeColor="text1"/>
                <w:sz w:val="24"/>
                <w:szCs w:val="24"/>
              </w:rPr>
              <w:t xml:space="preserve"> will </w:t>
            </w:r>
            <w:r w:rsidR="009E14C9">
              <w:rPr>
                <w:rFonts w:ascii="Calibri" w:hAnsi="Calibri" w:cs="Calibri"/>
                <w:b w:val="0"/>
                <w:bCs w:val="0"/>
                <w:color w:val="000000" w:themeColor="text1"/>
                <w:sz w:val="24"/>
                <w:szCs w:val="24"/>
              </w:rPr>
              <w:t xml:space="preserve">see </w:t>
            </w:r>
            <w:r w:rsidR="0050404F">
              <w:rPr>
                <w:rFonts w:ascii="Calibri" w:hAnsi="Calibri" w:cs="Calibri"/>
                <w:b w:val="0"/>
                <w:bCs w:val="0"/>
                <w:color w:val="000000" w:themeColor="text1"/>
                <w:sz w:val="24"/>
                <w:szCs w:val="24"/>
              </w:rPr>
              <w:t>the date</w:t>
            </w:r>
            <w:r w:rsidR="005A002C">
              <w:rPr>
                <w:rFonts w:ascii="Calibri" w:hAnsi="Calibri" w:cs="Calibri"/>
                <w:b w:val="0"/>
                <w:bCs w:val="0"/>
                <w:color w:val="000000" w:themeColor="text1"/>
                <w:sz w:val="24"/>
                <w:szCs w:val="24"/>
              </w:rPr>
              <w:t xml:space="preserve"> and</w:t>
            </w:r>
            <w:r w:rsidR="0050404F">
              <w:rPr>
                <w:rFonts w:ascii="Calibri" w:hAnsi="Calibri" w:cs="Calibri"/>
                <w:b w:val="0"/>
                <w:bCs w:val="0"/>
                <w:color w:val="000000" w:themeColor="text1"/>
                <w:sz w:val="24"/>
                <w:szCs w:val="24"/>
              </w:rPr>
              <w:t xml:space="preserve"> time</w:t>
            </w:r>
            <w:r w:rsidR="005A002C">
              <w:rPr>
                <w:rFonts w:ascii="Calibri" w:hAnsi="Calibri" w:cs="Calibri"/>
                <w:b w:val="0"/>
                <w:bCs w:val="0"/>
                <w:color w:val="000000" w:themeColor="text1"/>
                <w:sz w:val="24"/>
                <w:szCs w:val="24"/>
              </w:rPr>
              <w:t xml:space="preserve"> </w:t>
            </w:r>
            <w:r w:rsidR="00043656">
              <w:rPr>
                <w:rFonts w:ascii="Calibri" w:hAnsi="Calibri" w:cs="Calibri"/>
                <w:b w:val="0"/>
                <w:bCs w:val="0"/>
                <w:color w:val="000000" w:themeColor="text1"/>
                <w:sz w:val="24"/>
                <w:szCs w:val="24"/>
              </w:rPr>
              <w:t xml:space="preserve">the system flagged </w:t>
            </w:r>
            <w:r w:rsidR="005A002C">
              <w:rPr>
                <w:rFonts w:ascii="Calibri" w:hAnsi="Calibri" w:cs="Calibri"/>
                <w:b w:val="0"/>
                <w:bCs w:val="0"/>
                <w:color w:val="000000" w:themeColor="text1"/>
                <w:sz w:val="24"/>
                <w:szCs w:val="24"/>
              </w:rPr>
              <w:t>a discrepancy</w:t>
            </w:r>
            <w:r w:rsidR="00E66AB8">
              <w:rPr>
                <w:rFonts w:ascii="Calibri" w:hAnsi="Calibri" w:cs="Calibri"/>
                <w:b w:val="0"/>
                <w:bCs w:val="0"/>
                <w:color w:val="000000" w:themeColor="text1"/>
                <w:sz w:val="24"/>
                <w:szCs w:val="24"/>
              </w:rPr>
              <w:t>,</w:t>
            </w:r>
            <w:r w:rsidR="005A002C">
              <w:rPr>
                <w:rFonts w:ascii="Calibri" w:hAnsi="Calibri" w:cs="Calibri"/>
                <w:b w:val="0"/>
                <w:bCs w:val="0"/>
                <w:color w:val="000000" w:themeColor="text1"/>
                <w:sz w:val="24"/>
                <w:szCs w:val="24"/>
              </w:rPr>
              <w:t xml:space="preserve"> </w:t>
            </w:r>
            <w:r w:rsidR="00AC5AEB">
              <w:rPr>
                <w:rFonts w:ascii="Calibri" w:hAnsi="Calibri" w:cs="Calibri"/>
                <w:b w:val="0"/>
                <w:bCs w:val="0"/>
                <w:color w:val="000000" w:themeColor="text1"/>
                <w:sz w:val="24"/>
                <w:szCs w:val="24"/>
              </w:rPr>
              <w:t xml:space="preserve">which </w:t>
            </w:r>
            <w:r w:rsidR="00C95DA3">
              <w:rPr>
                <w:rFonts w:ascii="Calibri" w:hAnsi="Calibri" w:cs="Calibri"/>
                <w:b w:val="0"/>
                <w:bCs w:val="0"/>
                <w:color w:val="000000" w:themeColor="text1"/>
                <w:sz w:val="24"/>
                <w:szCs w:val="24"/>
              </w:rPr>
              <w:t>nurse</w:t>
            </w:r>
            <w:r w:rsidR="00AC5AEB">
              <w:rPr>
                <w:rFonts w:ascii="Calibri" w:hAnsi="Calibri" w:cs="Calibri"/>
                <w:b w:val="0"/>
                <w:bCs w:val="0"/>
                <w:color w:val="000000" w:themeColor="text1"/>
                <w:sz w:val="24"/>
                <w:szCs w:val="24"/>
              </w:rPr>
              <w:t xml:space="preserve"> was currently logged in</w:t>
            </w:r>
            <w:r w:rsidR="00E66AB8">
              <w:rPr>
                <w:rFonts w:ascii="Calibri" w:hAnsi="Calibri" w:cs="Calibri"/>
                <w:b w:val="0"/>
                <w:bCs w:val="0"/>
                <w:color w:val="000000" w:themeColor="text1"/>
                <w:sz w:val="24"/>
                <w:szCs w:val="24"/>
              </w:rPr>
              <w:t>,</w:t>
            </w:r>
            <w:r w:rsidR="00AC5AEB">
              <w:rPr>
                <w:rFonts w:ascii="Calibri" w:hAnsi="Calibri" w:cs="Calibri"/>
                <w:b w:val="0"/>
                <w:bCs w:val="0"/>
                <w:color w:val="000000" w:themeColor="text1"/>
                <w:sz w:val="24"/>
                <w:szCs w:val="24"/>
              </w:rPr>
              <w:t xml:space="preserve"> and which medication</w:t>
            </w:r>
            <w:r w:rsidR="0050404F">
              <w:rPr>
                <w:rFonts w:ascii="Calibri" w:hAnsi="Calibri" w:cs="Calibri"/>
                <w:b w:val="0"/>
                <w:bCs w:val="0"/>
                <w:color w:val="000000" w:themeColor="text1"/>
                <w:sz w:val="24"/>
                <w:szCs w:val="24"/>
              </w:rPr>
              <w:t xml:space="preserve"> </w:t>
            </w:r>
            <w:r w:rsidR="004E1E9D">
              <w:rPr>
                <w:rFonts w:ascii="Calibri" w:hAnsi="Calibri" w:cs="Calibri"/>
                <w:b w:val="0"/>
                <w:bCs w:val="0"/>
                <w:color w:val="000000" w:themeColor="text1"/>
                <w:sz w:val="24"/>
                <w:szCs w:val="24"/>
              </w:rPr>
              <w:t>the system flagged.</w:t>
            </w:r>
            <w:r w:rsidR="00346555">
              <w:rPr>
                <w:rFonts w:ascii="Calibri" w:hAnsi="Calibri" w:cs="Calibri"/>
                <w:b w:val="0"/>
                <w:bCs w:val="0"/>
                <w:color w:val="000000" w:themeColor="text1"/>
                <w:sz w:val="24"/>
                <w:szCs w:val="24"/>
              </w:rPr>
              <w:t xml:space="preserve"> The nurse will also have the option to </w:t>
            </w:r>
            <w:r w:rsidR="00ED1EBB">
              <w:rPr>
                <w:rFonts w:ascii="Calibri" w:hAnsi="Calibri" w:cs="Calibri"/>
                <w:b w:val="0"/>
                <w:bCs w:val="0"/>
                <w:color w:val="000000" w:themeColor="text1"/>
                <w:sz w:val="24"/>
                <w:szCs w:val="24"/>
              </w:rPr>
              <w:t>save all discrepancies to a PDF file and resolve any discrepancies.</w:t>
            </w:r>
          </w:p>
        </w:tc>
      </w:tr>
    </w:tbl>
    <w:p w14:paraId="69584A9B" w14:textId="4F601E11" w:rsidR="6A689034" w:rsidRDefault="00460999" w:rsidP="0035338B">
      <w:pPr>
        <w:jc w:val="center"/>
      </w:pPr>
      <w:r>
        <w:rPr>
          <w:noProof/>
        </w:rPr>
        <w:drawing>
          <wp:inline distT="0" distB="0" distL="0" distR="0" wp14:anchorId="356E4BA4" wp14:editId="73AFE54C">
            <wp:extent cx="6704788" cy="472630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1">
                      <a:extLst>
                        <a:ext uri="{28A0092B-C50C-407E-A947-70E740481C1C}">
                          <a14:useLocalDpi xmlns:a14="http://schemas.microsoft.com/office/drawing/2010/main" val="0"/>
                        </a:ext>
                      </a:extLst>
                    </a:blip>
                    <a:stretch>
                      <a:fillRect/>
                    </a:stretch>
                  </pic:blipFill>
                  <pic:spPr>
                    <a:xfrm>
                      <a:off x="0" y="0"/>
                      <a:ext cx="6704788" cy="4726305"/>
                    </a:xfrm>
                    <a:prstGeom prst="rect">
                      <a:avLst/>
                    </a:prstGeom>
                  </pic:spPr>
                </pic:pic>
              </a:graphicData>
            </a:graphic>
          </wp:inline>
        </w:drawing>
      </w:r>
    </w:p>
    <w:tbl>
      <w:tblPr>
        <w:tblStyle w:val="ListTable3-Accent1"/>
        <w:tblW w:w="0" w:type="auto"/>
        <w:jc w:val="center"/>
        <w:tblLook w:val="04A0" w:firstRow="1" w:lastRow="0" w:firstColumn="1" w:lastColumn="0" w:noHBand="0" w:noVBand="1"/>
      </w:tblPr>
      <w:tblGrid>
        <w:gridCol w:w="9440"/>
      </w:tblGrid>
      <w:tr w:rsidR="00E84651" w14:paraId="5548EF2E" w14:textId="77777777" w:rsidTr="00AF3F6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61BE1C1A" w14:textId="7886C390" w:rsidR="00E84651" w:rsidRDefault="00E84651" w:rsidP="00AF3F65">
            <w:pPr>
              <w:jc w:val="center"/>
            </w:pPr>
            <w:r>
              <w:rPr>
                <w:rFonts w:ascii="Calibri" w:hAnsi="Calibri" w:cs="Calibri"/>
                <w:color w:val="FFFFFF"/>
                <w:sz w:val="28"/>
                <w:szCs w:val="28"/>
              </w:rPr>
              <w:t>Medical Dispensing Cart – Discrepancies - Resolve</w:t>
            </w:r>
          </w:p>
        </w:tc>
      </w:tr>
      <w:tr w:rsidR="00E84651" w:rsidRPr="00236CEE" w14:paraId="008EB082" w14:textId="77777777" w:rsidTr="00AF3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6A0C9A77" w14:textId="0FF26F62" w:rsidR="00E84651" w:rsidRPr="00236CEE" w:rsidRDefault="00E84651" w:rsidP="00AF3F65">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 xml:space="preserve">A nurse can resolve a discrepancy if they </w:t>
            </w:r>
            <w:r w:rsidR="002B40D2">
              <w:rPr>
                <w:rFonts w:ascii="Calibri" w:hAnsi="Calibri" w:cs="Calibri"/>
                <w:b w:val="0"/>
                <w:bCs w:val="0"/>
                <w:color w:val="000000" w:themeColor="text1"/>
                <w:sz w:val="24"/>
                <w:szCs w:val="24"/>
              </w:rPr>
              <w:t>provide a reason for the resolution</w:t>
            </w:r>
            <w:r w:rsidR="00B27768">
              <w:rPr>
                <w:rFonts w:ascii="Calibri" w:hAnsi="Calibri" w:cs="Calibri"/>
                <w:b w:val="0"/>
                <w:bCs w:val="0"/>
                <w:color w:val="000000" w:themeColor="text1"/>
                <w:sz w:val="24"/>
                <w:szCs w:val="24"/>
              </w:rPr>
              <w:t>.</w:t>
            </w:r>
          </w:p>
        </w:tc>
      </w:tr>
    </w:tbl>
    <w:p w14:paraId="53D9B049" w14:textId="37A2D28F" w:rsidR="6A689034" w:rsidRDefault="6A689034" w:rsidP="00E84651">
      <w:pPr>
        <w:tabs>
          <w:tab w:val="left" w:pos="3471"/>
        </w:tabs>
        <w:jc w:val="center"/>
      </w:pPr>
    </w:p>
    <w:p w14:paraId="558AC14B" w14:textId="22E1EA36" w:rsidR="6A689034" w:rsidRDefault="004B48F8" w:rsidP="004B48F8">
      <w:pPr>
        <w:jc w:val="center"/>
      </w:pPr>
      <w:r>
        <w:rPr>
          <w:noProof/>
        </w:rPr>
        <w:drawing>
          <wp:inline distT="0" distB="0" distL="0" distR="0" wp14:anchorId="4FE2DAF4" wp14:editId="73228DE2">
            <wp:extent cx="5027536" cy="30861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52">
                      <a:extLst>
                        <a:ext uri="{28A0092B-C50C-407E-A947-70E740481C1C}">
                          <a14:useLocalDpi xmlns:a14="http://schemas.microsoft.com/office/drawing/2010/main" val="0"/>
                        </a:ext>
                      </a:extLst>
                    </a:blip>
                    <a:stretch>
                      <a:fillRect/>
                    </a:stretch>
                  </pic:blipFill>
                  <pic:spPr>
                    <a:xfrm>
                      <a:off x="0" y="0"/>
                      <a:ext cx="5027536" cy="3086100"/>
                    </a:xfrm>
                    <a:prstGeom prst="rect">
                      <a:avLst/>
                    </a:prstGeom>
                  </pic:spPr>
                </pic:pic>
              </a:graphicData>
            </a:graphic>
          </wp:inline>
        </w:drawing>
      </w:r>
      <w:r>
        <w:br w:type="page"/>
      </w:r>
    </w:p>
    <w:p w14:paraId="5D72B95F" w14:textId="365A652B" w:rsidR="6A689034" w:rsidRDefault="6A689034" w:rsidP="6A689034"/>
    <w:tbl>
      <w:tblPr>
        <w:tblStyle w:val="ListTable3-Accent1"/>
        <w:tblpPr w:leftFromText="180" w:rightFromText="180" w:vertAnchor="text" w:horzAnchor="margin" w:tblpXSpec="center" w:tblpY="-314"/>
        <w:tblW w:w="0" w:type="auto"/>
        <w:jc w:val="center"/>
        <w:tblLook w:val="04A0" w:firstRow="1" w:lastRow="0" w:firstColumn="1" w:lastColumn="0" w:noHBand="0" w:noVBand="1"/>
      </w:tblPr>
      <w:tblGrid>
        <w:gridCol w:w="9440"/>
      </w:tblGrid>
      <w:tr w:rsidR="00BD47AE" w14:paraId="03F57E92" w14:textId="77777777" w:rsidTr="03798F0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2BFF809B" w14:textId="77777777" w:rsidR="00BD47AE" w:rsidRDefault="00BD47AE" w:rsidP="00BD47AE">
            <w:pPr>
              <w:jc w:val="center"/>
            </w:pPr>
            <w:r>
              <w:rPr>
                <w:rFonts w:ascii="Calibri" w:hAnsi="Calibri" w:cs="Calibri"/>
                <w:color w:val="FFFFFF"/>
                <w:sz w:val="28"/>
                <w:szCs w:val="28"/>
              </w:rPr>
              <w:t>Medical Dispensing Cart – Operator Maintenance Screen</w:t>
            </w:r>
          </w:p>
        </w:tc>
      </w:tr>
      <w:tr w:rsidR="00695D3B" w:rsidRPr="00695D3B" w14:paraId="634CBA1C" w14:textId="77777777" w:rsidTr="03798F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5FF55F0F" w14:textId="2638AA67" w:rsidR="00695D3B" w:rsidRPr="00695D3B" w:rsidRDefault="00B3351F" w:rsidP="00695D3B">
            <w:pPr>
              <w:rPr>
                <w:rFonts w:ascii="Calibri" w:hAnsi="Calibri" w:cs="Calibri"/>
                <w:b w:val="0"/>
                <w:bCs w:val="0"/>
                <w:color w:val="000000" w:themeColor="text1"/>
                <w:sz w:val="24"/>
                <w:szCs w:val="24"/>
              </w:rPr>
            </w:pPr>
            <w:r>
              <w:rPr>
                <w:rFonts w:ascii="Calibri" w:hAnsi="Calibri" w:cs="Calibri"/>
                <w:b w:val="0"/>
                <w:bCs w:val="0"/>
                <w:color w:val="000000" w:themeColor="text1"/>
                <w:sz w:val="24"/>
                <w:szCs w:val="24"/>
              </w:rPr>
              <w:t>The operator screen</w:t>
            </w:r>
            <w:r w:rsidR="00F506FD">
              <w:rPr>
                <w:rFonts w:ascii="Calibri" w:hAnsi="Calibri" w:cs="Calibri"/>
                <w:b w:val="0"/>
                <w:bCs w:val="0"/>
                <w:color w:val="000000" w:themeColor="text1"/>
                <w:sz w:val="24"/>
                <w:szCs w:val="24"/>
              </w:rPr>
              <w:t xml:space="preserve"> can </w:t>
            </w:r>
            <w:r w:rsidR="69E5FC79" w:rsidRPr="43E46B2F">
              <w:rPr>
                <w:rFonts w:ascii="Calibri" w:hAnsi="Calibri" w:cs="Calibri"/>
                <w:b w:val="0"/>
                <w:bCs w:val="0"/>
                <w:color w:val="000000" w:themeColor="text1"/>
                <w:sz w:val="24"/>
                <w:szCs w:val="24"/>
              </w:rPr>
              <w:t>be</w:t>
            </w:r>
            <w:r w:rsidR="00F506FD">
              <w:rPr>
                <w:rFonts w:ascii="Calibri" w:hAnsi="Calibri" w:cs="Calibri"/>
                <w:b w:val="0"/>
                <w:bCs w:val="0"/>
                <w:color w:val="000000" w:themeColor="text1"/>
                <w:sz w:val="24"/>
                <w:szCs w:val="24"/>
              </w:rPr>
              <w:t xml:space="preserve"> found by clicking the </w:t>
            </w:r>
            <w:r w:rsidR="00266CDA">
              <w:rPr>
                <w:rFonts w:ascii="Calibri" w:hAnsi="Calibri" w:cs="Calibri"/>
                <w:b w:val="0"/>
                <w:bCs w:val="0"/>
                <w:color w:val="000000" w:themeColor="text1"/>
                <w:sz w:val="24"/>
                <w:szCs w:val="24"/>
              </w:rPr>
              <w:t>“</w:t>
            </w:r>
            <w:r w:rsidR="00F506FD">
              <w:rPr>
                <w:rFonts w:ascii="Calibri" w:hAnsi="Calibri" w:cs="Calibri"/>
                <w:b w:val="0"/>
                <w:bCs w:val="0"/>
                <w:color w:val="000000" w:themeColor="text1"/>
                <w:sz w:val="24"/>
                <w:szCs w:val="24"/>
              </w:rPr>
              <w:t>Operator Maintenance</w:t>
            </w:r>
            <w:r w:rsidR="00266CDA">
              <w:rPr>
                <w:rFonts w:ascii="Calibri" w:hAnsi="Calibri" w:cs="Calibri"/>
                <w:b w:val="0"/>
                <w:bCs w:val="0"/>
                <w:color w:val="000000" w:themeColor="text1"/>
                <w:sz w:val="24"/>
                <w:szCs w:val="24"/>
              </w:rPr>
              <w:t>”</w:t>
            </w:r>
            <w:r w:rsidR="00F506FD">
              <w:rPr>
                <w:rFonts w:ascii="Calibri" w:hAnsi="Calibri" w:cs="Calibri"/>
                <w:b w:val="0"/>
                <w:bCs w:val="0"/>
                <w:color w:val="000000" w:themeColor="text1"/>
                <w:sz w:val="24"/>
                <w:szCs w:val="24"/>
              </w:rPr>
              <w:t xml:space="preserve"> tab on the tab bar</w:t>
            </w:r>
            <w:r w:rsidR="001C521B">
              <w:rPr>
                <w:rFonts w:ascii="Calibri" w:hAnsi="Calibri" w:cs="Calibri"/>
                <w:b w:val="0"/>
                <w:bCs w:val="0"/>
                <w:color w:val="000000" w:themeColor="text1"/>
                <w:sz w:val="24"/>
                <w:szCs w:val="24"/>
              </w:rPr>
              <w:t>; t</w:t>
            </w:r>
            <w:r w:rsidR="00580E54">
              <w:rPr>
                <w:rFonts w:ascii="Calibri" w:hAnsi="Calibri" w:cs="Calibri"/>
                <w:b w:val="0"/>
                <w:bCs w:val="0"/>
                <w:color w:val="000000" w:themeColor="text1"/>
                <w:sz w:val="24"/>
                <w:szCs w:val="24"/>
              </w:rPr>
              <w:t xml:space="preserve">he program will generate a screen that shows all the </w:t>
            </w:r>
            <w:r w:rsidR="007245E3">
              <w:rPr>
                <w:rFonts w:ascii="Calibri" w:hAnsi="Calibri" w:cs="Calibri"/>
                <w:b w:val="0"/>
                <w:bCs w:val="0"/>
                <w:color w:val="000000" w:themeColor="text1"/>
                <w:sz w:val="24"/>
                <w:szCs w:val="24"/>
              </w:rPr>
              <w:t xml:space="preserve">operators </w:t>
            </w:r>
            <w:r w:rsidR="0085418B">
              <w:rPr>
                <w:rFonts w:ascii="Calibri" w:hAnsi="Calibri" w:cs="Calibri"/>
                <w:b w:val="0"/>
                <w:bCs w:val="0"/>
                <w:color w:val="000000" w:themeColor="text1"/>
                <w:sz w:val="24"/>
                <w:szCs w:val="24"/>
              </w:rPr>
              <w:t xml:space="preserve">added to the system. From here, the </w:t>
            </w:r>
            <w:r w:rsidR="00425C87">
              <w:rPr>
                <w:rFonts w:ascii="Calibri" w:hAnsi="Calibri" w:cs="Calibri"/>
                <w:b w:val="0"/>
                <w:bCs w:val="0"/>
                <w:color w:val="000000" w:themeColor="text1"/>
                <w:sz w:val="24"/>
                <w:szCs w:val="24"/>
              </w:rPr>
              <w:t>operator</w:t>
            </w:r>
            <w:r w:rsidR="00DE64F5">
              <w:rPr>
                <w:rFonts w:ascii="Calibri" w:hAnsi="Calibri" w:cs="Calibri"/>
                <w:b w:val="0"/>
                <w:bCs w:val="0"/>
                <w:color w:val="000000" w:themeColor="text1"/>
                <w:sz w:val="24"/>
                <w:szCs w:val="24"/>
              </w:rPr>
              <w:t xml:space="preserve"> </w:t>
            </w:r>
            <w:r w:rsidR="0085418B">
              <w:rPr>
                <w:rFonts w:ascii="Calibri" w:hAnsi="Calibri" w:cs="Calibri"/>
                <w:b w:val="0"/>
                <w:bCs w:val="0"/>
                <w:color w:val="000000" w:themeColor="text1"/>
                <w:sz w:val="24"/>
                <w:szCs w:val="24"/>
              </w:rPr>
              <w:t xml:space="preserve">can add, modify, or delete an </w:t>
            </w:r>
            <w:r w:rsidR="004E39F5">
              <w:rPr>
                <w:rFonts w:ascii="Calibri" w:hAnsi="Calibri" w:cs="Calibri"/>
                <w:b w:val="0"/>
                <w:bCs w:val="0"/>
                <w:color w:val="000000" w:themeColor="text1"/>
                <w:sz w:val="24"/>
                <w:szCs w:val="24"/>
              </w:rPr>
              <w:t>operator</w:t>
            </w:r>
            <w:r w:rsidR="006F0FB7">
              <w:rPr>
                <w:rFonts w:ascii="Calibri" w:hAnsi="Calibri" w:cs="Calibri"/>
                <w:b w:val="0"/>
                <w:bCs w:val="0"/>
                <w:color w:val="000000" w:themeColor="text1"/>
                <w:sz w:val="24"/>
                <w:szCs w:val="24"/>
              </w:rPr>
              <w:t xml:space="preserve"> or</w:t>
            </w:r>
            <w:r w:rsidR="00A36546">
              <w:rPr>
                <w:rFonts w:ascii="Calibri" w:hAnsi="Calibri" w:cs="Calibri"/>
                <w:b w:val="0"/>
                <w:bCs w:val="0"/>
                <w:color w:val="000000" w:themeColor="text1"/>
                <w:sz w:val="24"/>
                <w:szCs w:val="24"/>
              </w:rPr>
              <w:t xml:space="preserve"> search for a specific operator based on </w:t>
            </w:r>
            <w:r w:rsidR="00095967">
              <w:rPr>
                <w:rFonts w:ascii="Calibri" w:hAnsi="Calibri" w:cs="Calibri"/>
                <w:b w:val="0"/>
                <w:bCs w:val="0"/>
                <w:color w:val="000000" w:themeColor="text1"/>
                <w:sz w:val="24"/>
                <w:szCs w:val="24"/>
              </w:rPr>
              <w:t>some constraint</w:t>
            </w:r>
            <w:r w:rsidR="003F4978">
              <w:rPr>
                <w:rFonts w:ascii="Calibri" w:hAnsi="Calibri" w:cs="Calibri"/>
                <w:b w:val="0"/>
                <w:bCs w:val="0"/>
                <w:color w:val="000000" w:themeColor="text1"/>
                <w:sz w:val="24"/>
                <w:szCs w:val="24"/>
              </w:rPr>
              <w:t>,</w:t>
            </w:r>
            <w:r w:rsidR="00095967">
              <w:rPr>
                <w:rFonts w:ascii="Calibri" w:hAnsi="Calibri" w:cs="Calibri"/>
                <w:b w:val="0"/>
                <w:bCs w:val="0"/>
                <w:color w:val="000000" w:themeColor="text1"/>
                <w:sz w:val="24"/>
                <w:szCs w:val="24"/>
              </w:rPr>
              <w:t xml:space="preserve"> should the system</w:t>
            </w:r>
            <w:r w:rsidR="003F4978">
              <w:rPr>
                <w:rFonts w:ascii="Calibri" w:hAnsi="Calibri" w:cs="Calibri"/>
                <w:b w:val="0"/>
                <w:bCs w:val="0"/>
                <w:color w:val="000000" w:themeColor="text1"/>
                <w:sz w:val="24"/>
                <w:szCs w:val="24"/>
              </w:rPr>
              <w:t xml:space="preserve"> have many operators</w:t>
            </w:r>
            <w:r w:rsidR="00095967">
              <w:rPr>
                <w:rFonts w:ascii="Calibri" w:hAnsi="Calibri" w:cs="Calibri"/>
                <w:b w:val="0"/>
                <w:bCs w:val="0"/>
                <w:color w:val="000000" w:themeColor="text1"/>
                <w:sz w:val="24"/>
                <w:szCs w:val="24"/>
              </w:rPr>
              <w:t>.</w:t>
            </w:r>
          </w:p>
        </w:tc>
      </w:tr>
    </w:tbl>
    <w:p w14:paraId="666FDE4E" w14:textId="77777777" w:rsidR="00DE4899" w:rsidRDefault="00DE4899" w:rsidP="00DE4899">
      <w:pPr>
        <w:jc w:val="center"/>
      </w:pPr>
    </w:p>
    <w:p w14:paraId="419ED8B4" w14:textId="3899394A" w:rsidR="00DE4899" w:rsidRDefault="00DE4899" w:rsidP="00BD47AE">
      <w:pPr>
        <w:jc w:val="center"/>
      </w:pPr>
    </w:p>
    <w:p w14:paraId="6966616D" w14:textId="75209160" w:rsidR="00F155CD" w:rsidRDefault="00F155CD" w:rsidP="003F4978"/>
    <w:p w14:paraId="5ACB37CF" w14:textId="2C0DB189" w:rsidR="00590F84" w:rsidRDefault="005958A1" w:rsidP="00117DB3">
      <w:pPr>
        <w:tabs>
          <w:tab w:val="left" w:pos="3452"/>
        </w:tabs>
        <w:jc w:val="center"/>
      </w:pPr>
      <w:r>
        <w:rPr>
          <w:noProof/>
        </w:rPr>
        <w:drawing>
          <wp:inline distT="0" distB="0" distL="0" distR="0" wp14:anchorId="2C2AD0D9" wp14:editId="6623D69D">
            <wp:extent cx="6616438" cy="46767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53">
                      <a:extLst>
                        <a:ext uri="{28A0092B-C50C-407E-A947-70E740481C1C}">
                          <a14:useLocalDpi xmlns:a14="http://schemas.microsoft.com/office/drawing/2010/main" val="0"/>
                        </a:ext>
                      </a:extLst>
                    </a:blip>
                    <a:stretch>
                      <a:fillRect/>
                    </a:stretch>
                  </pic:blipFill>
                  <pic:spPr>
                    <a:xfrm>
                      <a:off x="0" y="0"/>
                      <a:ext cx="6616438" cy="4676776"/>
                    </a:xfrm>
                    <a:prstGeom prst="rect">
                      <a:avLst/>
                    </a:prstGeom>
                  </pic:spPr>
                </pic:pic>
              </a:graphicData>
            </a:graphic>
          </wp:inline>
        </w:drawing>
      </w:r>
    </w:p>
    <w:p w14:paraId="6745050A" w14:textId="77777777" w:rsidR="00627845" w:rsidRDefault="00627845" w:rsidP="00590F84">
      <w:pPr>
        <w:tabs>
          <w:tab w:val="left" w:pos="3452"/>
        </w:tabs>
      </w:pPr>
    </w:p>
    <w:tbl>
      <w:tblPr>
        <w:tblStyle w:val="ListTable3-Accent1"/>
        <w:tblW w:w="0" w:type="auto"/>
        <w:jc w:val="center"/>
        <w:tblLook w:val="04A0" w:firstRow="1" w:lastRow="0" w:firstColumn="1" w:lastColumn="0" w:noHBand="0" w:noVBand="1"/>
      </w:tblPr>
      <w:tblGrid>
        <w:gridCol w:w="9440"/>
      </w:tblGrid>
      <w:tr w:rsidR="00F155CD" w14:paraId="020A41CA" w14:textId="77777777" w:rsidTr="00F155C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6A02A1E8" w14:textId="77777777" w:rsidR="00F155CD" w:rsidRDefault="00F155CD" w:rsidP="003165D1">
            <w:pPr>
              <w:jc w:val="center"/>
            </w:pPr>
            <w:r>
              <w:rPr>
                <w:rFonts w:ascii="Calibri" w:hAnsi="Calibri" w:cs="Calibri"/>
                <w:color w:val="FFFFFF"/>
                <w:sz w:val="28"/>
                <w:szCs w:val="28"/>
              </w:rPr>
              <w:t>Medical Dispensing Cart – Add New Operator</w:t>
            </w:r>
          </w:p>
        </w:tc>
      </w:tr>
      <w:tr w:rsidR="003157DC" w14:paraId="435262E5" w14:textId="77777777" w:rsidTr="00F15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0F8A2FA4" w14:textId="7FE2C22C" w:rsidR="003157DC" w:rsidRDefault="00AE5A22" w:rsidP="00AE5A22">
            <w:pPr>
              <w:rPr>
                <w:rFonts w:ascii="Calibri" w:hAnsi="Calibri" w:cs="Calibri"/>
                <w:color w:val="FFFFFF"/>
                <w:sz w:val="28"/>
                <w:szCs w:val="28"/>
              </w:rPr>
            </w:pPr>
            <w:r w:rsidRPr="005A3ABD">
              <w:rPr>
                <w:b w:val="0"/>
                <w:bCs w:val="0"/>
                <w:color w:val="000000" w:themeColor="text1"/>
              </w:rPr>
              <w:t xml:space="preserve">The </w:t>
            </w:r>
            <w:r>
              <w:rPr>
                <w:b w:val="0"/>
                <w:bCs w:val="0"/>
                <w:color w:val="000000" w:themeColor="text1"/>
              </w:rPr>
              <w:t xml:space="preserve">add new operator screen is generated after the </w:t>
            </w:r>
            <w:r w:rsidR="00335665">
              <w:rPr>
                <w:b w:val="0"/>
                <w:bCs w:val="0"/>
                <w:color w:val="000000" w:themeColor="text1"/>
              </w:rPr>
              <w:t>charge nurse</w:t>
            </w:r>
            <w:r>
              <w:rPr>
                <w:b w:val="0"/>
                <w:bCs w:val="0"/>
                <w:color w:val="000000" w:themeColor="text1"/>
              </w:rPr>
              <w:t xml:space="preserve"> clicks the </w:t>
            </w:r>
            <w:r w:rsidR="00266CDA">
              <w:rPr>
                <w:b w:val="0"/>
                <w:bCs w:val="0"/>
                <w:color w:val="000000" w:themeColor="text1"/>
              </w:rPr>
              <w:t>“</w:t>
            </w:r>
            <w:r>
              <w:rPr>
                <w:b w:val="0"/>
                <w:bCs w:val="0"/>
                <w:color w:val="000000" w:themeColor="text1"/>
              </w:rPr>
              <w:t>Add New Operator</w:t>
            </w:r>
            <w:r w:rsidR="00266CDA">
              <w:rPr>
                <w:b w:val="0"/>
                <w:bCs w:val="0"/>
                <w:color w:val="000000" w:themeColor="text1"/>
              </w:rPr>
              <w:t>”</w:t>
            </w:r>
            <w:r>
              <w:rPr>
                <w:b w:val="0"/>
                <w:bCs w:val="0"/>
                <w:color w:val="000000" w:themeColor="text1"/>
              </w:rPr>
              <w:t xml:space="preserve"> button from the operator maintenance screen. The </w:t>
            </w:r>
            <w:r w:rsidR="00B021E0">
              <w:rPr>
                <w:b w:val="0"/>
                <w:bCs w:val="0"/>
                <w:color w:val="000000" w:themeColor="text1"/>
              </w:rPr>
              <w:t>operator</w:t>
            </w:r>
            <w:r>
              <w:rPr>
                <w:b w:val="0"/>
                <w:bCs w:val="0"/>
                <w:color w:val="000000" w:themeColor="text1"/>
              </w:rPr>
              <w:t>, presumably an admin</w:t>
            </w:r>
            <w:r w:rsidR="00902EFE">
              <w:rPr>
                <w:b w:val="0"/>
                <w:bCs w:val="0"/>
                <w:color w:val="000000" w:themeColor="text1"/>
              </w:rPr>
              <w:t xml:space="preserve">istrator, </w:t>
            </w:r>
            <w:r w:rsidR="0028143C">
              <w:rPr>
                <w:b w:val="0"/>
                <w:bCs w:val="0"/>
                <w:color w:val="000000" w:themeColor="text1"/>
              </w:rPr>
              <w:t xml:space="preserve">will then input necessary information about the </w:t>
            </w:r>
            <w:r w:rsidR="00FF66DE">
              <w:rPr>
                <w:b w:val="0"/>
                <w:bCs w:val="0"/>
                <w:color w:val="000000" w:themeColor="text1"/>
              </w:rPr>
              <w:t>operator</w:t>
            </w:r>
            <w:r w:rsidR="0028143C">
              <w:rPr>
                <w:b w:val="0"/>
                <w:bCs w:val="0"/>
                <w:color w:val="000000" w:themeColor="text1"/>
              </w:rPr>
              <w:t xml:space="preserve"> they want to add </w:t>
            </w:r>
            <w:r w:rsidR="00BE54B7">
              <w:rPr>
                <w:b w:val="0"/>
                <w:bCs w:val="0"/>
                <w:color w:val="000000" w:themeColor="text1"/>
              </w:rPr>
              <w:t xml:space="preserve">for system use. </w:t>
            </w:r>
            <w:r w:rsidR="00CA5187">
              <w:rPr>
                <w:b w:val="0"/>
                <w:bCs w:val="0"/>
                <w:color w:val="000000" w:themeColor="text1"/>
              </w:rPr>
              <w:t xml:space="preserve">Operator information such as </w:t>
            </w:r>
            <w:r w:rsidR="0028282B">
              <w:rPr>
                <w:b w:val="0"/>
                <w:bCs w:val="0"/>
                <w:color w:val="000000" w:themeColor="text1"/>
              </w:rPr>
              <w:t xml:space="preserve">username and password </w:t>
            </w:r>
            <w:proofErr w:type="gramStart"/>
            <w:r w:rsidR="0028282B">
              <w:rPr>
                <w:b w:val="0"/>
                <w:bCs w:val="0"/>
                <w:color w:val="000000" w:themeColor="text1"/>
              </w:rPr>
              <w:t>need</w:t>
            </w:r>
            <w:r w:rsidR="008823E2">
              <w:rPr>
                <w:b w:val="0"/>
                <w:bCs w:val="0"/>
                <w:color w:val="000000" w:themeColor="text1"/>
              </w:rPr>
              <w:t>s</w:t>
            </w:r>
            <w:proofErr w:type="gramEnd"/>
            <w:r w:rsidR="0028282B">
              <w:rPr>
                <w:b w:val="0"/>
                <w:bCs w:val="0"/>
                <w:color w:val="000000" w:themeColor="text1"/>
              </w:rPr>
              <w:t xml:space="preserve"> to be </w:t>
            </w:r>
            <w:r w:rsidR="00E357CD">
              <w:rPr>
                <w:b w:val="0"/>
                <w:bCs w:val="0"/>
                <w:color w:val="000000" w:themeColor="text1"/>
              </w:rPr>
              <w:t>provided</w:t>
            </w:r>
            <w:r w:rsidR="009802F8">
              <w:rPr>
                <w:b w:val="0"/>
                <w:bCs w:val="0"/>
                <w:color w:val="000000" w:themeColor="text1"/>
              </w:rPr>
              <w:t>;</w:t>
            </w:r>
            <w:r w:rsidR="00E357CD">
              <w:rPr>
                <w:b w:val="0"/>
                <w:bCs w:val="0"/>
                <w:color w:val="000000" w:themeColor="text1"/>
              </w:rPr>
              <w:t xml:space="preserve"> </w:t>
            </w:r>
            <w:r w:rsidR="009957A3">
              <w:rPr>
                <w:b w:val="0"/>
                <w:bCs w:val="0"/>
                <w:color w:val="000000" w:themeColor="text1"/>
              </w:rPr>
              <w:t>additionally</w:t>
            </w:r>
            <w:r w:rsidR="00274D24">
              <w:rPr>
                <w:b w:val="0"/>
                <w:bCs w:val="0"/>
                <w:color w:val="000000" w:themeColor="text1"/>
              </w:rPr>
              <w:t>,</w:t>
            </w:r>
            <w:r w:rsidR="00AC57FD">
              <w:rPr>
                <w:b w:val="0"/>
                <w:bCs w:val="0"/>
                <w:color w:val="000000" w:themeColor="text1"/>
              </w:rPr>
              <w:t xml:space="preserve"> operator access type</w:t>
            </w:r>
            <w:r w:rsidR="008823E2">
              <w:rPr>
                <w:b w:val="0"/>
                <w:bCs w:val="0"/>
                <w:color w:val="000000" w:themeColor="text1"/>
              </w:rPr>
              <w:t>s</w:t>
            </w:r>
            <w:r w:rsidR="00AC57FD">
              <w:rPr>
                <w:b w:val="0"/>
                <w:bCs w:val="0"/>
                <w:color w:val="000000" w:themeColor="text1"/>
              </w:rPr>
              <w:t xml:space="preserve"> like</w:t>
            </w:r>
            <w:r w:rsidR="00A54837">
              <w:rPr>
                <w:b w:val="0"/>
                <w:bCs w:val="0"/>
                <w:color w:val="000000" w:themeColor="text1"/>
              </w:rPr>
              <w:t xml:space="preserve"> Charge Nurse</w:t>
            </w:r>
            <w:r w:rsidR="0030682E">
              <w:rPr>
                <w:b w:val="0"/>
                <w:bCs w:val="0"/>
                <w:color w:val="000000" w:themeColor="text1"/>
              </w:rPr>
              <w:t xml:space="preserve"> and Drawer access</w:t>
            </w:r>
            <w:r w:rsidR="007645E9">
              <w:rPr>
                <w:b w:val="0"/>
                <w:bCs w:val="0"/>
                <w:color w:val="000000" w:themeColor="text1"/>
              </w:rPr>
              <w:t xml:space="preserve"> indicating </w:t>
            </w:r>
            <w:r w:rsidR="00274D24">
              <w:rPr>
                <w:b w:val="0"/>
                <w:bCs w:val="0"/>
                <w:color w:val="000000" w:themeColor="text1"/>
              </w:rPr>
              <w:t>security levels</w:t>
            </w:r>
            <w:r w:rsidR="009957A3">
              <w:rPr>
                <w:b w:val="0"/>
                <w:bCs w:val="0"/>
                <w:color w:val="000000" w:themeColor="text1"/>
              </w:rPr>
              <w:t xml:space="preserve"> nee</w:t>
            </w:r>
            <w:r w:rsidR="00ED3493">
              <w:rPr>
                <w:b w:val="0"/>
                <w:bCs w:val="0"/>
                <w:color w:val="000000" w:themeColor="text1"/>
              </w:rPr>
              <w:t>d to be stated</w:t>
            </w:r>
            <w:r w:rsidR="00274D24">
              <w:rPr>
                <w:b w:val="0"/>
                <w:bCs w:val="0"/>
                <w:color w:val="000000" w:themeColor="text1"/>
              </w:rPr>
              <w:t>;</w:t>
            </w:r>
            <w:r w:rsidR="00CD6E65">
              <w:rPr>
                <w:b w:val="0"/>
                <w:bCs w:val="0"/>
                <w:color w:val="000000" w:themeColor="text1"/>
              </w:rPr>
              <w:t xml:space="preserve"> however</w:t>
            </w:r>
            <w:r w:rsidR="00274D24">
              <w:rPr>
                <w:b w:val="0"/>
                <w:bCs w:val="0"/>
                <w:color w:val="000000" w:themeColor="text1"/>
              </w:rPr>
              <w:t>,</w:t>
            </w:r>
            <w:r w:rsidR="00CD6E65">
              <w:rPr>
                <w:b w:val="0"/>
                <w:bCs w:val="0"/>
                <w:color w:val="000000" w:themeColor="text1"/>
              </w:rPr>
              <w:t xml:space="preserve"> default options are </w:t>
            </w:r>
            <w:r w:rsidR="00F826EF">
              <w:rPr>
                <w:b w:val="0"/>
                <w:bCs w:val="0"/>
                <w:color w:val="000000" w:themeColor="text1"/>
              </w:rPr>
              <w:t>placed automatically.</w:t>
            </w:r>
          </w:p>
        </w:tc>
      </w:tr>
    </w:tbl>
    <w:p w14:paraId="37F0BD62" w14:textId="04F524BB" w:rsidR="00C10520" w:rsidRDefault="00EA5E48" w:rsidP="00C10520">
      <w:pPr>
        <w:jc w:val="center"/>
      </w:pPr>
      <w:r>
        <w:rPr>
          <w:noProof/>
        </w:rPr>
        <w:drawing>
          <wp:inline distT="0" distB="0" distL="0" distR="0" wp14:anchorId="5150CF36" wp14:editId="33428045">
            <wp:extent cx="6153436" cy="434327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54">
                      <a:extLst>
                        <a:ext uri="{28A0092B-C50C-407E-A947-70E740481C1C}">
                          <a14:useLocalDpi xmlns:a14="http://schemas.microsoft.com/office/drawing/2010/main" val="0"/>
                        </a:ext>
                      </a:extLst>
                    </a:blip>
                    <a:stretch>
                      <a:fillRect/>
                    </a:stretch>
                  </pic:blipFill>
                  <pic:spPr>
                    <a:xfrm>
                      <a:off x="0" y="0"/>
                      <a:ext cx="6153436" cy="4343275"/>
                    </a:xfrm>
                    <a:prstGeom prst="rect">
                      <a:avLst/>
                    </a:prstGeom>
                  </pic:spPr>
                </pic:pic>
              </a:graphicData>
            </a:graphic>
          </wp:inline>
        </w:drawing>
      </w:r>
    </w:p>
    <w:tbl>
      <w:tblPr>
        <w:tblStyle w:val="ListTable3-Accent1"/>
        <w:tblW w:w="0" w:type="auto"/>
        <w:jc w:val="center"/>
        <w:tblLook w:val="04A0" w:firstRow="1" w:lastRow="0" w:firstColumn="1" w:lastColumn="0" w:noHBand="0" w:noVBand="1"/>
      </w:tblPr>
      <w:tblGrid>
        <w:gridCol w:w="9350"/>
      </w:tblGrid>
      <w:tr w:rsidR="00C10520" w14:paraId="351609D1" w14:textId="77777777" w:rsidTr="00AF3F6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0" w:type="dxa"/>
          </w:tcPr>
          <w:p w14:paraId="299E32F7" w14:textId="77777777" w:rsidR="00C10520" w:rsidRDefault="00C10520" w:rsidP="00AF3F65">
            <w:pPr>
              <w:tabs>
                <w:tab w:val="left" w:pos="1305"/>
                <w:tab w:val="center" w:pos="4567"/>
              </w:tabs>
              <w:spacing w:after="160" w:line="259" w:lineRule="auto"/>
              <w:jc w:val="center"/>
            </w:pPr>
            <w:r>
              <w:rPr>
                <w:rFonts w:ascii="Calibri" w:hAnsi="Calibri" w:cs="Calibri"/>
                <w:color w:val="FFFFFF"/>
                <w:sz w:val="28"/>
                <w:szCs w:val="28"/>
              </w:rPr>
              <w:t>Medical Dispensing Cart – Reports</w:t>
            </w:r>
          </w:p>
        </w:tc>
      </w:tr>
      <w:tr w:rsidR="00C10520" w:rsidRPr="00FD0B7C" w14:paraId="33E5B13A" w14:textId="77777777" w:rsidTr="00AF3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98379D5" w14:textId="3BD5F9E7" w:rsidR="00C10520" w:rsidRPr="00FD0B7C" w:rsidRDefault="00C10520" w:rsidP="00AF3F65">
            <w:pPr>
              <w:tabs>
                <w:tab w:val="left" w:pos="1305"/>
                <w:tab w:val="center" w:pos="4567"/>
              </w:tabs>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The nurse can view reports by clicking the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Reports</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tab on the menu bar</w:t>
            </w:r>
            <w:r w:rsidR="00197927">
              <w:rPr>
                <w:rFonts w:ascii="Calibri" w:hAnsi="Calibri" w:cs="Calibri"/>
                <w:b w:val="0"/>
                <w:bCs w:val="0"/>
                <w:color w:val="000000" w:themeColor="text1"/>
                <w:sz w:val="24"/>
                <w:szCs w:val="24"/>
              </w:rPr>
              <w:t>, generating</w:t>
            </w:r>
            <w:r>
              <w:rPr>
                <w:rFonts w:ascii="Calibri" w:hAnsi="Calibri" w:cs="Calibri"/>
                <w:b w:val="0"/>
                <w:bCs w:val="0"/>
                <w:color w:val="000000" w:themeColor="text1"/>
                <w:sz w:val="24"/>
                <w:szCs w:val="24"/>
              </w:rPr>
              <w:t xml:space="preserve"> a </w:t>
            </w:r>
            <w:r w:rsidR="0061554F">
              <w:rPr>
                <w:rFonts w:ascii="Calibri" w:hAnsi="Calibri" w:cs="Calibri"/>
                <w:b w:val="0"/>
                <w:bCs w:val="0"/>
                <w:color w:val="000000" w:themeColor="text1"/>
                <w:sz w:val="24"/>
                <w:szCs w:val="24"/>
              </w:rPr>
              <w:t>dispense history screen</w:t>
            </w:r>
            <w:r>
              <w:rPr>
                <w:rFonts w:ascii="Calibri" w:hAnsi="Calibri" w:cs="Calibri"/>
                <w:b w:val="0"/>
                <w:bCs w:val="0"/>
                <w:color w:val="000000" w:themeColor="text1"/>
                <w:sz w:val="24"/>
                <w:szCs w:val="24"/>
              </w:rPr>
              <w:t xml:space="preserve">. The history will </w:t>
            </w:r>
            <w:r w:rsidR="00661532">
              <w:rPr>
                <w:rFonts w:ascii="Calibri" w:hAnsi="Calibri" w:cs="Calibri"/>
                <w:b w:val="0"/>
                <w:bCs w:val="0"/>
                <w:color w:val="000000" w:themeColor="text1"/>
                <w:sz w:val="24"/>
                <w:szCs w:val="24"/>
              </w:rPr>
              <w:t>include</w:t>
            </w:r>
            <w:r>
              <w:rPr>
                <w:rFonts w:ascii="Calibri" w:hAnsi="Calibri" w:cs="Calibri"/>
                <w:b w:val="0"/>
                <w:bCs w:val="0"/>
                <w:color w:val="000000" w:themeColor="text1"/>
                <w:sz w:val="24"/>
                <w:szCs w:val="24"/>
              </w:rPr>
              <w:t xml:space="preserve"> the receiving patient, the medication they received, </w:t>
            </w:r>
            <w:r w:rsidR="0061554F">
              <w:rPr>
                <w:rFonts w:ascii="Calibri" w:hAnsi="Calibri" w:cs="Calibri"/>
                <w:b w:val="0"/>
                <w:bCs w:val="0"/>
                <w:color w:val="000000" w:themeColor="text1"/>
                <w:sz w:val="24"/>
                <w:szCs w:val="24"/>
              </w:rPr>
              <w:t>the nurse who</w:t>
            </w:r>
            <w:r>
              <w:rPr>
                <w:rFonts w:ascii="Calibri" w:hAnsi="Calibri" w:cs="Calibri"/>
                <w:b w:val="0"/>
                <w:bCs w:val="0"/>
                <w:color w:val="000000" w:themeColor="text1"/>
                <w:sz w:val="24"/>
                <w:szCs w:val="24"/>
              </w:rPr>
              <w:t xml:space="preserve"> </w:t>
            </w:r>
            <w:r w:rsidR="0061554F">
              <w:rPr>
                <w:rFonts w:ascii="Calibri" w:hAnsi="Calibri" w:cs="Calibri"/>
                <w:b w:val="0"/>
                <w:bCs w:val="0"/>
                <w:color w:val="000000" w:themeColor="text1"/>
                <w:sz w:val="24"/>
                <w:szCs w:val="24"/>
              </w:rPr>
              <w:t>administered</w:t>
            </w:r>
            <w:r>
              <w:rPr>
                <w:rFonts w:ascii="Calibri" w:hAnsi="Calibri" w:cs="Calibri"/>
                <w:b w:val="0"/>
                <w:bCs w:val="0"/>
                <w:color w:val="000000" w:themeColor="text1"/>
                <w:sz w:val="24"/>
                <w:szCs w:val="24"/>
              </w:rPr>
              <w:t xml:space="preserve"> the medication, and the date and time it was administered. This screen will default to the last </w:t>
            </w:r>
            <w:r w:rsidR="002C2949">
              <w:rPr>
                <w:rFonts w:ascii="Calibri" w:hAnsi="Calibri" w:cs="Calibri"/>
                <w:b w:val="0"/>
                <w:bCs w:val="0"/>
                <w:color w:val="000000" w:themeColor="text1"/>
                <w:sz w:val="24"/>
                <w:szCs w:val="24"/>
              </w:rPr>
              <w:t>six</w:t>
            </w:r>
            <w:r>
              <w:rPr>
                <w:rFonts w:ascii="Calibri" w:hAnsi="Calibri" w:cs="Calibri"/>
                <w:b w:val="0"/>
                <w:bCs w:val="0"/>
                <w:color w:val="000000" w:themeColor="text1"/>
                <w:sz w:val="24"/>
                <w:szCs w:val="24"/>
              </w:rPr>
              <w:t xml:space="preserve"> months of dispensing, but the nurse can view the dispense history from as far back as </w:t>
            </w:r>
            <w:r w:rsidR="002C2949">
              <w:rPr>
                <w:rFonts w:ascii="Calibri" w:hAnsi="Calibri" w:cs="Calibri"/>
                <w:b w:val="0"/>
                <w:bCs w:val="0"/>
                <w:color w:val="000000" w:themeColor="text1"/>
                <w:sz w:val="24"/>
                <w:szCs w:val="24"/>
              </w:rPr>
              <w:t>twelve</w:t>
            </w:r>
            <w:r>
              <w:rPr>
                <w:rFonts w:ascii="Calibri" w:hAnsi="Calibri" w:cs="Calibri"/>
                <w:b w:val="0"/>
                <w:bCs w:val="0"/>
                <w:color w:val="000000" w:themeColor="text1"/>
                <w:sz w:val="24"/>
                <w:szCs w:val="24"/>
              </w:rPr>
              <w:t xml:space="preserve"> months.</w:t>
            </w:r>
          </w:p>
        </w:tc>
      </w:tr>
    </w:tbl>
    <w:p w14:paraId="067577F8" w14:textId="22153B14" w:rsidR="00C10520" w:rsidRDefault="00C10520" w:rsidP="00C10520">
      <w:pPr>
        <w:jc w:val="center"/>
      </w:pPr>
      <w:r>
        <w:rPr>
          <w:noProof/>
        </w:rPr>
        <w:drawing>
          <wp:inline distT="0" distB="0" distL="0" distR="0" wp14:anchorId="5814ACA4" wp14:editId="1AABB34C">
            <wp:extent cx="5943600" cy="4204970"/>
            <wp:effectExtent l="0" t="0" r="0" b="5080"/>
            <wp:docPr id="966444818" name="Picture 96644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44818"/>
                    <pic:cNvPicPr/>
                  </pic:nvPicPr>
                  <pic:blipFill>
                    <a:blip r:embed="rId155">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14:paraId="1B149047" w14:textId="77777777" w:rsidR="00C10520" w:rsidRDefault="00C10520" w:rsidP="00C10520">
      <w:pPr>
        <w:jc w:val="center"/>
      </w:pPr>
    </w:p>
    <w:tbl>
      <w:tblPr>
        <w:tblStyle w:val="ListTable3-Accent1"/>
        <w:tblW w:w="0" w:type="auto"/>
        <w:jc w:val="center"/>
        <w:tblLook w:val="04A0" w:firstRow="1" w:lastRow="0" w:firstColumn="1" w:lastColumn="0" w:noHBand="0" w:noVBand="1"/>
      </w:tblPr>
      <w:tblGrid>
        <w:gridCol w:w="9350"/>
      </w:tblGrid>
      <w:tr w:rsidR="00C10520" w14:paraId="176361D5" w14:textId="77777777" w:rsidTr="00AF3F6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0" w:type="dxa"/>
          </w:tcPr>
          <w:p w14:paraId="2D364E37" w14:textId="12A9807E" w:rsidR="00C10520" w:rsidRDefault="00C10520" w:rsidP="00AF3F65">
            <w:pPr>
              <w:tabs>
                <w:tab w:val="left" w:pos="1305"/>
                <w:tab w:val="center" w:pos="4567"/>
              </w:tabs>
              <w:spacing w:after="160" w:line="259" w:lineRule="auto"/>
              <w:jc w:val="center"/>
            </w:pPr>
            <w:r>
              <w:rPr>
                <w:rFonts w:ascii="Calibri" w:hAnsi="Calibri" w:cs="Calibri"/>
                <w:color w:val="FFFFFF"/>
                <w:sz w:val="28"/>
                <w:szCs w:val="28"/>
              </w:rPr>
              <w:t xml:space="preserve">Medical Dispensing Cart – Reports </w:t>
            </w:r>
            <w:r w:rsidR="00B65921">
              <w:rPr>
                <w:rFonts w:ascii="Calibri" w:hAnsi="Calibri" w:cs="Calibri"/>
                <w:color w:val="FFFFFF"/>
                <w:sz w:val="28"/>
                <w:szCs w:val="28"/>
              </w:rPr>
              <w:t>– Previous 12 Months</w:t>
            </w:r>
          </w:p>
        </w:tc>
      </w:tr>
      <w:tr w:rsidR="00C10520" w:rsidRPr="00FD0B7C" w14:paraId="38A5A240" w14:textId="77777777" w:rsidTr="00AF3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5AACF7A7" w14:textId="61B62568" w:rsidR="00C10520" w:rsidRPr="00FD0B7C" w:rsidRDefault="00E17E78" w:rsidP="00AF3F65">
            <w:pPr>
              <w:tabs>
                <w:tab w:val="left" w:pos="1305"/>
                <w:tab w:val="center" w:pos="4567"/>
              </w:tabs>
              <w:rPr>
                <w:rFonts w:ascii="Calibri" w:hAnsi="Calibri" w:cs="Calibri"/>
                <w:b w:val="0"/>
                <w:color w:val="000000" w:themeColor="text1"/>
                <w:sz w:val="24"/>
                <w:szCs w:val="24"/>
              </w:rPr>
            </w:pPr>
            <w:r>
              <w:rPr>
                <w:rFonts w:ascii="Calibri" w:hAnsi="Calibri" w:cs="Calibri"/>
                <w:b w:val="0"/>
                <w:color w:val="000000" w:themeColor="text1"/>
                <w:sz w:val="24"/>
                <w:szCs w:val="24"/>
              </w:rPr>
              <w:t xml:space="preserve">This screenshot shows additional </w:t>
            </w:r>
            <w:r w:rsidR="00166ECB">
              <w:rPr>
                <w:rFonts w:ascii="Calibri" w:hAnsi="Calibri" w:cs="Calibri"/>
                <w:b w:val="0"/>
                <w:color w:val="000000" w:themeColor="text1"/>
                <w:sz w:val="24"/>
                <w:szCs w:val="24"/>
              </w:rPr>
              <w:t xml:space="preserve">records that appear after the nurse selects </w:t>
            </w:r>
            <w:r w:rsidR="003A5AE1">
              <w:rPr>
                <w:rFonts w:ascii="Calibri" w:hAnsi="Calibri" w:cs="Calibri"/>
                <w:b w:val="0"/>
                <w:color w:val="000000" w:themeColor="text1"/>
                <w:sz w:val="24"/>
                <w:szCs w:val="24"/>
              </w:rPr>
              <w:t>the previous 12 months</w:t>
            </w:r>
            <w:r w:rsidR="00E23228">
              <w:rPr>
                <w:rFonts w:ascii="Calibri" w:hAnsi="Calibri" w:cs="Calibri"/>
                <w:b w:val="0"/>
                <w:color w:val="000000" w:themeColor="text1"/>
                <w:sz w:val="24"/>
                <w:szCs w:val="24"/>
              </w:rPr>
              <w:t>.</w:t>
            </w:r>
          </w:p>
        </w:tc>
      </w:tr>
    </w:tbl>
    <w:p w14:paraId="5234F67B" w14:textId="77777777" w:rsidR="00C10520" w:rsidRDefault="00C10520" w:rsidP="00C10520">
      <w:pPr>
        <w:jc w:val="center"/>
      </w:pPr>
    </w:p>
    <w:p w14:paraId="4B190090" w14:textId="1BDBFF40" w:rsidR="00C10520" w:rsidRDefault="004A3ECE" w:rsidP="00C10520">
      <w:pPr>
        <w:jc w:val="center"/>
      </w:pPr>
      <w:r>
        <w:rPr>
          <w:noProof/>
        </w:rPr>
        <w:drawing>
          <wp:inline distT="0" distB="0" distL="0" distR="0" wp14:anchorId="61DBEC9A" wp14:editId="45D47271">
            <wp:extent cx="5943600" cy="4195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6">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01B71B3F" w14:textId="77777777" w:rsidR="00C10520" w:rsidRDefault="00C10520" w:rsidP="00C10520">
      <w:pPr>
        <w:jc w:val="center"/>
      </w:pPr>
    </w:p>
    <w:p w14:paraId="3A2B4EEC" w14:textId="27EE0D19" w:rsidR="00054100" w:rsidRDefault="00054100" w:rsidP="00EA5E48">
      <w:pPr>
        <w:tabs>
          <w:tab w:val="left" w:pos="3175"/>
        </w:tabs>
      </w:pPr>
    </w:p>
    <w:tbl>
      <w:tblPr>
        <w:tblStyle w:val="ListTable3-Accent1"/>
        <w:tblW w:w="0" w:type="auto"/>
        <w:jc w:val="center"/>
        <w:tblLook w:val="04A0" w:firstRow="1" w:lastRow="0" w:firstColumn="1" w:lastColumn="0" w:noHBand="0" w:noVBand="1"/>
      </w:tblPr>
      <w:tblGrid>
        <w:gridCol w:w="9350"/>
      </w:tblGrid>
      <w:tr w:rsidR="002461EC" w14:paraId="24D6B3AE" w14:textId="77777777" w:rsidTr="00AF3F6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0" w:type="dxa"/>
          </w:tcPr>
          <w:p w14:paraId="6C30BD2F" w14:textId="77777777" w:rsidR="002461EC" w:rsidRDefault="002461EC" w:rsidP="00AF3F65">
            <w:pPr>
              <w:tabs>
                <w:tab w:val="left" w:pos="1305"/>
                <w:tab w:val="center" w:pos="4567"/>
              </w:tabs>
              <w:spacing w:after="160" w:line="259" w:lineRule="auto"/>
              <w:jc w:val="center"/>
            </w:pPr>
            <w:r>
              <w:rPr>
                <w:rFonts w:ascii="Calibri" w:hAnsi="Calibri" w:cs="Calibri"/>
                <w:color w:val="FFFFFF"/>
                <w:sz w:val="28"/>
                <w:szCs w:val="28"/>
              </w:rPr>
              <w:t>Medical Dispensing Cart – Pharmacy</w:t>
            </w:r>
          </w:p>
        </w:tc>
      </w:tr>
      <w:tr w:rsidR="002461EC" w:rsidRPr="00FD0B7C" w14:paraId="3749145E" w14:textId="77777777" w:rsidTr="00AF3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5BB7DA93" w14:textId="18ACBAC1" w:rsidR="002461EC" w:rsidRPr="00FD0B7C" w:rsidRDefault="002461EC" w:rsidP="00AF3F65">
            <w:pPr>
              <w:tabs>
                <w:tab w:val="left" w:pos="1305"/>
                <w:tab w:val="center" w:pos="4567"/>
              </w:tabs>
              <w:rPr>
                <w:rFonts w:ascii="Calibri" w:hAnsi="Calibri" w:cs="Calibri"/>
                <w:b w:val="0"/>
                <w:color w:val="000000" w:themeColor="text1"/>
                <w:sz w:val="24"/>
                <w:szCs w:val="24"/>
              </w:rPr>
            </w:pPr>
            <w:r>
              <w:rPr>
                <w:rFonts w:ascii="Calibri" w:hAnsi="Calibri" w:cs="Calibri"/>
                <w:b w:val="0"/>
                <w:bCs w:val="0"/>
                <w:color w:val="000000" w:themeColor="text1"/>
                <w:sz w:val="24"/>
                <w:szCs w:val="24"/>
              </w:rPr>
              <w:t>T</w:t>
            </w:r>
            <w:r w:rsidR="00197927">
              <w:rPr>
                <w:rFonts w:ascii="Calibri" w:hAnsi="Calibri" w:cs="Calibri"/>
                <w:b w:val="0"/>
                <w:bCs w:val="0"/>
                <w:color w:val="000000" w:themeColor="text1"/>
                <w:sz w:val="24"/>
                <w:szCs w:val="24"/>
              </w:rPr>
              <w:t xml:space="preserve">he nurse will click the </w:t>
            </w:r>
            <w:r w:rsidR="00266CDA">
              <w:rPr>
                <w:rFonts w:ascii="Calibri" w:hAnsi="Calibri" w:cs="Calibri"/>
                <w:b w:val="0"/>
                <w:bCs w:val="0"/>
                <w:color w:val="000000" w:themeColor="text1"/>
                <w:sz w:val="24"/>
                <w:szCs w:val="24"/>
              </w:rPr>
              <w:t>“</w:t>
            </w:r>
            <w:r w:rsidR="00197927">
              <w:rPr>
                <w:rFonts w:ascii="Calibri" w:hAnsi="Calibri" w:cs="Calibri"/>
                <w:b w:val="0"/>
                <w:bCs w:val="0"/>
                <w:color w:val="000000" w:themeColor="text1"/>
                <w:sz w:val="24"/>
                <w:szCs w:val="24"/>
              </w:rPr>
              <w:t>Pharmacy</w:t>
            </w:r>
            <w:r w:rsidR="00266CDA">
              <w:rPr>
                <w:rFonts w:ascii="Calibri" w:hAnsi="Calibri" w:cs="Calibri"/>
                <w:b w:val="0"/>
                <w:bCs w:val="0"/>
                <w:color w:val="000000" w:themeColor="text1"/>
                <w:sz w:val="24"/>
                <w:szCs w:val="24"/>
              </w:rPr>
              <w:t>”</w:t>
            </w:r>
            <w:r w:rsidR="00197927">
              <w:rPr>
                <w:rFonts w:ascii="Calibri" w:hAnsi="Calibri" w:cs="Calibri"/>
                <w:b w:val="0"/>
                <w:bCs w:val="0"/>
                <w:color w:val="000000" w:themeColor="text1"/>
                <w:sz w:val="24"/>
                <w:szCs w:val="24"/>
              </w:rPr>
              <w:t xml:space="preserve"> tab at the menu bar</w:t>
            </w:r>
            <w:r w:rsidR="00266CDA">
              <w:rPr>
                <w:rFonts w:ascii="Calibri" w:hAnsi="Calibri" w:cs="Calibri"/>
                <w:b w:val="0"/>
                <w:bCs w:val="0"/>
                <w:color w:val="000000" w:themeColor="text1"/>
                <w:sz w:val="24"/>
                <w:szCs w:val="24"/>
              </w:rPr>
              <w:t>’</w:t>
            </w:r>
            <w:r w:rsidR="00197927">
              <w:rPr>
                <w:rFonts w:ascii="Calibri" w:hAnsi="Calibri" w:cs="Calibri"/>
                <w:b w:val="0"/>
                <w:bCs w:val="0"/>
                <w:color w:val="000000" w:themeColor="text1"/>
                <w:sz w:val="24"/>
                <w:szCs w:val="24"/>
              </w:rPr>
              <w:t>s bottom right to get to the pharmacy screen</w:t>
            </w:r>
            <w:r>
              <w:rPr>
                <w:rFonts w:ascii="Calibri" w:hAnsi="Calibri" w:cs="Calibri"/>
                <w:b w:val="0"/>
                <w:bCs w:val="0"/>
                <w:color w:val="000000" w:themeColor="text1"/>
                <w:sz w:val="24"/>
                <w:szCs w:val="24"/>
              </w:rPr>
              <w:t xml:space="preserve">. The screen generated will have an identical table as the patient records screen, with one addition. The nurse will be able to add a medication order to a patient by clicking the add symbol; Once clicked, a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New Order</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form will display as a separate window</w:t>
            </w:r>
            <w:r w:rsidR="0072422D">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and the nurse will input information about the order</w:t>
            </w:r>
          </w:p>
        </w:tc>
      </w:tr>
    </w:tbl>
    <w:p w14:paraId="099F2142" w14:textId="77777777" w:rsidR="002461EC" w:rsidRDefault="002461EC" w:rsidP="002461EC">
      <w:pPr>
        <w:jc w:val="center"/>
      </w:pPr>
      <w:r>
        <w:rPr>
          <w:noProof/>
        </w:rPr>
        <w:drawing>
          <wp:inline distT="0" distB="0" distL="0" distR="0" wp14:anchorId="63E794D9" wp14:editId="3772899F">
            <wp:extent cx="5943600" cy="4195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7">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38CBA2EA" w14:textId="77777777" w:rsidR="002461EC" w:rsidRDefault="002461EC" w:rsidP="002461EC">
      <w:pPr>
        <w:jc w:val="center"/>
      </w:pPr>
    </w:p>
    <w:tbl>
      <w:tblPr>
        <w:tblStyle w:val="ListTable3-Accent1"/>
        <w:tblW w:w="0" w:type="auto"/>
        <w:jc w:val="center"/>
        <w:tblLook w:val="04A0" w:firstRow="1" w:lastRow="0" w:firstColumn="1" w:lastColumn="0" w:noHBand="0" w:noVBand="1"/>
      </w:tblPr>
      <w:tblGrid>
        <w:gridCol w:w="9350"/>
      </w:tblGrid>
      <w:tr w:rsidR="00B9282D" w14:paraId="0DA45EAF" w14:textId="77777777" w:rsidTr="00AF3F6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0" w:type="dxa"/>
          </w:tcPr>
          <w:p w14:paraId="3215E950" w14:textId="77777777" w:rsidR="00B9282D" w:rsidRDefault="00B9282D" w:rsidP="00AF3F65">
            <w:pPr>
              <w:tabs>
                <w:tab w:val="left" w:pos="1305"/>
                <w:tab w:val="center" w:pos="4567"/>
              </w:tabs>
              <w:spacing w:after="160" w:line="259" w:lineRule="auto"/>
              <w:jc w:val="center"/>
            </w:pPr>
            <w:r>
              <w:rPr>
                <w:rFonts w:ascii="Calibri" w:hAnsi="Calibri" w:cs="Calibri"/>
                <w:color w:val="FFFFFF"/>
                <w:sz w:val="28"/>
                <w:szCs w:val="28"/>
              </w:rPr>
              <w:t>Medical Dispensing Cart – Pharmacy – Add New Order</w:t>
            </w:r>
          </w:p>
        </w:tc>
      </w:tr>
      <w:tr w:rsidR="00B9282D" w:rsidRPr="00FD0B7C" w14:paraId="70870EE2" w14:textId="77777777" w:rsidTr="00AF3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75D11106" w14:textId="569DB213" w:rsidR="00B9282D" w:rsidRPr="00FD0B7C" w:rsidRDefault="00B9282D" w:rsidP="00AF3F65">
            <w:pPr>
              <w:tabs>
                <w:tab w:val="left" w:pos="1305"/>
                <w:tab w:val="center" w:pos="4567"/>
              </w:tabs>
              <w:rPr>
                <w:rFonts w:ascii="Calibri" w:hAnsi="Calibri" w:cs="Calibri"/>
                <w:b w:val="0"/>
                <w:color w:val="000000" w:themeColor="text1"/>
                <w:sz w:val="24"/>
                <w:szCs w:val="24"/>
              </w:rPr>
            </w:pPr>
            <w:r>
              <w:rPr>
                <w:rFonts w:ascii="Calibri" w:hAnsi="Calibri" w:cs="Calibri"/>
                <w:b w:val="0"/>
                <w:bCs w:val="0"/>
                <w:color w:val="000000" w:themeColor="text1"/>
                <w:sz w:val="24"/>
                <w:szCs w:val="24"/>
              </w:rPr>
              <w:t xml:space="preserve">This screen will display after the nurse clicks the add button associated with their selected patient. From here, the nurse will </w:t>
            </w:r>
            <w:r w:rsidR="001573C6">
              <w:rPr>
                <w:rFonts w:ascii="Calibri" w:hAnsi="Calibri" w:cs="Calibri"/>
                <w:b w:val="0"/>
                <w:bCs w:val="0"/>
                <w:color w:val="000000" w:themeColor="text1"/>
                <w:sz w:val="24"/>
                <w:szCs w:val="24"/>
              </w:rPr>
              <w:t>choose</w:t>
            </w:r>
            <w:r>
              <w:rPr>
                <w:rFonts w:ascii="Calibri" w:hAnsi="Calibri" w:cs="Calibri"/>
                <w:b w:val="0"/>
                <w:bCs w:val="0"/>
                <w:color w:val="000000" w:themeColor="text1"/>
                <w:sz w:val="24"/>
                <w:szCs w:val="24"/>
              </w:rPr>
              <w:t xml:space="preserve"> a medication to generate a new order from or return to the pharmacy window by clicking </w:t>
            </w:r>
            <w:r w:rsidR="001573C6">
              <w:rPr>
                <w:rFonts w:ascii="Calibri" w:hAnsi="Calibri" w:cs="Calibri"/>
                <w:b w:val="0"/>
                <w:bCs w:val="0"/>
                <w:color w:val="000000" w:themeColor="text1"/>
                <w:sz w:val="24"/>
                <w:szCs w:val="24"/>
              </w:rPr>
              <w:t xml:space="preserve">the </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Return </w:t>
            </w:r>
            <w:proofErr w:type="gramStart"/>
            <w:r>
              <w:rPr>
                <w:rFonts w:ascii="Calibri" w:hAnsi="Calibri" w:cs="Calibri"/>
                <w:b w:val="0"/>
                <w:bCs w:val="0"/>
                <w:color w:val="000000" w:themeColor="text1"/>
                <w:sz w:val="24"/>
                <w:szCs w:val="24"/>
              </w:rPr>
              <w:t>To</w:t>
            </w:r>
            <w:proofErr w:type="gramEnd"/>
            <w:r>
              <w:rPr>
                <w:rFonts w:ascii="Calibri" w:hAnsi="Calibri" w:cs="Calibri"/>
                <w:b w:val="0"/>
                <w:bCs w:val="0"/>
                <w:color w:val="000000" w:themeColor="text1"/>
                <w:sz w:val="24"/>
                <w:szCs w:val="24"/>
              </w:rPr>
              <w:t xml:space="preserve"> Pharmacy</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button.</w:t>
            </w:r>
          </w:p>
        </w:tc>
      </w:tr>
    </w:tbl>
    <w:p w14:paraId="0852F01D" w14:textId="77777777" w:rsidR="00B9282D" w:rsidRDefault="00B9282D" w:rsidP="00B9282D"/>
    <w:p w14:paraId="70D22D53" w14:textId="77777777" w:rsidR="00B9282D" w:rsidRDefault="00B9282D" w:rsidP="00B9282D">
      <w:pPr>
        <w:jc w:val="center"/>
      </w:pPr>
      <w:r>
        <w:rPr>
          <w:noProof/>
        </w:rPr>
        <w:drawing>
          <wp:inline distT="0" distB="0" distL="0" distR="0" wp14:anchorId="0887CFD0" wp14:editId="7AC9D32A">
            <wp:extent cx="4505954" cy="4143953"/>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8">
                      <a:extLst>
                        <a:ext uri="{28A0092B-C50C-407E-A947-70E740481C1C}">
                          <a14:useLocalDpi xmlns:a14="http://schemas.microsoft.com/office/drawing/2010/main" val="0"/>
                        </a:ext>
                      </a:extLst>
                    </a:blip>
                    <a:stretch>
                      <a:fillRect/>
                    </a:stretch>
                  </pic:blipFill>
                  <pic:spPr>
                    <a:xfrm>
                      <a:off x="0" y="0"/>
                      <a:ext cx="4505954" cy="4143953"/>
                    </a:xfrm>
                    <a:prstGeom prst="rect">
                      <a:avLst/>
                    </a:prstGeom>
                  </pic:spPr>
                </pic:pic>
              </a:graphicData>
            </a:graphic>
          </wp:inline>
        </w:drawing>
      </w:r>
    </w:p>
    <w:p w14:paraId="4A21AA1C" w14:textId="77777777" w:rsidR="00B9282D" w:rsidRDefault="00B9282D" w:rsidP="00B9282D">
      <w:pPr>
        <w:jc w:val="center"/>
      </w:pPr>
    </w:p>
    <w:p w14:paraId="2B381A1E" w14:textId="77777777" w:rsidR="00944DE8" w:rsidRDefault="00944DE8" w:rsidP="00944DE8">
      <w:pPr>
        <w:jc w:val="center"/>
      </w:pPr>
    </w:p>
    <w:tbl>
      <w:tblPr>
        <w:tblStyle w:val="ListTable3-Accent1"/>
        <w:tblW w:w="0" w:type="auto"/>
        <w:jc w:val="center"/>
        <w:tblLook w:val="04A0" w:firstRow="1" w:lastRow="0" w:firstColumn="1" w:lastColumn="0" w:noHBand="0" w:noVBand="1"/>
      </w:tblPr>
      <w:tblGrid>
        <w:gridCol w:w="9350"/>
      </w:tblGrid>
      <w:tr w:rsidR="00944DE8" w14:paraId="41F5BB27" w14:textId="77777777" w:rsidTr="00AF3F6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350" w:type="dxa"/>
          </w:tcPr>
          <w:p w14:paraId="224EBEAD" w14:textId="77777777" w:rsidR="00944DE8" w:rsidRDefault="00944DE8" w:rsidP="00AF3F65">
            <w:pPr>
              <w:tabs>
                <w:tab w:val="left" w:pos="1305"/>
                <w:tab w:val="center" w:pos="4567"/>
              </w:tabs>
              <w:spacing w:after="160" w:line="259" w:lineRule="auto"/>
              <w:jc w:val="center"/>
            </w:pPr>
            <w:r>
              <w:rPr>
                <w:rFonts w:ascii="Calibri" w:hAnsi="Calibri" w:cs="Calibri"/>
                <w:color w:val="FFFFFF"/>
                <w:sz w:val="28"/>
                <w:szCs w:val="28"/>
              </w:rPr>
              <w:t>Medical Dispensing Cart – Pharmacy – Add New Order</w:t>
            </w:r>
          </w:p>
        </w:tc>
      </w:tr>
      <w:tr w:rsidR="00944DE8" w:rsidRPr="00FD0B7C" w14:paraId="72E368A5" w14:textId="77777777" w:rsidTr="00AF3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0B19ABE0" w14:textId="01A329C4" w:rsidR="00944DE8" w:rsidRPr="00FD0B7C" w:rsidRDefault="00944DE8" w:rsidP="00AF3F65">
            <w:pPr>
              <w:tabs>
                <w:tab w:val="left" w:pos="1305"/>
                <w:tab w:val="center" w:pos="4567"/>
              </w:tabs>
              <w:rPr>
                <w:rFonts w:ascii="Calibri" w:hAnsi="Calibri" w:cs="Calibri"/>
                <w:b w:val="0"/>
                <w:color w:val="000000" w:themeColor="text1"/>
                <w:sz w:val="24"/>
                <w:szCs w:val="24"/>
              </w:rPr>
            </w:pPr>
            <w:r>
              <w:rPr>
                <w:rFonts w:ascii="Calibri" w:hAnsi="Calibri" w:cs="Calibri"/>
                <w:b w:val="0"/>
                <w:bCs w:val="0"/>
                <w:color w:val="000000" w:themeColor="text1"/>
                <w:sz w:val="24"/>
                <w:szCs w:val="24"/>
              </w:rPr>
              <w:t>This screen</w:t>
            </w:r>
            <w:r w:rsidR="001573C6">
              <w:rPr>
                <w:rFonts w:ascii="Calibri" w:hAnsi="Calibri" w:cs="Calibri"/>
                <w:b w:val="0"/>
                <w:bCs w:val="0"/>
                <w:color w:val="000000" w:themeColor="text1"/>
                <w:sz w:val="24"/>
                <w:szCs w:val="24"/>
              </w:rPr>
              <w:t xml:space="preserve"> </w:t>
            </w:r>
            <w:r>
              <w:rPr>
                <w:rFonts w:ascii="Calibri" w:hAnsi="Calibri" w:cs="Calibri"/>
                <w:b w:val="0"/>
                <w:bCs w:val="0"/>
                <w:color w:val="000000" w:themeColor="text1"/>
                <w:sz w:val="24"/>
                <w:szCs w:val="24"/>
              </w:rPr>
              <w:t>will display after the nurse clicks on one of the medications from the patient</w:t>
            </w:r>
            <w:r w:rsidR="00266CDA">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s list. The nurse will input the quantity, duration, frequency</w:t>
            </w:r>
            <w:r w:rsidR="0021654C">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 xml:space="preserve"> a</w:t>
            </w:r>
            <w:r w:rsidR="005C7683">
              <w:rPr>
                <w:rFonts w:ascii="Calibri" w:hAnsi="Calibri" w:cs="Calibri"/>
                <w:b w:val="0"/>
                <w:bCs w:val="0"/>
                <w:color w:val="000000" w:themeColor="text1"/>
                <w:sz w:val="24"/>
                <w:szCs w:val="24"/>
              </w:rPr>
              <w:t>dministration method, and any special administration notes</w:t>
            </w:r>
            <w:r>
              <w:rPr>
                <w:rFonts w:ascii="Calibri" w:hAnsi="Calibri" w:cs="Calibri"/>
                <w:b w:val="0"/>
                <w:bCs w:val="0"/>
                <w:color w:val="000000" w:themeColor="text1"/>
                <w:sz w:val="24"/>
                <w:szCs w:val="24"/>
              </w:rPr>
              <w:t xml:space="preserve"> needed. All other fields: patient ID, name(s), and date of birth will be read</w:t>
            </w:r>
            <w:r w:rsidR="0021654C">
              <w:rPr>
                <w:rFonts w:ascii="Calibri" w:hAnsi="Calibri" w:cs="Calibri"/>
                <w:b w:val="0"/>
                <w:bCs w:val="0"/>
                <w:color w:val="000000" w:themeColor="text1"/>
                <w:sz w:val="24"/>
                <w:szCs w:val="24"/>
              </w:rPr>
              <w:t>-</w:t>
            </w:r>
            <w:r>
              <w:rPr>
                <w:rFonts w:ascii="Calibri" w:hAnsi="Calibri" w:cs="Calibri"/>
                <w:b w:val="0"/>
                <w:bCs w:val="0"/>
                <w:color w:val="000000" w:themeColor="text1"/>
                <w:sz w:val="24"/>
                <w:szCs w:val="24"/>
              </w:rPr>
              <w:t>only because that data is coming from the patient selected from the pharmacy table.</w:t>
            </w:r>
          </w:p>
        </w:tc>
      </w:tr>
    </w:tbl>
    <w:p w14:paraId="19326B98" w14:textId="77777777" w:rsidR="00944DE8" w:rsidRDefault="00944DE8" w:rsidP="00944DE8">
      <w:pPr>
        <w:jc w:val="center"/>
      </w:pPr>
    </w:p>
    <w:p w14:paraId="3E565E31" w14:textId="77777777" w:rsidR="00944DE8" w:rsidRDefault="00944DE8" w:rsidP="00944DE8">
      <w:pPr>
        <w:jc w:val="center"/>
      </w:pPr>
      <w:r>
        <w:rPr>
          <w:noProof/>
        </w:rPr>
        <w:drawing>
          <wp:inline distT="0" distB="0" distL="0" distR="0" wp14:anchorId="12684B94" wp14:editId="6C7B9EA6">
            <wp:extent cx="5943600" cy="2910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9">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7735BED9" w14:textId="77777777" w:rsidR="002461EC" w:rsidRDefault="002461EC" w:rsidP="002461EC">
      <w:pPr>
        <w:jc w:val="center"/>
      </w:pPr>
    </w:p>
    <w:p w14:paraId="70AF393D" w14:textId="77777777" w:rsidR="00944DE8" w:rsidRDefault="00944DE8" w:rsidP="002461EC">
      <w:pPr>
        <w:jc w:val="center"/>
      </w:pPr>
    </w:p>
    <w:p w14:paraId="14EAE75E" w14:textId="77777777" w:rsidR="00944DE8" w:rsidRDefault="00944DE8" w:rsidP="002461EC">
      <w:pPr>
        <w:jc w:val="center"/>
      </w:pPr>
    </w:p>
    <w:p w14:paraId="2122C6C6" w14:textId="77777777" w:rsidR="00D06A15" w:rsidRDefault="00D06A15" w:rsidP="00054100">
      <w:pPr>
        <w:tabs>
          <w:tab w:val="left" w:pos="3175"/>
        </w:tabs>
      </w:pPr>
    </w:p>
    <w:tbl>
      <w:tblPr>
        <w:tblStyle w:val="ListTable3-Accent1"/>
        <w:tblW w:w="0" w:type="auto"/>
        <w:jc w:val="center"/>
        <w:tblLook w:val="04A0" w:firstRow="1" w:lastRow="0" w:firstColumn="1" w:lastColumn="0" w:noHBand="0" w:noVBand="1"/>
      </w:tblPr>
      <w:tblGrid>
        <w:gridCol w:w="9440"/>
      </w:tblGrid>
      <w:tr w:rsidR="00F873D5" w14:paraId="2AD17903" w14:textId="77777777" w:rsidTr="00F873D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440" w:type="dxa"/>
          </w:tcPr>
          <w:p w14:paraId="1A8CE8F3" w14:textId="77777777" w:rsidR="00F873D5" w:rsidRDefault="00F873D5" w:rsidP="003165D1">
            <w:pPr>
              <w:jc w:val="center"/>
            </w:pPr>
            <w:r>
              <w:rPr>
                <w:rFonts w:ascii="Calibri" w:hAnsi="Calibri" w:cs="Calibri"/>
                <w:color w:val="FFFFFF"/>
                <w:sz w:val="28"/>
                <w:szCs w:val="28"/>
              </w:rPr>
              <w:t>Medical Dispensing Cart – Log Out Screen</w:t>
            </w:r>
          </w:p>
        </w:tc>
      </w:tr>
      <w:tr w:rsidR="003F4978" w14:paraId="1A9E9B1D" w14:textId="77777777" w:rsidTr="00F87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40" w:type="dxa"/>
          </w:tcPr>
          <w:p w14:paraId="7AF4C10A" w14:textId="7F997C14" w:rsidR="003F4978" w:rsidRDefault="003F4978" w:rsidP="003F4978">
            <w:pPr>
              <w:rPr>
                <w:rFonts w:ascii="Calibri" w:hAnsi="Calibri" w:cs="Calibri"/>
                <w:color w:val="FFFFFF"/>
                <w:sz w:val="28"/>
                <w:szCs w:val="28"/>
              </w:rPr>
            </w:pPr>
            <w:r w:rsidRPr="005A3ABD">
              <w:rPr>
                <w:b w:val="0"/>
                <w:bCs w:val="0"/>
                <w:color w:val="000000" w:themeColor="text1"/>
              </w:rPr>
              <w:t xml:space="preserve">The </w:t>
            </w:r>
            <w:r>
              <w:rPr>
                <w:b w:val="0"/>
                <w:bCs w:val="0"/>
                <w:color w:val="000000" w:themeColor="text1"/>
              </w:rPr>
              <w:t>log</w:t>
            </w:r>
            <w:r w:rsidR="00D766C7">
              <w:rPr>
                <w:b w:val="0"/>
                <w:bCs w:val="0"/>
                <w:color w:val="000000" w:themeColor="text1"/>
              </w:rPr>
              <w:t xml:space="preserve"> </w:t>
            </w:r>
            <w:r>
              <w:rPr>
                <w:b w:val="0"/>
                <w:bCs w:val="0"/>
                <w:color w:val="000000" w:themeColor="text1"/>
              </w:rPr>
              <w:t xml:space="preserve">out </w:t>
            </w:r>
            <w:r w:rsidR="00D766C7">
              <w:rPr>
                <w:b w:val="0"/>
                <w:bCs w:val="0"/>
                <w:color w:val="000000" w:themeColor="text1"/>
              </w:rPr>
              <w:t xml:space="preserve">prompt can be generated by clicking the </w:t>
            </w:r>
            <w:r w:rsidR="00266CDA">
              <w:rPr>
                <w:b w:val="0"/>
                <w:bCs w:val="0"/>
                <w:color w:val="000000" w:themeColor="text1"/>
              </w:rPr>
              <w:t>“</w:t>
            </w:r>
            <w:r w:rsidR="00D766C7">
              <w:rPr>
                <w:b w:val="0"/>
                <w:bCs w:val="0"/>
                <w:color w:val="000000" w:themeColor="text1"/>
              </w:rPr>
              <w:t>Log Out</w:t>
            </w:r>
            <w:r w:rsidR="00266CDA">
              <w:rPr>
                <w:b w:val="0"/>
                <w:bCs w:val="0"/>
                <w:color w:val="000000" w:themeColor="text1"/>
              </w:rPr>
              <w:t>”</w:t>
            </w:r>
            <w:r w:rsidR="00294D78">
              <w:rPr>
                <w:b w:val="0"/>
                <w:bCs w:val="0"/>
                <w:color w:val="000000" w:themeColor="text1"/>
              </w:rPr>
              <w:t xml:space="preserve"> button on the </w:t>
            </w:r>
            <w:r w:rsidR="00D4045F">
              <w:rPr>
                <w:b w:val="0"/>
                <w:bCs w:val="0"/>
                <w:color w:val="000000" w:themeColor="text1"/>
              </w:rPr>
              <w:t>program</w:t>
            </w:r>
            <w:r w:rsidR="00266CDA">
              <w:rPr>
                <w:b w:val="0"/>
                <w:bCs w:val="0"/>
                <w:color w:val="000000" w:themeColor="text1"/>
              </w:rPr>
              <w:t>’</w:t>
            </w:r>
            <w:r w:rsidR="00D4045F">
              <w:rPr>
                <w:b w:val="0"/>
                <w:bCs w:val="0"/>
                <w:color w:val="000000" w:themeColor="text1"/>
              </w:rPr>
              <w:t>s upper right section</w:t>
            </w:r>
            <w:r w:rsidR="00830944">
              <w:rPr>
                <w:b w:val="0"/>
                <w:bCs w:val="0"/>
                <w:color w:val="000000" w:themeColor="text1"/>
              </w:rPr>
              <w:t xml:space="preserve">. The </w:t>
            </w:r>
            <w:r w:rsidR="00386D6D">
              <w:rPr>
                <w:b w:val="0"/>
                <w:bCs w:val="0"/>
                <w:color w:val="000000" w:themeColor="text1"/>
              </w:rPr>
              <w:t>nurse</w:t>
            </w:r>
            <w:r w:rsidR="00830944">
              <w:rPr>
                <w:b w:val="0"/>
                <w:bCs w:val="0"/>
                <w:color w:val="000000" w:themeColor="text1"/>
              </w:rPr>
              <w:t xml:space="preserve"> will then see a prompt asking </w:t>
            </w:r>
            <w:r w:rsidR="003E0749">
              <w:rPr>
                <w:b w:val="0"/>
                <w:bCs w:val="0"/>
                <w:color w:val="000000" w:themeColor="text1"/>
              </w:rPr>
              <w:t>them if they are sure th</w:t>
            </w:r>
            <w:r w:rsidR="00DA3563">
              <w:rPr>
                <w:b w:val="0"/>
                <w:bCs w:val="0"/>
                <w:color w:val="000000" w:themeColor="text1"/>
              </w:rPr>
              <w:t>ey</w:t>
            </w:r>
            <w:r w:rsidR="00C37288">
              <w:rPr>
                <w:b w:val="0"/>
                <w:bCs w:val="0"/>
                <w:color w:val="000000" w:themeColor="text1"/>
              </w:rPr>
              <w:t xml:space="preserve"> want to log out of the system. Once logged out, the program will return control to the log in screen, where another </w:t>
            </w:r>
            <w:r w:rsidR="00386D6D">
              <w:rPr>
                <w:b w:val="0"/>
                <w:bCs w:val="0"/>
                <w:color w:val="000000" w:themeColor="text1"/>
              </w:rPr>
              <w:t>nurse</w:t>
            </w:r>
            <w:r w:rsidR="00C37288">
              <w:rPr>
                <w:b w:val="0"/>
                <w:bCs w:val="0"/>
                <w:color w:val="000000" w:themeColor="text1"/>
              </w:rPr>
              <w:t xml:space="preserve"> can scan their ID (or use alternate log in) to log on to the system.</w:t>
            </w:r>
          </w:p>
        </w:tc>
      </w:tr>
    </w:tbl>
    <w:p w14:paraId="0FA02336" w14:textId="77777777" w:rsidR="00F873D5" w:rsidRDefault="00D3631A" w:rsidP="007862D4">
      <w:pPr>
        <w:jc w:val="center"/>
      </w:pPr>
      <w:r>
        <w:rPr>
          <w:noProof/>
        </w:rPr>
        <w:drawing>
          <wp:inline distT="0" distB="0" distL="0" distR="0" wp14:anchorId="331F9F78" wp14:editId="122E8B9A">
            <wp:extent cx="6625697" cy="470535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60">
                      <a:extLst>
                        <a:ext uri="{28A0092B-C50C-407E-A947-70E740481C1C}">
                          <a14:useLocalDpi xmlns:a14="http://schemas.microsoft.com/office/drawing/2010/main" val="0"/>
                        </a:ext>
                      </a:extLst>
                    </a:blip>
                    <a:stretch>
                      <a:fillRect/>
                    </a:stretch>
                  </pic:blipFill>
                  <pic:spPr>
                    <a:xfrm>
                      <a:off x="0" y="0"/>
                      <a:ext cx="6625697" cy="4705352"/>
                    </a:xfrm>
                    <a:prstGeom prst="rect">
                      <a:avLst/>
                    </a:prstGeom>
                  </pic:spPr>
                </pic:pic>
              </a:graphicData>
            </a:graphic>
          </wp:inline>
        </w:drawing>
      </w:r>
    </w:p>
    <w:p w14:paraId="0B150768" w14:textId="77777777" w:rsidR="00386438" w:rsidRDefault="00386438" w:rsidP="0098131D">
      <w:pPr>
        <w:jc w:val="center"/>
      </w:pPr>
    </w:p>
    <w:p w14:paraId="310DF110" w14:textId="40C9D9CD" w:rsidR="00D10C97" w:rsidRDefault="00D10C97" w:rsidP="0098131D">
      <w:pPr>
        <w:jc w:val="center"/>
        <w:sectPr w:rsidR="00D10C97" w:rsidSect="00E8266A">
          <w:headerReference w:type="default" r:id="rId161"/>
          <w:pgSz w:w="15840" w:h="12240" w:orient="landscape"/>
          <w:pgMar w:top="1440" w:right="0" w:bottom="1440" w:left="0" w:header="720" w:footer="720" w:gutter="0"/>
          <w:cols w:space="720"/>
          <w:docGrid w:linePitch="360"/>
        </w:sectPr>
      </w:pPr>
    </w:p>
    <w:p w14:paraId="16F575F3" w14:textId="381B1EE2" w:rsidR="004B0703" w:rsidRDefault="00DF125E" w:rsidP="004B0703">
      <w:pPr>
        <w:pStyle w:val="Heading1"/>
        <w:spacing w:line="480" w:lineRule="auto"/>
      </w:pPr>
      <w:bookmarkStart w:id="346" w:name="_Toc56973119"/>
      <w:bookmarkStart w:id="347" w:name="_Toc69370029"/>
      <w:r>
        <w:t xml:space="preserve">Appendix </w:t>
      </w:r>
      <w:r w:rsidR="002B7A42">
        <w:t>M</w:t>
      </w:r>
      <w:r>
        <w:t xml:space="preserve">: </w:t>
      </w:r>
      <w:r w:rsidR="004B0703">
        <w:t xml:space="preserve">Capstone </w:t>
      </w:r>
      <w:bookmarkEnd w:id="346"/>
      <w:r w:rsidR="005755D5">
        <w:t>Storyboards</w:t>
      </w:r>
      <w:bookmarkEnd w:id="347"/>
    </w:p>
    <w:p w14:paraId="342A3C2C" w14:textId="577EAFAA" w:rsidR="008408D1" w:rsidRPr="008408D1" w:rsidRDefault="005B7576" w:rsidP="008F5819">
      <w:pPr>
        <w:spacing w:line="480" w:lineRule="auto"/>
      </w:pPr>
      <w:r>
        <w:t>This appendix</w:t>
      </w:r>
      <w:r w:rsidR="008C78A8">
        <w:t xml:space="preserve"> shows the final GUI results for </w:t>
      </w:r>
      <w:r w:rsidR="00CF4804">
        <w:t xml:space="preserve">the Automated Medicine Cart Software. </w:t>
      </w:r>
      <w:r w:rsidR="00ED5D06">
        <w:t xml:space="preserve">Three GUI representatives from each </w:t>
      </w:r>
      <w:r w:rsidR="00F04995">
        <w:t xml:space="preserve">Capstone </w:t>
      </w:r>
      <w:r w:rsidR="00ED5D06">
        <w:t xml:space="preserve">team diligently </w:t>
      </w:r>
      <w:r w:rsidR="00F04995">
        <w:t>collaborated</w:t>
      </w:r>
      <w:r w:rsidR="00ED5D06">
        <w:t xml:space="preserve"> </w:t>
      </w:r>
      <w:r w:rsidR="00F04995">
        <w:t xml:space="preserve">to </w:t>
      </w:r>
      <w:r w:rsidR="002410E4">
        <w:t>develop</w:t>
      </w:r>
      <w:r w:rsidR="00F04995">
        <w:t xml:space="preserve"> the </w:t>
      </w:r>
      <w:r w:rsidR="002410E4">
        <w:t>cleanest</w:t>
      </w:r>
      <w:r w:rsidR="009E2550">
        <w:t>, user</w:t>
      </w:r>
      <w:r w:rsidR="002410E4">
        <w:t>-</w:t>
      </w:r>
      <w:r w:rsidR="009E2550">
        <w:t>friendly</w:t>
      </w:r>
      <w:r w:rsidR="005A6AD0">
        <w:t xml:space="preserve">, </w:t>
      </w:r>
      <w:r w:rsidR="00A561E7">
        <w:t>logical</w:t>
      </w:r>
      <w:r w:rsidR="002410E4">
        <w:t>,</w:t>
      </w:r>
      <w:r w:rsidR="000D2FDF">
        <w:t xml:space="preserve"> </w:t>
      </w:r>
      <w:r w:rsidR="00A561E7">
        <w:t xml:space="preserve">and </w:t>
      </w:r>
      <w:r w:rsidR="005A6AD0">
        <w:t>highly</w:t>
      </w:r>
      <w:r w:rsidR="00A561E7">
        <w:t xml:space="preserve"> </w:t>
      </w:r>
      <w:r w:rsidR="005A6AD0">
        <w:t>functional</w:t>
      </w:r>
      <w:r w:rsidR="009E2550">
        <w:t xml:space="preserve"> graphical interface design that </w:t>
      </w:r>
      <w:r w:rsidR="007700EA">
        <w:t>contains all required features and functions</w:t>
      </w:r>
      <w:r w:rsidR="004E6115">
        <w:t>.</w:t>
      </w:r>
    </w:p>
    <w:p w14:paraId="26BB95A9" w14:textId="4CBE2C35" w:rsidR="0065322F" w:rsidRDefault="00FC4C80">
      <w:r>
        <w:rPr>
          <w:noProof/>
        </w:rPr>
        <mc:AlternateContent>
          <mc:Choice Requires="wps">
            <w:drawing>
              <wp:anchor distT="0" distB="0" distL="114300" distR="114300" simplePos="0" relativeHeight="251658332" behindDoc="1" locked="0" layoutInCell="1" allowOverlap="1" wp14:anchorId="0E53B9AA" wp14:editId="6DA3A83D">
                <wp:simplePos x="0" y="0"/>
                <wp:positionH relativeFrom="column">
                  <wp:posOffset>828675</wp:posOffset>
                </wp:positionH>
                <wp:positionV relativeFrom="paragraph">
                  <wp:posOffset>56515</wp:posOffset>
                </wp:positionV>
                <wp:extent cx="4019550" cy="4572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019550" cy="457200"/>
                        </a:xfrm>
                        <a:prstGeom prst="rect">
                          <a:avLst/>
                        </a:prstGeom>
                        <a:solidFill>
                          <a:prstClr val="white"/>
                        </a:solidFill>
                        <a:ln>
                          <a:noFill/>
                        </a:ln>
                      </wps:spPr>
                      <wps:txbx>
                        <w:txbxContent>
                          <w:p w14:paraId="32F11427" w14:textId="77777777" w:rsidR="009F5BFB" w:rsidRPr="00FC4C80" w:rsidRDefault="009F5BFB" w:rsidP="00FC4C80">
                            <w:pPr>
                              <w:pStyle w:val="Caption"/>
                              <w:jc w:val="center"/>
                              <w:rPr>
                                <w:b/>
                                <w:noProof/>
                                <w:sz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E53B9AA" id="_x0000_t202" coordsize="21600,21600" o:spt="202" path="m,l,21600r21600,l21600,xe">
                <v:stroke joinstyle="miter"/>
                <v:path gradientshapeok="t" o:connecttype="rect"/>
              </v:shapetype>
              <v:shape id="Text Box 224" o:spid="_x0000_s1026" type="#_x0000_t202" style="position:absolute;margin-left:65.25pt;margin-top:4.45pt;width:316.5pt;height:36pt;z-index:-251658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" stroked="f">
                <v:textbox inset="0,0,0,0">
                  <w:txbxContent>
                    <w:p w14:paraId="32F11427" w14:textId="77777777" w:rsidR="009F5BFB" w:rsidRPr="00FC4C80" w:rsidRDefault="009F5BFB" w:rsidP="00FC4C80">
                      <w:pPr>
                        <w:pStyle w:val="Caption"/>
                        <w:jc w:val="center"/>
                        <w:rPr>
                          <w:b/>
                          <w:noProof/>
                          <w:sz w:val="24"/>
                          <w:u w:val="single"/>
                        </w:rPr>
                      </w:pPr>
                    </w:p>
                  </w:txbxContent>
                </v:textbox>
              </v:shape>
            </w:pict>
          </mc:Fallback>
        </mc:AlternateContent>
      </w:r>
      <w:r>
        <w:rPr>
          <w:noProof/>
        </w:rPr>
        <w:drawing>
          <wp:anchor distT="0" distB="0" distL="114300" distR="114300" simplePos="0" relativeHeight="251658261" behindDoc="0" locked="0" layoutInCell="1" allowOverlap="1" wp14:anchorId="76C21A17" wp14:editId="158804B7">
            <wp:simplePos x="0" y="0"/>
            <wp:positionH relativeFrom="column">
              <wp:posOffset>831215</wp:posOffset>
            </wp:positionH>
            <wp:positionV relativeFrom="paragraph">
              <wp:posOffset>287655</wp:posOffset>
            </wp:positionV>
            <wp:extent cx="4019550" cy="318897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019550" cy="3188970"/>
                    </a:xfrm>
                    <a:prstGeom prst="rect">
                      <a:avLst/>
                    </a:prstGeom>
                  </pic:spPr>
                </pic:pic>
              </a:graphicData>
            </a:graphic>
          </wp:anchor>
        </w:drawing>
      </w:r>
      <w:r w:rsidR="00497FDB">
        <w:rPr>
          <w:noProof/>
        </w:rPr>
        <mc:AlternateContent>
          <mc:Choice Requires="wps">
            <w:drawing>
              <wp:anchor distT="0" distB="0" distL="114300" distR="114300" simplePos="0" relativeHeight="251658262" behindDoc="1" locked="0" layoutInCell="1" allowOverlap="1" wp14:anchorId="57C8F65F" wp14:editId="71FE93B8">
                <wp:simplePos x="0" y="0"/>
                <wp:positionH relativeFrom="column">
                  <wp:posOffset>795020</wp:posOffset>
                </wp:positionH>
                <wp:positionV relativeFrom="paragraph">
                  <wp:posOffset>34925</wp:posOffset>
                </wp:positionV>
                <wp:extent cx="4019550" cy="4572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4019550" cy="457200"/>
                        </a:xfrm>
                        <a:prstGeom prst="rect">
                          <a:avLst/>
                        </a:prstGeom>
                        <a:solidFill>
                          <a:prstClr val="white"/>
                        </a:solidFill>
                        <a:ln>
                          <a:noFill/>
                        </a:ln>
                      </wps:spPr>
                      <wps:txbx>
                        <w:txbxContent>
                          <w:p w14:paraId="1CE92C91" w14:textId="77777777" w:rsidR="009F5BFB" w:rsidRPr="00FC4C80" w:rsidRDefault="009F5BFB" w:rsidP="00FC4C80">
                            <w:pPr>
                              <w:pStyle w:val="Caption"/>
                              <w:jc w:val="center"/>
                              <w:rPr>
                                <w:b/>
                                <w:sz w:val="24"/>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C8F65F" id="Text Box 61" o:spid="_x0000_s1027" type="#_x0000_t202" style="position:absolute;margin-left:62.6pt;margin-top:2.75pt;width:316.5pt;height:36pt;z-index:-251658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o6MAIAAGk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" stroked="f">
                <v:textbox inset="0,0,0,0">
                  <w:txbxContent>
                    <w:p w14:paraId="1CE92C91" w14:textId="77777777" w:rsidR="009F5BFB" w:rsidRPr="00FC4C80" w:rsidRDefault="009F5BFB" w:rsidP="00FC4C80">
                      <w:pPr>
                        <w:pStyle w:val="Caption"/>
                        <w:jc w:val="center"/>
                        <w:rPr>
                          <w:b/>
                          <w:sz w:val="24"/>
                          <w:u w:val="single"/>
                        </w:rPr>
                      </w:pPr>
                    </w:p>
                  </w:txbxContent>
                </v:textbox>
              </v:shape>
            </w:pict>
          </mc:Fallback>
        </mc:AlternateContent>
      </w:r>
    </w:p>
    <w:p w14:paraId="515550C2" w14:textId="1145C080" w:rsidR="0065322F" w:rsidRPr="0065322F" w:rsidRDefault="0065322F" w:rsidP="0065322F"/>
    <w:p w14:paraId="3BA9729D" w14:textId="67120CF6" w:rsidR="0065322F" w:rsidRPr="0065322F" w:rsidRDefault="0065322F" w:rsidP="0065322F"/>
    <w:p w14:paraId="5C9A87E4" w14:textId="38DDD9D6" w:rsidR="0065322F" w:rsidRPr="0065322F" w:rsidRDefault="0065322F" w:rsidP="0065322F"/>
    <w:p w14:paraId="7BD74D83" w14:textId="042D088A" w:rsidR="0065322F" w:rsidRPr="0065322F" w:rsidRDefault="0065322F" w:rsidP="0065322F"/>
    <w:p w14:paraId="6ED08683" w14:textId="3CBD16D9" w:rsidR="0065322F" w:rsidRPr="0065322F" w:rsidRDefault="0065322F" w:rsidP="0065322F"/>
    <w:p w14:paraId="387F7F5D" w14:textId="7D59E216" w:rsidR="0065322F" w:rsidRPr="0065322F" w:rsidRDefault="0065322F" w:rsidP="0065322F"/>
    <w:p w14:paraId="2B79A8F6" w14:textId="6D6C6053" w:rsidR="0065322F" w:rsidRPr="0065322F" w:rsidRDefault="0065322F" w:rsidP="0065322F"/>
    <w:p w14:paraId="289908E7" w14:textId="1AB40F3D" w:rsidR="0065322F" w:rsidRPr="0065322F" w:rsidRDefault="0065322F" w:rsidP="0065322F"/>
    <w:p w14:paraId="57080AD7" w14:textId="0E851338" w:rsidR="0065322F" w:rsidRPr="0065322F" w:rsidRDefault="0065322F" w:rsidP="0065322F"/>
    <w:p w14:paraId="6971326C" w14:textId="59E7071A" w:rsidR="0065322F" w:rsidRPr="0065322F" w:rsidRDefault="0065322F" w:rsidP="0065322F"/>
    <w:p w14:paraId="745F3E7B" w14:textId="2E464563" w:rsidR="0065322F" w:rsidRDefault="0065322F"/>
    <w:p w14:paraId="734DF16D" w14:textId="27DC0CBF" w:rsidR="0065322F" w:rsidRDefault="0065322F" w:rsidP="0065322F">
      <w:pPr>
        <w:tabs>
          <w:tab w:val="left" w:pos="3045"/>
        </w:tabs>
      </w:pPr>
      <w:r>
        <w:tab/>
      </w:r>
    </w:p>
    <w:p w14:paraId="541F11FD" w14:textId="020E291A" w:rsidR="0065322F" w:rsidRDefault="00FC4C80" w:rsidP="0065322F">
      <w:pPr>
        <w:tabs>
          <w:tab w:val="left" w:pos="3045"/>
        </w:tabs>
      </w:pPr>
      <w:r>
        <w:rPr>
          <w:noProof/>
        </w:rPr>
        <mc:AlternateContent>
          <mc:Choice Requires="wps">
            <w:drawing>
              <wp:anchor distT="0" distB="0" distL="114300" distR="114300" simplePos="0" relativeHeight="251658333" behindDoc="1" locked="0" layoutInCell="1" allowOverlap="1" wp14:anchorId="23CAD89A" wp14:editId="25BAA9DC">
                <wp:simplePos x="0" y="0"/>
                <wp:positionH relativeFrom="column">
                  <wp:posOffset>923925</wp:posOffset>
                </wp:positionH>
                <wp:positionV relativeFrom="paragraph">
                  <wp:posOffset>48895</wp:posOffset>
                </wp:positionV>
                <wp:extent cx="3819525" cy="457200"/>
                <wp:effectExtent l="0" t="0" r="9525" b="0"/>
                <wp:wrapNone/>
                <wp:docPr id="225" name="Text Box 225"/>
                <wp:cNvGraphicFramePr/>
                <a:graphic xmlns:a="http://schemas.openxmlformats.org/drawingml/2006/main">
                  <a:graphicData uri="http://schemas.microsoft.com/office/word/2010/wordprocessingShape">
                    <wps:wsp>
                      <wps:cNvSpPr txBox="1"/>
                      <wps:spPr>
                        <a:xfrm>
                          <a:off x="0" y="0"/>
                          <a:ext cx="3819525" cy="457200"/>
                        </a:xfrm>
                        <a:prstGeom prst="rect">
                          <a:avLst/>
                        </a:prstGeom>
                        <a:solidFill>
                          <a:prstClr val="white"/>
                        </a:solidFill>
                        <a:ln>
                          <a:noFill/>
                        </a:ln>
                      </wps:spPr>
                      <wps:txbx>
                        <w:txbxContent>
                          <w:p w14:paraId="5EF0010C" w14:textId="08C8B980" w:rsidR="009F5BFB" w:rsidRPr="00FC4C80" w:rsidRDefault="009F5BFB" w:rsidP="00FC4C80">
                            <w:pPr>
                              <w:pStyle w:val="Caption"/>
                              <w:jc w:val="center"/>
                              <w:rPr>
                                <w:b/>
                                <w:noProof/>
                                <w:sz w:val="24"/>
                                <w:u w:val="single"/>
                              </w:rPr>
                            </w:pPr>
                            <w:r w:rsidRPr="00FC4C80">
                              <w:rPr>
                                <w:b/>
                                <w:sz w:val="24"/>
                                <w:u w:val="single"/>
                              </w:rPr>
                              <w:t>Forgot ID card Login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CAD89A" id="Text Box 225" o:spid="_x0000_s1028" type="#_x0000_t202" style="position:absolute;margin-left:72.75pt;margin-top:3.85pt;width:300.75pt;height:36pt;z-index:-2516581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" stroked="f">
                <v:textbox inset="0,0,0,0">
                  <w:txbxContent>
                    <w:p w14:paraId="5EF0010C" w14:textId="08C8B980" w:rsidR="009F5BFB" w:rsidRPr="00FC4C80" w:rsidRDefault="009F5BFB" w:rsidP="00FC4C80">
                      <w:pPr>
                        <w:pStyle w:val="Caption"/>
                        <w:jc w:val="center"/>
                        <w:rPr>
                          <w:b/>
                          <w:noProof/>
                          <w:sz w:val="24"/>
                          <w:u w:val="single"/>
                        </w:rPr>
                      </w:pPr>
                      <w:r w:rsidRPr="00FC4C80">
                        <w:rPr>
                          <w:b/>
                          <w:sz w:val="24"/>
                          <w:u w:val="single"/>
                        </w:rPr>
                        <w:t>Forgot ID card Login option</w:t>
                      </w:r>
                    </w:p>
                  </w:txbxContent>
                </v:textbox>
              </v:shape>
            </w:pict>
          </mc:Fallback>
        </mc:AlternateContent>
      </w:r>
      <w:r w:rsidR="0065322F">
        <w:rPr>
          <w:noProof/>
        </w:rPr>
        <mc:AlternateContent>
          <mc:Choice Requires="wps">
            <w:drawing>
              <wp:anchor distT="0" distB="0" distL="114300" distR="114300" simplePos="0" relativeHeight="251658270" behindDoc="1" locked="0" layoutInCell="1" allowOverlap="1" wp14:anchorId="6DB25E12" wp14:editId="527FCB33">
                <wp:simplePos x="0" y="0"/>
                <wp:positionH relativeFrom="column">
                  <wp:posOffset>809625</wp:posOffset>
                </wp:positionH>
                <wp:positionV relativeFrom="paragraph">
                  <wp:posOffset>133985</wp:posOffset>
                </wp:positionV>
                <wp:extent cx="4029075" cy="457200"/>
                <wp:effectExtent l="0" t="0" r="9525" b="0"/>
                <wp:wrapNone/>
                <wp:docPr id="20" name="Text Box 20"/>
                <wp:cNvGraphicFramePr/>
                <a:graphic xmlns:a="http://schemas.openxmlformats.org/drawingml/2006/main">
                  <a:graphicData uri="http://schemas.microsoft.com/office/word/2010/wordprocessingShape">
                    <wps:wsp>
                      <wps:cNvSpPr txBox="1"/>
                      <wps:spPr>
                        <a:xfrm>
                          <a:off x="0" y="0"/>
                          <a:ext cx="4029075" cy="457200"/>
                        </a:xfrm>
                        <a:prstGeom prst="rect">
                          <a:avLst/>
                        </a:prstGeom>
                        <a:solidFill>
                          <a:prstClr val="white"/>
                        </a:solidFill>
                        <a:ln>
                          <a:noFill/>
                        </a:ln>
                      </wps:spPr>
                      <wps:txbx>
                        <w:txbxContent>
                          <w:p w14:paraId="1BE8A42E" w14:textId="77777777" w:rsidR="009F5BFB" w:rsidRDefault="009F5B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B25E12" id="Text Box 20" o:spid="_x0000_s1029" type="#_x0000_t202" style="position:absolute;margin-left:63.75pt;margin-top:10.55pt;width:317.25pt;height:36pt;z-index:-2516582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" stroked="f">
                <v:textbox inset="0,0,0,0">
                  <w:txbxContent>
                    <w:p w14:paraId="1BE8A42E" w14:textId="77777777" w:rsidR="009F5BFB" w:rsidRDefault="009F5BFB"/>
                  </w:txbxContent>
                </v:textbox>
              </v:shape>
            </w:pict>
          </mc:Fallback>
        </mc:AlternateContent>
      </w:r>
    </w:p>
    <w:p w14:paraId="322FD3E5" w14:textId="71A13067" w:rsidR="0065322F" w:rsidRDefault="00FC4C80" w:rsidP="0065322F">
      <w:pPr>
        <w:tabs>
          <w:tab w:val="left" w:pos="3045"/>
        </w:tabs>
      </w:pPr>
      <w:r>
        <w:rPr>
          <w:noProof/>
        </w:rPr>
        <w:drawing>
          <wp:anchor distT="0" distB="0" distL="114300" distR="114300" simplePos="0" relativeHeight="251658331" behindDoc="0" locked="0" layoutInCell="1" allowOverlap="1" wp14:anchorId="330393F9" wp14:editId="39036242">
            <wp:simplePos x="0" y="0"/>
            <wp:positionH relativeFrom="column">
              <wp:posOffset>923925</wp:posOffset>
            </wp:positionH>
            <wp:positionV relativeFrom="paragraph">
              <wp:posOffset>53340</wp:posOffset>
            </wp:positionV>
            <wp:extent cx="3819525" cy="3033347"/>
            <wp:effectExtent l="19050" t="19050" r="9525" b="152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got ID Card.JPG"/>
                    <pic:cNvPicPr/>
                  </pic:nvPicPr>
                  <pic:blipFill>
                    <a:blip r:embed="rId163">
                      <a:extLst>
                        <a:ext uri="{28A0092B-C50C-407E-A947-70E740481C1C}">
                          <a14:useLocalDpi xmlns:a14="http://schemas.microsoft.com/office/drawing/2010/main" val="0"/>
                        </a:ext>
                      </a:extLst>
                    </a:blip>
                    <a:stretch>
                      <a:fillRect/>
                    </a:stretch>
                  </pic:blipFill>
                  <pic:spPr>
                    <a:xfrm>
                      <a:off x="0" y="0"/>
                      <a:ext cx="3819525" cy="303334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D85F5EE" w14:textId="253A7CD6" w:rsidR="00DB579D" w:rsidRDefault="00297C1A" w:rsidP="003A169C">
      <w:r w:rsidRPr="0065322F">
        <w:br w:type="page"/>
      </w:r>
      <w:r w:rsidR="00FC4C80">
        <w:rPr>
          <w:noProof/>
        </w:rPr>
        <mc:AlternateContent>
          <mc:Choice Requires="wps">
            <w:drawing>
              <wp:anchor distT="0" distB="0" distL="114300" distR="114300" simplePos="0" relativeHeight="251658335" behindDoc="1" locked="0" layoutInCell="1" allowOverlap="1" wp14:anchorId="4712CDAE" wp14:editId="16B5C6B7">
                <wp:simplePos x="0" y="0"/>
                <wp:positionH relativeFrom="column">
                  <wp:posOffset>1752600</wp:posOffset>
                </wp:positionH>
                <wp:positionV relativeFrom="paragraph">
                  <wp:posOffset>4362450</wp:posOffset>
                </wp:positionV>
                <wp:extent cx="2349500" cy="45720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2349500" cy="457200"/>
                        </a:xfrm>
                        <a:prstGeom prst="rect">
                          <a:avLst/>
                        </a:prstGeom>
                        <a:solidFill>
                          <a:prstClr val="white"/>
                        </a:solidFill>
                        <a:ln>
                          <a:noFill/>
                        </a:ln>
                      </wps:spPr>
                      <wps:txbx>
                        <w:txbxContent>
                          <w:p w14:paraId="0623DC80" w14:textId="1FD1BC5E" w:rsidR="009F5BFB" w:rsidRPr="00FC4C80" w:rsidRDefault="009F5BFB" w:rsidP="00FC4C80">
                            <w:pPr>
                              <w:pStyle w:val="Caption"/>
                              <w:jc w:val="center"/>
                              <w:rPr>
                                <w:b/>
                                <w:sz w:val="24"/>
                                <w:u w:val="single"/>
                              </w:rPr>
                            </w:pPr>
                            <w:r w:rsidRPr="00FC4C80">
                              <w:rPr>
                                <w:b/>
                                <w:sz w:val="24"/>
                                <w:u w:val="single"/>
                              </w:rPr>
                              <w:t>Wasting Medication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12CDAE" id="Text Box 227" o:spid="_x0000_s1030" type="#_x0000_t202" style="position:absolute;margin-left:138pt;margin-top:343.5pt;width:185pt;height:36pt;z-index:-251658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ZHMQIAAGsEAAAOAAAAZHJzL2Uyb0RvYy54bWysVMGO2yAQvVfqPyDujZN0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" stroked="f">
                <v:textbox inset="0,0,0,0">
                  <w:txbxContent>
                    <w:p w14:paraId="0623DC80" w14:textId="1FD1BC5E" w:rsidR="009F5BFB" w:rsidRPr="00FC4C80" w:rsidRDefault="009F5BFB" w:rsidP="00FC4C80">
                      <w:pPr>
                        <w:pStyle w:val="Caption"/>
                        <w:jc w:val="center"/>
                        <w:rPr>
                          <w:b/>
                          <w:sz w:val="24"/>
                          <w:u w:val="single"/>
                        </w:rPr>
                      </w:pPr>
                      <w:r w:rsidRPr="00FC4C80">
                        <w:rPr>
                          <w:b/>
                          <w:sz w:val="24"/>
                          <w:u w:val="single"/>
                        </w:rPr>
                        <w:t>Wasting Medication Form</w:t>
                      </w:r>
                    </w:p>
                  </w:txbxContent>
                </v:textbox>
              </v:shape>
            </w:pict>
          </mc:Fallback>
        </mc:AlternateContent>
      </w:r>
      <w:r w:rsidR="00FC4C80">
        <w:rPr>
          <w:noProof/>
        </w:rPr>
        <mc:AlternateContent>
          <mc:Choice Requires="wps">
            <w:drawing>
              <wp:anchor distT="0" distB="0" distL="114300" distR="114300" simplePos="0" relativeHeight="251658334" behindDoc="1" locked="0" layoutInCell="1" allowOverlap="1" wp14:anchorId="3EDDC718" wp14:editId="27EB175B">
                <wp:simplePos x="0" y="0"/>
                <wp:positionH relativeFrom="column">
                  <wp:posOffset>-142875</wp:posOffset>
                </wp:positionH>
                <wp:positionV relativeFrom="paragraph">
                  <wp:posOffset>200025</wp:posOffset>
                </wp:positionV>
                <wp:extent cx="5943600" cy="4572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02E0A054" w14:textId="5AE064EC" w:rsidR="009F5BFB" w:rsidRPr="00FC4C80" w:rsidRDefault="009F5BFB" w:rsidP="00FC4C80">
                            <w:pPr>
                              <w:pStyle w:val="Caption"/>
                              <w:jc w:val="center"/>
                              <w:rPr>
                                <w:b/>
                                <w:sz w:val="24"/>
                                <w:u w:val="single"/>
                              </w:rPr>
                            </w:pPr>
                            <w:r w:rsidRPr="00FC4C80">
                              <w:rPr>
                                <w:b/>
                                <w:sz w:val="24"/>
                                <w:u w:val="single"/>
                              </w:rPr>
                              <w:t>Patient Medical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DDC718" id="Text Box 226" o:spid="_x0000_s1031" type="#_x0000_t202" style="position:absolute;margin-left:-11.25pt;margin-top:15.75pt;width:468pt;height:36pt;z-index:-251658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" stroked="f">
                <v:textbox inset="0,0,0,0">
                  <w:txbxContent>
                    <w:p w14:paraId="02E0A054" w14:textId="5AE064EC" w:rsidR="009F5BFB" w:rsidRPr="00FC4C80" w:rsidRDefault="009F5BFB" w:rsidP="00FC4C80">
                      <w:pPr>
                        <w:pStyle w:val="Caption"/>
                        <w:jc w:val="center"/>
                        <w:rPr>
                          <w:b/>
                          <w:sz w:val="24"/>
                          <w:u w:val="single"/>
                        </w:rPr>
                      </w:pPr>
                      <w:r w:rsidRPr="00FC4C80">
                        <w:rPr>
                          <w:b/>
                          <w:sz w:val="24"/>
                          <w:u w:val="single"/>
                        </w:rPr>
                        <w:t>Patient Medical Information</w:t>
                      </w:r>
                    </w:p>
                  </w:txbxContent>
                </v:textbox>
              </v:shape>
            </w:pict>
          </mc:Fallback>
        </mc:AlternateContent>
      </w:r>
      <w:r w:rsidR="0065322F">
        <w:rPr>
          <w:noProof/>
        </w:rPr>
        <mc:AlternateContent>
          <mc:Choice Requires="wps">
            <w:drawing>
              <wp:anchor distT="0" distB="0" distL="114300" distR="114300" simplePos="0" relativeHeight="251658264" behindDoc="1" locked="0" layoutInCell="1" allowOverlap="1" wp14:anchorId="0B8E7C4D" wp14:editId="4C85458B">
                <wp:simplePos x="0" y="0"/>
                <wp:positionH relativeFrom="column">
                  <wp:posOffset>111125</wp:posOffset>
                </wp:positionH>
                <wp:positionV relativeFrom="paragraph">
                  <wp:posOffset>199390</wp:posOffset>
                </wp:positionV>
                <wp:extent cx="5505450" cy="457200"/>
                <wp:effectExtent l="0" t="0" r="0" b="0"/>
                <wp:wrapNone/>
                <wp:docPr id="966444805" name="Text Box 966444805"/>
                <wp:cNvGraphicFramePr/>
                <a:graphic xmlns:a="http://schemas.openxmlformats.org/drawingml/2006/main">
                  <a:graphicData uri="http://schemas.microsoft.com/office/word/2010/wordprocessingShape">
                    <wps:wsp>
                      <wps:cNvSpPr txBox="1"/>
                      <wps:spPr>
                        <a:xfrm>
                          <a:off x="0" y="0"/>
                          <a:ext cx="5505450" cy="457200"/>
                        </a:xfrm>
                        <a:prstGeom prst="rect">
                          <a:avLst/>
                        </a:prstGeom>
                        <a:solidFill>
                          <a:prstClr val="white"/>
                        </a:solidFill>
                        <a:ln>
                          <a:noFill/>
                        </a:ln>
                      </wps:spPr>
                      <wps:txbx>
                        <w:txbxContent>
                          <w:p w14:paraId="60AA1D2B" w14:textId="77777777" w:rsidR="009F5BFB" w:rsidRDefault="009F5B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E7C4D" id="Text Box 966444805" o:spid="_x0000_s1032" type="#_x0000_t202" style="position:absolute;margin-left:8.75pt;margin-top:15.7pt;width:433.5pt;height:36pt;z-index:-251658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" stroked="f">
                <v:textbox inset="0,0,0,0">
                  <w:txbxContent>
                    <w:p w14:paraId="60AA1D2B" w14:textId="77777777" w:rsidR="009F5BFB" w:rsidRDefault="009F5BFB"/>
                  </w:txbxContent>
                </v:textbox>
              </v:shape>
            </w:pict>
          </mc:Fallback>
        </mc:AlternateContent>
      </w:r>
      <w:r w:rsidR="0065322F">
        <w:rPr>
          <w:noProof/>
        </w:rPr>
        <w:drawing>
          <wp:anchor distT="0" distB="0" distL="114300" distR="114300" simplePos="0" relativeHeight="251658265" behindDoc="0" locked="0" layoutInCell="1" allowOverlap="1" wp14:anchorId="0EEC69CA" wp14:editId="3F6BDA15">
            <wp:simplePos x="0" y="0"/>
            <wp:positionH relativeFrom="column">
              <wp:posOffset>-140970</wp:posOffset>
            </wp:positionH>
            <wp:positionV relativeFrom="paragraph">
              <wp:posOffset>445770</wp:posOffset>
            </wp:positionV>
            <wp:extent cx="5943600" cy="3425825"/>
            <wp:effectExtent l="19050" t="19050" r="19050" b="22225"/>
            <wp:wrapNone/>
            <wp:docPr id="966444815" name="Picture 9664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15" name="Capture.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a:ln>
                      <a:solidFill>
                        <a:schemeClr val="tx1"/>
                      </a:solidFill>
                    </a:ln>
                  </pic:spPr>
                </pic:pic>
              </a:graphicData>
            </a:graphic>
          </wp:anchor>
        </w:drawing>
      </w:r>
      <w:r w:rsidR="0065322F">
        <w:rPr>
          <w:noProof/>
        </w:rPr>
        <mc:AlternateContent>
          <mc:Choice Requires="wps">
            <w:drawing>
              <wp:anchor distT="0" distB="0" distL="114300" distR="114300" simplePos="0" relativeHeight="251658269" behindDoc="1" locked="0" layoutInCell="1" allowOverlap="1" wp14:anchorId="619CB782" wp14:editId="07B5A8BB">
                <wp:simplePos x="0" y="0"/>
                <wp:positionH relativeFrom="column">
                  <wp:posOffset>1752600</wp:posOffset>
                </wp:positionH>
                <wp:positionV relativeFrom="paragraph">
                  <wp:posOffset>4305300</wp:posOffset>
                </wp:positionV>
                <wp:extent cx="2349500" cy="4572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349500" cy="457200"/>
                        </a:xfrm>
                        <a:prstGeom prst="rect">
                          <a:avLst/>
                        </a:prstGeom>
                        <a:solidFill>
                          <a:prstClr val="white"/>
                        </a:solidFill>
                        <a:ln>
                          <a:noFill/>
                        </a:ln>
                      </wps:spPr>
                      <wps:txbx>
                        <w:txbxContent>
                          <w:p w14:paraId="70674B94" w14:textId="77777777" w:rsidR="009F5BFB" w:rsidRDefault="009F5B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9CB782" id="Text Box 2" o:spid="_x0000_s1033" type="#_x0000_t202" style="position:absolute;margin-left:138pt;margin-top:339pt;width:185pt;height:36pt;z-index:-2516582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" stroked="f">
                <v:textbox inset="0,0,0,0">
                  <w:txbxContent>
                    <w:p w14:paraId="70674B94" w14:textId="77777777" w:rsidR="009F5BFB" w:rsidRDefault="009F5BFB"/>
                  </w:txbxContent>
                </v:textbox>
              </v:shape>
            </w:pict>
          </mc:Fallback>
        </mc:AlternateContent>
      </w:r>
      <w:r w:rsidR="009A2662">
        <w:rPr>
          <w:noProof/>
        </w:rPr>
        <w:drawing>
          <wp:anchor distT="0" distB="0" distL="114300" distR="114300" simplePos="0" relativeHeight="251658266" behindDoc="0" locked="0" layoutInCell="1" allowOverlap="1" wp14:anchorId="5A1C45ED" wp14:editId="54EDF88B">
            <wp:simplePos x="0" y="0"/>
            <wp:positionH relativeFrom="column">
              <wp:posOffset>1750060</wp:posOffset>
            </wp:positionH>
            <wp:positionV relativeFrom="paragraph">
              <wp:posOffset>4614545</wp:posOffset>
            </wp:positionV>
            <wp:extent cx="2350008" cy="3657600"/>
            <wp:effectExtent l="19050" t="19050" r="12700" b="19050"/>
            <wp:wrapNone/>
            <wp:docPr id="966444816" name="Picture 96644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16" name="waste.JPG"/>
                    <pic:cNvPicPr/>
                  </pic:nvPicPr>
                  <pic:blipFill>
                    <a:blip r:embed="rId165">
                      <a:extLst>
                        <a:ext uri="{28A0092B-C50C-407E-A947-70E740481C1C}">
                          <a14:useLocalDpi xmlns:a14="http://schemas.microsoft.com/office/drawing/2010/main" val="0"/>
                        </a:ext>
                      </a:extLst>
                    </a:blip>
                    <a:stretch>
                      <a:fillRect/>
                    </a:stretch>
                  </pic:blipFill>
                  <pic:spPr>
                    <a:xfrm>
                      <a:off x="0" y="0"/>
                      <a:ext cx="2350008"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r w:rsidR="00A2616E">
        <w:rPr>
          <w:noProof/>
        </w:rPr>
        <mc:AlternateContent>
          <mc:Choice Requires="wps">
            <w:drawing>
              <wp:anchor distT="0" distB="0" distL="114300" distR="114300" simplePos="0" relativeHeight="251658336" behindDoc="1" locked="0" layoutInCell="1" allowOverlap="1" wp14:anchorId="2CAAD4A4" wp14:editId="5B971639">
                <wp:simplePos x="0" y="0"/>
                <wp:positionH relativeFrom="column">
                  <wp:posOffset>1819275</wp:posOffset>
                </wp:positionH>
                <wp:positionV relativeFrom="paragraph">
                  <wp:posOffset>57150</wp:posOffset>
                </wp:positionV>
                <wp:extent cx="2303780" cy="457200"/>
                <wp:effectExtent l="0" t="0" r="1270" b="0"/>
                <wp:wrapNone/>
                <wp:docPr id="228" name="Text Box 228"/>
                <wp:cNvGraphicFramePr/>
                <a:graphic xmlns:a="http://schemas.openxmlformats.org/drawingml/2006/main">
                  <a:graphicData uri="http://schemas.microsoft.com/office/word/2010/wordprocessingShape">
                    <wps:wsp>
                      <wps:cNvSpPr txBox="1"/>
                      <wps:spPr>
                        <a:xfrm>
                          <a:off x="0" y="0"/>
                          <a:ext cx="2303780" cy="457200"/>
                        </a:xfrm>
                        <a:prstGeom prst="rect">
                          <a:avLst/>
                        </a:prstGeom>
                        <a:solidFill>
                          <a:prstClr val="white"/>
                        </a:solidFill>
                        <a:ln>
                          <a:noFill/>
                        </a:ln>
                      </wps:spPr>
                      <wps:txbx>
                        <w:txbxContent>
                          <w:p w14:paraId="0B823CE1" w14:textId="23338934" w:rsidR="009F5BFB" w:rsidRPr="00A2616E" w:rsidRDefault="009F5BFB" w:rsidP="00A2616E">
                            <w:pPr>
                              <w:pStyle w:val="Caption"/>
                              <w:jc w:val="center"/>
                              <w:rPr>
                                <w:b/>
                                <w:sz w:val="24"/>
                                <w:u w:val="single"/>
                              </w:rPr>
                            </w:pPr>
                            <w:r w:rsidRPr="00A2616E">
                              <w:rPr>
                                <w:b/>
                                <w:sz w:val="24"/>
                                <w:u w:val="single"/>
                              </w:rPr>
                              <w:t>Returning Medication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AAD4A4" id="Text Box 228" o:spid="_x0000_s1034" type="#_x0000_t202" style="position:absolute;margin-left:143.25pt;margin-top:4.5pt;width:181.4pt;height:36pt;z-index:-25165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" stroked="f">
                <v:textbox inset="0,0,0,0">
                  <w:txbxContent>
                    <w:p w14:paraId="0B823CE1" w14:textId="23338934" w:rsidR="009F5BFB" w:rsidRPr="00A2616E" w:rsidRDefault="009F5BFB" w:rsidP="00A2616E">
                      <w:pPr>
                        <w:pStyle w:val="Caption"/>
                        <w:jc w:val="center"/>
                        <w:rPr>
                          <w:b/>
                          <w:sz w:val="24"/>
                          <w:u w:val="single"/>
                        </w:rPr>
                      </w:pPr>
                      <w:r w:rsidRPr="00A2616E">
                        <w:rPr>
                          <w:b/>
                          <w:sz w:val="24"/>
                          <w:u w:val="single"/>
                        </w:rPr>
                        <w:t>Returning Medication Form</w:t>
                      </w:r>
                    </w:p>
                  </w:txbxContent>
                </v:textbox>
              </v:shape>
            </w:pict>
          </mc:Fallback>
        </mc:AlternateContent>
      </w:r>
      <w:r w:rsidR="00D027D6">
        <w:rPr>
          <w:noProof/>
        </w:rPr>
        <mc:AlternateContent>
          <mc:Choice Requires="wps">
            <w:drawing>
              <wp:anchor distT="0" distB="0" distL="114300" distR="114300" simplePos="0" relativeHeight="251658274" behindDoc="1" locked="0" layoutInCell="1" allowOverlap="1" wp14:anchorId="5FCC02F8" wp14:editId="7C43B7FD">
                <wp:simplePos x="0" y="0"/>
                <wp:positionH relativeFrom="column">
                  <wp:posOffset>1819275</wp:posOffset>
                </wp:positionH>
                <wp:positionV relativeFrom="paragraph">
                  <wp:posOffset>28575</wp:posOffset>
                </wp:positionV>
                <wp:extent cx="2303780" cy="457200"/>
                <wp:effectExtent l="0" t="0" r="1270" b="0"/>
                <wp:wrapNone/>
                <wp:docPr id="30" name="Text Box 30"/>
                <wp:cNvGraphicFramePr/>
                <a:graphic xmlns:a="http://schemas.openxmlformats.org/drawingml/2006/main">
                  <a:graphicData uri="http://schemas.microsoft.com/office/word/2010/wordprocessingShape">
                    <wps:wsp>
                      <wps:cNvSpPr txBox="1"/>
                      <wps:spPr>
                        <a:xfrm>
                          <a:off x="0" y="0"/>
                          <a:ext cx="2303780" cy="457200"/>
                        </a:xfrm>
                        <a:prstGeom prst="rect">
                          <a:avLst/>
                        </a:prstGeom>
                        <a:solidFill>
                          <a:prstClr val="white"/>
                        </a:solidFill>
                        <a:ln>
                          <a:noFill/>
                        </a:ln>
                      </wps:spPr>
                      <wps:txbx>
                        <w:txbxContent>
                          <w:p w14:paraId="5FFBB2AB" w14:textId="77777777" w:rsidR="009F5BFB" w:rsidRPr="00D027D6" w:rsidRDefault="009F5BFB" w:rsidP="00D027D6">
                            <w:pPr>
                              <w:pStyle w:val="Caption"/>
                              <w:jc w:val="center"/>
                              <w:rPr>
                                <w:b/>
                                <w:sz w:val="24"/>
                                <w:u w:val="single"/>
                              </w:rPr>
                            </w:pPr>
                            <w:r w:rsidRPr="00D027D6">
                              <w:rPr>
                                <w:b/>
                                <w:sz w:val="24"/>
                                <w:u w:val="single"/>
                              </w:rPr>
                              <w:t>Returning Medication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CC02F8" id="Text Box 30" o:spid="_x0000_s1035" type="#_x0000_t202" style="position:absolute;margin-left:143.25pt;margin-top:2.25pt;width:181.4pt;height:36pt;z-index:-251658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" stroked="f">
                <v:textbox inset="0,0,0,0">
                  <w:txbxContent>
                    <w:p w14:paraId="5FFBB2AB" w14:textId="77777777" w:rsidR="009F5BFB" w:rsidRPr="00D027D6" w:rsidRDefault="009F5BFB" w:rsidP="00D027D6">
                      <w:pPr>
                        <w:pStyle w:val="Caption"/>
                        <w:jc w:val="center"/>
                        <w:rPr>
                          <w:b/>
                          <w:sz w:val="24"/>
                          <w:u w:val="single"/>
                        </w:rPr>
                      </w:pPr>
                      <w:r w:rsidRPr="00D027D6">
                        <w:rPr>
                          <w:b/>
                          <w:sz w:val="24"/>
                          <w:u w:val="single"/>
                        </w:rPr>
                        <w:t>Returning Medication Form</w:t>
                      </w:r>
                    </w:p>
                  </w:txbxContent>
                </v:textbox>
              </v:shape>
            </w:pict>
          </mc:Fallback>
        </mc:AlternateContent>
      </w:r>
      <w:r w:rsidR="007C52E3">
        <w:rPr>
          <w:noProof/>
        </w:rPr>
        <mc:AlternateContent>
          <mc:Choice Requires="wps">
            <w:drawing>
              <wp:anchor distT="0" distB="0" distL="114300" distR="114300" simplePos="0" relativeHeight="251658277" behindDoc="1" locked="0" layoutInCell="1" allowOverlap="1" wp14:anchorId="34E4D6A9" wp14:editId="7D7ED2CE">
                <wp:simplePos x="0" y="0"/>
                <wp:positionH relativeFrom="column">
                  <wp:posOffset>0</wp:posOffset>
                </wp:positionH>
                <wp:positionV relativeFrom="paragraph">
                  <wp:posOffset>4514850</wp:posOffset>
                </wp:positionV>
                <wp:extent cx="5943600" cy="4572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23DBE8FD" w14:textId="1170C3A6" w:rsidR="009F5BFB" w:rsidRPr="000D54D9" w:rsidRDefault="009F5BFB" w:rsidP="000D54D9">
                            <w:pPr>
                              <w:pStyle w:val="Caption"/>
                              <w:jc w:val="center"/>
                              <w:rPr>
                                <w:b/>
                                <w:sz w:val="24"/>
                                <w:u w:val="single"/>
                              </w:rPr>
                            </w:pPr>
                            <w:r w:rsidRPr="000D54D9">
                              <w:rPr>
                                <w:b/>
                                <w:sz w:val="24"/>
                                <w:u w:val="single"/>
                              </w:rPr>
                              <w:t>Dispensing Medication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4E4D6A9" id="Text Box 36" o:spid="_x0000_s1036" type="#_x0000_t202" style="position:absolute;margin-left:0;margin-top:355.5pt;width:468pt;height:36pt;z-index:-251658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" stroked="f">
                <v:textbox inset="0,0,0,0">
                  <w:txbxContent>
                    <w:p w14:paraId="23DBE8FD" w14:textId="1170C3A6" w:rsidR="009F5BFB" w:rsidRPr="000D54D9" w:rsidRDefault="009F5BFB" w:rsidP="000D54D9">
                      <w:pPr>
                        <w:pStyle w:val="Caption"/>
                        <w:jc w:val="center"/>
                        <w:rPr>
                          <w:b/>
                          <w:sz w:val="24"/>
                          <w:u w:val="single"/>
                        </w:rPr>
                      </w:pPr>
                      <w:r w:rsidRPr="000D54D9">
                        <w:rPr>
                          <w:b/>
                          <w:sz w:val="24"/>
                          <w:u w:val="single"/>
                        </w:rPr>
                        <w:t>Dispensing Medication</w:t>
                      </w:r>
                    </w:p>
                  </w:txbxContent>
                </v:textbox>
              </v:shape>
            </w:pict>
          </mc:Fallback>
        </mc:AlternateContent>
      </w:r>
      <w:r w:rsidR="007C52E3">
        <w:rPr>
          <w:noProof/>
        </w:rPr>
        <w:drawing>
          <wp:anchor distT="0" distB="0" distL="114300" distR="114300" simplePos="0" relativeHeight="251658276" behindDoc="0" locked="0" layoutInCell="1" allowOverlap="1" wp14:anchorId="2D9D20BA" wp14:editId="4FBA812F">
            <wp:simplePos x="0" y="0"/>
            <wp:positionH relativeFrom="column">
              <wp:posOffset>0</wp:posOffset>
            </wp:positionH>
            <wp:positionV relativeFrom="paragraph">
              <wp:posOffset>4810125</wp:posOffset>
            </wp:positionV>
            <wp:extent cx="5943600" cy="3138170"/>
            <wp:effectExtent l="19050" t="19050" r="19050" b="241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spenseScreen.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138170"/>
                    </a:xfrm>
                    <a:prstGeom prst="rect">
                      <a:avLst/>
                    </a:prstGeom>
                    <a:ln>
                      <a:solidFill>
                        <a:schemeClr val="tx1"/>
                      </a:solidFill>
                    </a:ln>
                  </pic:spPr>
                </pic:pic>
              </a:graphicData>
            </a:graphic>
          </wp:anchor>
        </w:drawing>
      </w:r>
      <w:r w:rsidR="007C52E3">
        <w:rPr>
          <w:noProof/>
        </w:rPr>
        <mc:AlternateContent>
          <mc:Choice Requires="wps">
            <w:drawing>
              <wp:anchor distT="0" distB="0" distL="114300" distR="114300" simplePos="0" relativeHeight="251658275" behindDoc="1" locked="0" layoutInCell="1" allowOverlap="1" wp14:anchorId="561047E4" wp14:editId="2E944966">
                <wp:simplePos x="0" y="0"/>
                <wp:positionH relativeFrom="column">
                  <wp:posOffset>1819275</wp:posOffset>
                </wp:positionH>
                <wp:positionV relativeFrom="paragraph">
                  <wp:posOffset>47625</wp:posOffset>
                </wp:positionV>
                <wp:extent cx="2303780" cy="457200"/>
                <wp:effectExtent l="0" t="0" r="1270" b="0"/>
                <wp:wrapNone/>
                <wp:docPr id="196" name="Text Box 196"/>
                <wp:cNvGraphicFramePr/>
                <a:graphic xmlns:a="http://schemas.openxmlformats.org/drawingml/2006/main">
                  <a:graphicData uri="http://schemas.microsoft.com/office/word/2010/wordprocessingShape">
                    <wps:wsp>
                      <wps:cNvSpPr txBox="1"/>
                      <wps:spPr>
                        <a:xfrm>
                          <a:off x="0" y="0"/>
                          <a:ext cx="2303780" cy="457200"/>
                        </a:xfrm>
                        <a:prstGeom prst="rect">
                          <a:avLst/>
                        </a:prstGeom>
                        <a:solidFill>
                          <a:prstClr val="white"/>
                        </a:solidFill>
                        <a:ln>
                          <a:noFill/>
                        </a:ln>
                      </wps:spPr>
                      <wps:txbx>
                        <w:txbxContent>
                          <w:p w14:paraId="19AF7949" w14:textId="77777777" w:rsidR="009F5BFB" w:rsidRDefault="009F5B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1047E4" id="Text Box 196" o:spid="_x0000_s1037" type="#_x0000_t202" style="position:absolute;margin-left:143.25pt;margin-top:3.75pt;width:181.4pt;height:36pt;z-index:-251658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" stroked="f">
                <v:textbox inset="0,0,0,0">
                  <w:txbxContent>
                    <w:p w14:paraId="19AF7949" w14:textId="77777777" w:rsidR="009F5BFB" w:rsidRDefault="009F5BFB"/>
                  </w:txbxContent>
                </v:textbox>
              </v:shape>
            </w:pict>
          </mc:Fallback>
        </mc:AlternateContent>
      </w:r>
      <w:r w:rsidR="007C52E3">
        <w:rPr>
          <w:noProof/>
        </w:rPr>
        <w:drawing>
          <wp:anchor distT="0" distB="0" distL="114300" distR="114300" simplePos="0" relativeHeight="251658271" behindDoc="0" locked="0" layoutInCell="1" allowOverlap="1" wp14:anchorId="01C65FBC" wp14:editId="0313DF38">
            <wp:simplePos x="0" y="0"/>
            <wp:positionH relativeFrom="margin">
              <wp:posOffset>1819275</wp:posOffset>
            </wp:positionH>
            <wp:positionV relativeFrom="margin">
              <wp:posOffset>342900</wp:posOffset>
            </wp:positionV>
            <wp:extent cx="2304288" cy="3657600"/>
            <wp:effectExtent l="19050" t="19050" r="20320" b="190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turns.JPG"/>
                    <pic:cNvPicPr/>
                  </pic:nvPicPr>
                  <pic:blipFill>
                    <a:blip r:embed="rId167">
                      <a:extLst>
                        <a:ext uri="{28A0092B-C50C-407E-A947-70E740481C1C}">
                          <a14:useLocalDpi xmlns:a14="http://schemas.microsoft.com/office/drawing/2010/main" val="0"/>
                        </a:ext>
                      </a:extLst>
                    </a:blip>
                    <a:stretch>
                      <a:fillRect/>
                    </a:stretch>
                  </pic:blipFill>
                  <pic:spPr>
                    <a:xfrm>
                      <a:off x="0" y="0"/>
                      <a:ext cx="2304288"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C52E3">
        <w:br w:type="page"/>
      </w:r>
      <w:r w:rsidR="00FC4C80">
        <w:rPr>
          <w:noProof/>
        </w:rPr>
        <mc:AlternateContent>
          <mc:Choice Requires="wps">
            <w:drawing>
              <wp:anchor distT="0" distB="0" distL="114300" distR="114300" simplePos="0" relativeHeight="251658280" behindDoc="1" locked="0" layoutInCell="1" allowOverlap="1" wp14:anchorId="0F320383" wp14:editId="03194728">
                <wp:simplePos x="0" y="0"/>
                <wp:positionH relativeFrom="column">
                  <wp:posOffset>0</wp:posOffset>
                </wp:positionH>
                <wp:positionV relativeFrom="paragraph">
                  <wp:posOffset>4264025</wp:posOffset>
                </wp:positionV>
                <wp:extent cx="5943600"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324F8B86" w14:textId="19FF21B7" w:rsidR="009F5BFB" w:rsidRPr="002A1D35" w:rsidRDefault="009F5BFB" w:rsidP="002A1D35">
                            <w:pPr>
                              <w:pStyle w:val="Caption"/>
                              <w:jc w:val="center"/>
                              <w:rPr>
                                <w:b/>
                                <w:sz w:val="24"/>
                                <w:u w:val="single"/>
                              </w:rPr>
                            </w:pPr>
                            <w:r w:rsidRPr="002A1D35">
                              <w:rPr>
                                <w:b/>
                                <w:sz w:val="24"/>
                                <w:u w:val="single"/>
                              </w:rPr>
                              <w:t>Drawer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320383" id="Text Box 42" o:spid="_x0000_s1038" type="#_x0000_t202" style="position:absolute;margin-left:0;margin-top:335.75pt;width:468pt;height:36pt;z-index:-251658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oVMgIAAGoEAAAOAAAAZHJzL2Uyb0RvYy54bWysVFFv2yAQfp+0/4B4X5yka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" stroked="f">
                <v:textbox inset="0,0,0,0">
                  <w:txbxContent>
                    <w:p w14:paraId="324F8B86" w14:textId="19FF21B7" w:rsidR="009F5BFB" w:rsidRPr="002A1D35" w:rsidRDefault="009F5BFB" w:rsidP="002A1D35">
                      <w:pPr>
                        <w:pStyle w:val="Caption"/>
                        <w:jc w:val="center"/>
                        <w:rPr>
                          <w:b/>
                          <w:sz w:val="24"/>
                          <w:u w:val="single"/>
                        </w:rPr>
                      </w:pPr>
                      <w:r w:rsidRPr="002A1D35">
                        <w:rPr>
                          <w:b/>
                          <w:sz w:val="24"/>
                          <w:u w:val="single"/>
                        </w:rPr>
                        <w:t>Drawer Configuration</w:t>
                      </w:r>
                    </w:p>
                  </w:txbxContent>
                </v:textbox>
              </v:shape>
            </w:pict>
          </mc:Fallback>
        </mc:AlternateContent>
      </w:r>
      <w:r w:rsidR="00FC4C80">
        <w:rPr>
          <w:noProof/>
        </w:rPr>
        <mc:AlternateContent>
          <mc:Choice Requires="wps">
            <w:drawing>
              <wp:anchor distT="0" distB="0" distL="114300" distR="114300" simplePos="0" relativeHeight="251658279" behindDoc="1" locked="0" layoutInCell="1" allowOverlap="1" wp14:anchorId="68A0E41C" wp14:editId="34335AE8">
                <wp:simplePos x="0" y="0"/>
                <wp:positionH relativeFrom="column">
                  <wp:posOffset>1250315</wp:posOffset>
                </wp:positionH>
                <wp:positionV relativeFrom="paragraph">
                  <wp:posOffset>-76200</wp:posOffset>
                </wp:positionV>
                <wp:extent cx="3463290" cy="457200"/>
                <wp:effectExtent l="0" t="0" r="3810" b="0"/>
                <wp:wrapNone/>
                <wp:docPr id="38" name="Text Box 38"/>
                <wp:cNvGraphicFramePr/>
                <a:graphic xmlns:a="http://schemas.openxmlformats.org/drawingml/2006/main">
                  <a:graphicData uri="http://schemas.microsoft.com/office/word/2010/wordprocessingShape">
                    <wps:wsp>
                      <wps:cNvSpPr txBox="1"/>
                      <wps:spPr>
                        <a:xfrm>
                          <a:off x="0" y="0"/>
                          <a:ext cx="3463290" cy="457200"/>
                        </a:xfrm>
                        <a:prstGeom prst="rect">
                          <a:avLst/>
                        </a:prstGeom>
                        <a:solidFill>
                          <a:prstClr val="white"/>
                        </a:solidFill>
                        <a:ln>
                          <a:noFill/>
                        </a:ln>
                      </wps:spPr>
                      <wps:txbx>
                        <w:txbxContent>
                          <w:p w14:paraId="5D58A5D6" w14:textId="4BECD5AE" w:rsidR="009F5BFB" w:rsidRPr="007C52E3" w:rsidRDefault="009F5BFB" w:rsidP="007C52E3">
                            <w:pPr>
                              <w:pStyle w:val="Caption"/>
                              <w:jc w:val="center"/>
                              <w:rPr>
                                <w:b/>
                                <w:sz w:val="24"/>
                                <w:u w:val="single"/>
                              </w:rPr>
                            </w:pPr>
                            <w:r w:rsidRPr="007C52E3">
                              <w:rPr>
                                <w:b/>
                                <w:sz w:val="24"/>
                                <w:u w:val="single"/>
                              </w:rPr>
                              <w:t>Witness Sign off Warning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8A0E41C" id="Text Box 38" o:spid="_x0000_s1039" type="#_x0000_t202" style="position:absolute;margin-left:98.45pt;margin-top:-6pt;width:272.7pt;height:36pt;z-index:-251658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" stroked="f">
                <v:textbox inset="0,0,0,0">
                  <w:txbxContent>
                    <w:p w14:paraId="5D58A5D6" w14:textId="4BECD5AE" w:rsidR="009F5BFB" w:rsidRPr="007C52E3" w:rsidRDefault="009F5BFB" w:rsidP="007C52E3">
                      <w:pPr>
                        <w:pStyle w:val="Caption"/>
                        <w:jc w:val="center"/>
                        <w:rPr>
                          <w:b/>
                          <w:sz w:val="24"/>
                          <w:u w:val="single"/>
                        </w:rPr>
                      </w:pPr>
                      <w:r w:rsidRPr="007C52E3">
                        <w:rPr>
                          <w:b/>
                          <w:sz w:val="24"/>
                          <w:u w:val="single"/>
                        </w:rPr>
                        <w:t>Witness Sign off Warning</w:t>
                      </w:r>
                    </w:p>
                  </w:txbxContent>
                </v:textbox>
              </v:shape>
            </w:pict>
          </mc:Fallback>
        </mc:AlternateContent>
      </w:r>
      <w:r w:rsidR="001E0B13">
        <w:rPr>
          <w:noProof/>
        </w:rPr>
        <w:drawing>
          <wp:anchor distT="0" distB="0" distL="114300" distR="114300" simplePos="0" relativeHeight="251658281" behindDoc="0" locked="0" layoutInCell="1" allowOverlap="1" wp14:anchorId="1E672912" wp14:editId="4330DBD4">
            <wp:simplePos x="0" y="0"/>
            <wp:positionH relativeFrom="margin">
              <wp:posOffset>0</wp:posOffset>
            </wp:positionH>
            <wp:positionV relativeFrom="margin">
              <wp:posOffset>4552340</wp:posOffset>
            </wp:positionV>
            <wp:extent cx="5943600" cy="2580640"/>
            <wp:effectExtent l="19050" t="19050" r="19050" b="1016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ventor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580640"/>
                    </a:xfrm>
                    <a:prstGeom prst="rect">
                      <a:avLst/>
                    </a:prstGeom>
                    <a:ln>
                      <a:solidFill>
                        <a:schemeClr val="tx1"/>
                      </a:solidFill>
                    </a:ln>
                  </pic:spPr>
                </pic:pic>
              </a:graphicData>
            </a:graphic>
          </wp:anchor>
        </w:drawing>
      </w:r>
      <w:r w:rsidR="007C52E3">
        <w:rPr>
          <w:noProof/>
        </w:rPr>
        <w:drawing>
          <wp:anchor distT="0" distB="0" distL="114300" distR="114300" simplePos="0" relativeHeight="251658278" behindDoc="0" locked="0" layoutInCell="1" allowOverlap="1" wp14:anchorId="07D8447D" wp14:editId="09086B0C">
            <wp:simplePos x="0" y="0"/>
            <wp:positionH relativeFrom="margin">
              <wp:posOffset>1252220</wp:posOffset>
            </wp:positionH>
            <wp:positionV relativeFrom="margin">
              <wp:posOffset>246456</wp:posOffset>
            </wp:positionV>
            <wp:extent cx="3463290" cy="3019425"/>
            <wp:effectExtent l="19050" t="19050" r="22860" b="285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itnessSignOff.JPG"/>
                    <pic:cNvPicPr/>
                  </pic:nvPicPr>
                  <pic:blipFill rotWithShape="1">
                    <a:blip r:embed="rId169">
                      <a:extLst>
                        <a:ext uri="{28A0092B-C50C-407E-A947-70E740481C1C}">
                          <a14:useLocalDpi xmlns:a14="http://schemas.microsoft.com/office/drawing/2010/main" val="0"/>
                        </a:ext>
                      </a:extLst>
                    </a:blip>
                    <a:srcRect l="910"/>
                    <a:stretch/>
                  </pic:blipFill>
                  <pic:spPr bwMode="auto">
                    <a:xfrm>
                      <a:off x="0" y="0"/>
                      <a:ext cx="3463290" cy="3019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52E3">
        <w:br w:type="page"/>
      </w:r>
      <w:r w:rsidR="00FC4C80">
        <w:rPr>
          <w:noProof/>
        </w:rPr>
        <mc:AlternateContent>
          <mc:Choice Requires="wps">
            <w:drawing>
              <wp:anchor distT="0" distB="0" distL="114300" distR="114300" simplePos="0" relativeHeight="251658284" behindDoc="1" locked="0" layoutInCell="1" allowOverlap="1" wp14:anchorId="0E1E9B53" wp14:editId="1E89BA9D">
                <wp:simplePos x="0" y="0"/>
                <wp:positionH relativeFrom="column">
                  <wp:posOffset>9525</wp:posOffset>
                </wp:positionH>
                <wp:positionV relativeFrom="paragraph">
                  <wp:posOffset>4959985</wp:posOffset>
                </wp:positionV>
                <wp:extent cx="5943600" cy="457200"/>
                <wp:effectExtent l="0" t="0" r="0" b="0"/>
                <wp:wrapNone/>
                <wp:docPr id="966444801" name="Text Box 966444801"/>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72634E27" w14:textId="6AACF73F" w:rsidR="009F5BFB" w:rsidRPr="00D457E0" w:rsidRDefault="009F5BFB" w:rsidP="00D457E0">
                            <w:pPr>
                              <w:pStyle w:val="Caption"/>
                              <w:jc w:val="center"/>
                              <w:rPr>
                                <w:b/>
                                <w:sz w:val="24"/>
                                <w:u w:val="single"/>
                              </w:rPr>
                            </w:pPr>
                            <w:r w:rsidRPr="00D457E0">
                              <w:rPr>
                                <w:b/>
                                <w:sz w:val="24"/>
                                <w:u w:val="single"/>
                              </w:rPr>
                              <w:t>Adding Medication to a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1E9B53" id="Text Box 966444801" o:spid="_x0000_s1040" type="#_x0000_t202" style="position:absolute;margin-left:.75pt;margin-top:390.55pt;width:468pt;height:36pt;z-index:-2516581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" stroked="f">
                <v:textbox inset="0,0,0,0">
                  <w:txbxContent>
                    <w:p w14:paraId="72634E27" w14:textId="6AACF73F" w:rsidR="009F5BFB" w:rsidRPr="00D457E0" w:rsidRDefault="009F5BFB" w:rsidP="00D457E0">
                      <w:pPr>
                        <w:pStyle w:val="Caption"/>
                        <w:jc w:val="center"/>
                        <w:rPr>
                          <w:b/>
                          <w:sz w:val="24"/>
                          <w:u w:val="single"/>
                        </w:rPr>
                      </w:pPr>
                      <w:r w:rsidRPr="00D457E0">
                        <w:rPr>
                          <w:b/>
                          <w:sz w:val="24"/>
                          <w:u w:val="single"/>
                        </w:rPr>
                        <w:t>Adding Medication to a Drawer</w:t>
                      </w:r>
                    </w:p>
                  </w:txbxContent>
                </v:textbox>
              </v:shape>
            </w:pict>
          </mc:Fallback>
        </mc:AlternateContent>
      </w:r>
      <w:r w:rsidR="00FC4C80">
        <w:rPr>
          <w:noProof/>
        </w:rPr>
        <mc:AlternateContent>
          <mc:Choice Requires="wps">
            <w:drawing>
              <wp:anchor distT="0" distB="0" distL="114300" distR="114300" simplePos="0" relativeHeight="251658283" behindDoc="1" locked="0" layoutInCell="1" allowOverlap="1" wp14:anchorId="23616C4D" wp14:editId="2ED3F36E">
                <wp:simplePos x="0" y="0"/>
                <wp:positionH relativeFrom="column">
                  <wp:posOffset>33655</wp:posOffset>
                </wp:positionH>
                <wp:positionV relativeFrom="paragraph">
                  <wp:posOffset>260985</wp:posOffset>
                </wp:positionV>
                <wp:extent cx="5907405" cy="4572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907405" cy="457200"/>
                        </a:xfrm>
                        <a:prstGeom prst="rect">
                          <a:avLst/>
                        </a:prstGeom>
                        <a:solidFill>
                          <a:prstClr val="white"/>
                        </a:solidFill>
                        <a:ln>
                          <a:noFill/>
                        </a:ln>
                      </wps:spPr>
                      <wps:txbx>
                        <w:txbxContent>
                          <w:p w14:paraId="56FF4CB6" w14:textId="51E4799F" w:rsidR="009F5BFB" w:rsidRPr="00A47A43" w:rsidRDefault="009F5BFB" w:rsidP="00C81671">
                            <w:pPr>
                              <w:pStyle w:val="Caption"/>
                              <w:jc w:val="center"/>
                              <w:rPr>
                                <w:b/>
                                <w:sz w:val="24"/>
                                <w:u w:val="single"/>
                              </w:rPr>
                            </w:pPr>
                            <w:r w:rsidRPr="00A47A43">
                              <w:rPr>
                                <w:b/>
                                <w:sz w:val="24"/>
                                <w:u w:val="single"/>
                              </w:rPr>
                              <w:t>Add New Medication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616C4D" id="Text Box 52" o:spid="_x0000_s1041" type="#_x0000_t202" style="position:absolute;margin-left:2.65pt;margin-top:20.55pt;width:465.15pt;height:36pt;z-index:-2516581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" stroked="f">
                <v:textbox inset="0,0,0,0">
                  <w:txbxContent>
                    <w:p w14:paraId="56FF4CB6" w14:textId="51E4799F" w:rsidR="009F5BFB" w:rsidRPr="00A47A43" w:rsidRDefault="009F5BFB" w:rsidP="00C81671">
                      <w:pPr>
                        <w:pStyle w:val="Caption"/>
                        <w:jc w:val="center"/>
                        <w:rPr>
                          <w:b/>
                          <w:sz w:val="24"/>
                          <w:u w:val="single"/>
                        </w:rPr>
                      </w:pPr>
                      <w:r w:rsidRPr="00A47A43">
                        <w:rPr>
                          <w:b/>
                          <w:sz w:val="24"/>
                          <w:u w:val="single"/>
                        </w:rPr>
                        <w:t>Add New Medication</w:t>
                      </w:r>
                    </w:p>
                  </w:txbxContent>
                </v:textbox>
              </v:shape>
            </w:pict>
          </mc:Fallback>
        </mc:AlternateContent>
      </w:r>
      <w:r w:rsidR="001A395D">
        <w:rPr>
          <w:noProof/>
        </w:rPr>
        <w:drawing>
          <wp:anchor distT="0" distB="0" distL="114300" distR="114300" simplePos="0" relativeHeight="251658282" behindDoc="0" locked="0" layoutInCell="1" allowOverlap="1" wp14:anchorId="6D1A95C4" wp14:editId="128B8640">
            <wp:simplePos x="0" y="0"/>
            <wp:positionH relativeFrom="column">
              <wp:posOffset>40224</wp:posOffset>
            </wp:positionH>
            <wp:positionV relativeFrom="paragraph">
              <wp:posOffset>524576</wp:posOffset>
            </wp:positionV>
            <wp:extent cx="5907405" cy="3903345"/>
            <wp:effectExtent l="19050" t="19050" r="17145" b="209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medication form.JPG"/>
                    <pic:cNvPicPr/>
                  </pic:nvPicPr>
                  <pic:blipFill rotWithShape="1">
                    <a:blip r:embed="rId170">
                      <a:extLst>
                        <a:ext uri="{28A0092B-C50C-407E-A947-70E740481C1C}">
                          <a14:useLocalDpi xmlns:a14="http://schemas.microsoft.com/office/drawing/2010/main" val="0"/>
                        </a:ext>
                      </a:extLst>
                    </a:blip>
                    <a:srcRect l="602" t="707"/>
                    <a:stretch/>
                  </pic:blipFill>
                  <pic:spPr bwMode="auto">
                    <a:xfrm>
                      <a:off x="0" y="0"/>
                      <a:ext cx="5907405" cy="3903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95D">
        <w:rPr>
          <w:noProof/>
        </w:rPr>
        <w:drawing>
          <wp:anchor distT="0" distB="0" distL="114300" distR="114300" simplePos="0" relativeHeight="251658291" behindDoc="0" locked="0" layoutInCell="1" allowOverlap="1" wp14:anchorId="5BBC07CE" wp14:editId="051007B3">
            <wp:simplePos x="0" y="0"/>
            <wp:positionH relativeFrom="column">
              <wp:posOffset>-635</wp:posOffset>
            </wp:positionH>
            <wp:positionV relativeFrom="paragraph">
              <wp:posOffset>5235225</wp:posOffset>
            </wp:positionV>
            <wp:extent cx="5943600" cy="3027680"/>
            <wp:effectExtent l="19050" t="19050" r="19050" b="203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ToDrawer.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027680"/>
                    </a:xfrm>
                    <a:prstGeom prst="rect">
                      <a:avLst/>
                    </a:prstGeom>
                    <a:ln>
                      <a:solidFill>
                        <a:schemeClr val="tx1"/>
                      </a:solidFill>
                    </a:ln>
                  </pic:spPr>
                </pic:pic>
              </a:graphicData>
            </a:graphic>
          </wp:anchor>
        </w:drawing>
      </w:r>
      <w:r w:rsidR="00037DB1">
        <w:br w:type="page"/>
      </w:r>
      <w:r w:rsidR="00FC4C80">
        <w:rPr>
          <w:noProof/>
        </w:rPr>
        <mc:AlternateContent>
          <mc:Choice Requires="wps">
            <w:drawing>
              <wp:anchor distT="0" distB="0" distL="114300" distR="114300" simplePos="0" relativeHeight="251658289" behindDoc="1" locked="0" layoutInCell="1" allowOverlap="1" wp14:anchorId="190DE9ED" wp14:editId="1779DD21">
                <wp:simplePos x="0" y="0"/>
                <wp:positionH relativeFrom="column">
                  <wp:posOffset>31115</wp:posOffset>
                </wp:positionH>
                <wp:positionV relativeFrom="paragraph">
                  <wp:posOffset>4078605</wp:posOffset>
                </wp:positionV>
                <wp:extent cx="5943600" cy="457200"/>
                <wp:effectExtent l="0" t="0" r="0" b="0"/>
                <wp:wrapNone/>
                <wp:docPr id="966444821" name="Text Box 966444821"/>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606AE2E1" w14:textId="11AE05C1" w:rsidR="009F5BFB" w:rsidRPr="00E97D94" w:rsidRDefault="009F5BFB" w:rsidP="00E97D94">
                            <w:pPr>
                              <w:pStyle w:val="Caption"/>
                              <w:jc w:val="center"/>
                              <w:rPr>
                                <w:b/>
                                <w:sz w:val="24"/>
                                <w:u w:val="single"/>
                              </w:rPr>
                            </w:pPr>
                            <w:r w:rsidRPr="00E97D94">
                              <w:rPr>
                                <w:b/>
                                <w:sz w:val="24"/>
                                <w:u w:val="single"/>
                              </w:rPr>
                              <w:t>Importing a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0DE9ED" id="Text Box 966444821" o:spid="_x0000_s1042" type="#_x0000_t202" style="position:absolute;margin-left:2.45pt;margin-top:321.15pt;width:468pt;height:36pt;z-index:-2516581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" stroked="f">
                <v:textbox inset="0,0,0,0">
                  <w:txbxContent>
                    <w:p w14:paraId="606AE2E1" w14:textId="11AE05C1" w:rsidR="009F5BFB" w:rsidRPr="00E97D94" w:rsidRDefault="009F5BFB" w:rsidP="00E97D94">
                      <w:pPr>
                        <w:pStyle w:val="Caption"/>
                        <w:jc w:val="center"/>
                        <w:rPr>
                          <w:b/>
                          <w:sz w:val="24"/>
                          <w:u w:val="single"/>
                        </w:rPr>
                      </w:pPr>
                      <w:r w:rsidRPr="00E97D94">
                        <w:rPr>
                          <w:b/>
                          <w:sz w:val="24"/>
                          <w:u w:val="single"/>
                        </w:rPr>
                        <w:t>Importing a Record</w:t>
                      </w:r>
                    </w:p>
                  </w:txbxContent>
                </v:textbox>
              </v:shape>
            </w:pict>
          </mc:Fallback>
        </mc:AlternateContent>
      </w:r>
      <w:r w:rsidR="00FC4C80">
        <w:rPr>
          <w:noProof/>
        </w:rPr>
        <mc:AlternateContent>
          <mc:Choice Requires="wps">
            <w:drawing>
              <wp:anchor distT="0" distB="0" distL="114300" distR="114300" simplePos="0" relativeHeight="251658285" behindDoc="1" locked="0" layoutInCell="1" allowOverlap="1" wp14:anchorId="4B2B2A83" wp14:editId="7BA6D78E">
                <wp:simplePos x="0" y="0"/>
                <wp:positionH relativeFrom="column">
                  <wp:posOffset>-69215</wp:posOffset>
                </wp:positionH>
                <wp:positionV relativeFrom="paragraph">
                  <wp:posOffset>456565</wp:posOffset>
                </wp:positionV>
                <wp:extent cx="5943600" cy="457200"/>
                <wp:effectExtent l="0" t="0" r="0" b="0"/>
                <wp:wrapNone/>
                <wp:docPr id="966444808" name="Text Box 966444808"/>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3CDBC7B7" w14:textId="626078BB" w:rsidR="009F5BFB" w:rsidRPr="000F5B96" w:rsidRDefault="009F5BFB" w:rsidP="000F5B96">
                            <w:pPr>
                              <w:pStyle w:val="Caption"/>
                              <w:jc w:val="center"/>
                              <w:rPr>
                                <w:b/>
                                <w:sz w:val="24"/>
                                <w:u w:val="single"/>
                              </w:rPr>
                            </w:pPr>
                            <w:r w:rsidRPr="000F5B96">
                              <w:rPr>
                                <w:b/>
                                <w:sz w:val="24"/>
                                <w:u w:val="single"/>
                              </w:rPr>
                              <w:t>Medication Dispense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2B2A83" id="Text Box 966444808" o:spid="_x0000_s1043" type="#_x0000_t202" style="position:absolute;margin-left:-5.45pt;margin-top:35.95pt;width:468pt;height:36pt;z-index:-2516581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" stroked="f">
                <v:textbox inset="0,0,0,0">
                  <w:txbxContent>
                    <w:p w14:paraId="3CDBC7B7" w14:textId="626078BB" w:rsidR="009F5BFB" w:rsidRPr="000F5B96" w:rsidRDefault="009F5BFB" w:rsidP="000F5B96">
                      <w:pPr>
                        <w:pStyle w:val="Caption"/>
                        <w:jc w:val="center"/>
                        <w:rPr>
                          <w:b/>
                          <w:sz w:val="24"/>
                          <w:u w:val="single"/>
                        </w:rPr>
                      </w:pPr>
                      <w:r w:rsidRPr="000F5B96">
                        <w:rPr>
                          <w:b/>
                          <w:sz w:val="24"/>
                          <w:u w:val="single"/>
                        </w:rPr>
                        <w:t>Medication Dispense History</w:t>
                      </w:r>
                    </w:p>
                  </w:txbxContent>
                </v:textbox>
              </v:shape>
            </w:pict>
          </mc:Fallback>
        </mc:AlternateContent>
      </w:r>
      <w:r w:rsidR="001A395D">
        <w:rPr>
          <w:noProof/>
        </w:rPr>
        <w:drawing>
          <wp:anchor distT="0" distB="0" distL="114300" distR="114300" simplePos="0" relativeHeight="251658292" behindDoc="0" locked="0" layoutInCell="1" allowOverlap="1" wp14:anchorId="41348805" wp14:editId="15852770">
            <wp:simplePos x="0" y="0"/>
            <wp:positionH relativeFrom="column">
              <wp:posOffset>-71120</wp:posOffset>
            </wp:positionH>
            <wp:positionV relativeFrom="paragraph">
              <wp:posOffset>717550</wp:posOffset>
            </wp:positionV>
            <wp:extent cx="5943600" cy="2468880"/>
            <wp:effectExtent l="19050" t="19050" r="19050" b="26670"/>
            <wp:wrapNone/>
            <wp:docPr id="966444807" name="Picture 96644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07" name="Captur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a:ln>
                      <a:solidFill>
                        <a:schemeClr val="tx1"/>
                      </a:solidFill>
                    </a:ln>
                  </pic:spPr>
                </pic:pic>
              </a:graphicData>
            </a:graphic>
          </wp:anchor>
        </w:drawing>
      </w:r>
      <w:r w:rsidR="00EC7B32">
        <w:rPr>
          <w:noProof/>
        </w:rPr>
        <w:drawing>
          <wp:anchor distT="0" distB="0" distL="114300" distR="114300" simplePos="0" relativeHeight="251658290" behindDoc="0" locked="0" layoutInCell="1" allowOverlap="1" wp14:anchorId="40D68599" wp14:editId="4D608FFE">
            <wp:simplePos x="0" y="0"/>
            <wp:positionH relativeFrom="column">
              <wp:posOffset>32363</wp:posOffset>
            </wp:positionH>
            <wp:positionV relativeFrom="paragraph">
              <wp:posOffset>4366238</wp:posOffset>
            </wp:positionV>
            <wp:extent cx="5943600" cy="2767965"/>
            <wp:effectExtent l="19050" t="19050" r="19050" b="13335"/>
            <wp:wrapNone/>
            <wp:docPr id="966444817" name="Picture 96644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17" name="Capture.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67965"/>
                    </a:xfrm>
                    <a:prstGeom prst="rect">
                      <a:avLst/>
                    </a:prstGeom>
                    <a:ln>
                      <a:solidFill>
                        <a:schemeClr val="tx1"/>
                      </a:solidFill>
                    </a:ln>
                  </pic:spPr>
                </pic:pic>
              </a:graphicData>
            </a:graphic>
          </wp:anchor>
        </w:drawing>
      </w:r>
      <w:r w:rsidR="00D457E0">
        <w:br w:type="page"/>
      </w:r>
      <w:bookmarkStart w:id="348" w:name="_Toc56973120"/>
    </w:p>
    <w:p w14:paraId="249316E6" w14:textId="533B6F94" w:rsidR="001A395D" w:rsidRDefault="001A395D" w:rsidP="00DB579D">
      <w:pPr>
        <w:tabs>
          <w:tab w:val="left" w:pos="3277"/>
        </w:tabs>
      </w:pPr>
      <w:r>
        <w:rPr>
          <w:noProof/>
        </w:rPr>
        <mc:AlternateContent>
          <mc:Choice Requires="wps">
            <w:drawing>
              <wp:anchor distT="0" distB="0" distL="114300" distR="114300" simplePos="0" relativeHeight="251658286" behindDoc="1" locked="0" layoutInCell="1" allowOverlap="1" wp14:anchorId="7F6DF69A" wp14:editId="3FAF5B45">
                <wp:simplePos x="0" y="0"/>
                <wp:positionH relativeFrom="column">
                  <wp:posOffset>-82419</wp:posOffset>
                </wp:positionH>
                <wp:positionV relativeFrom="paragraph">
                  <wp:posOffset>280670</wp:posOffset>
                </wp:positionV>
                <wp:extent cx="5943600" cy="457200"/>
                <wp:effectExtent l="0" t="0" r="0" b="0"/>
                <wp:wrapNone/>
                <wp:docPr id="966444810" name="Text Box 966444810"/>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28E3E1DF" w14:textId="7F623079" w:rsidR="009F5BFB" w:rsidRPr="00AE6E70" w:rsidRDefault="009F5BFB" w:rsidP="00AE6E70">
                            <w:pPr>
                              <w:pStyle w:val="Caption"/>
                              <w:jc w:val="center"/>
                              <w:rPr>
                                <w:b/>
                                <w:sz w:val="24"/>
                                <w:u w:val="single"/>
                              </w:rPr>
                            </w:pPr>
                            <w:r w:rsidRPr="00AE6E70">
                              <w:rPr>
                                <w:b/>
                                <w:sz w:val="24"/>
                                <w:u w:val="single"/>
                              </w:rPr>
                              <w:t>Discrepancies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6DF69A" id="Text Box 966444810" o:spid="_x0000_s1044" type="#_x0000_t202" style="position:absolute;margin-left:-6.5pt;margin-top:22.1pt;width:468pt;height:36pt;z-index:-2516581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" stroked="f">
                <v:textbox inset="0,0,0,0">
                  <w:txbxContent>
                    <w:p w14:paraId="28E3E1DF" w14:textId="7F623079" w:rsidR="009F5BFB" w:rsidRPr="00AE6E70" w:rsidRDefault="009F5BFB" w:rsidP="00AE6E70">
                      <w:pPr>
                        <w:pStyle w:val="Caption"/>
                        <w:jc w:val="center"/>
                        <w:rPr>
                          <w:b/>
                          <w:sz w:val="24"/>
                          <w:u w:val="single"/>
                        </w:rPr>
                      </w:pPr>
                      <w:r w:rsidRPr="00AE6E70">
                        <w:rPr>
                          <w:b/>
                          <w:sz w:val="24"/>
                          <w:u w:val="single"/>
                        </w:rPr>
                        <w:t>Discrepancies Report</w:t>
                      </w:r>
                    </w:p>
                  </w:txbxContent>
                </v:textbox>
              </v:shape>
            </w:pict>
          </mc:Fallback>
        </mc:AlternateContent>
      </w:r>
      <w:r w:rsidR="00EC7B32">
        <w:rPr>
          <w:noProof/>
        </w:rPr>
        <w:drawing>
          <wp:anchor distT="0" distB="0" distL="114300" distR="114300" simplePos="0" relativeHeight="251658293" behindDoc="0" locked="0" layoutInCell="1" allowOverlap="1" wp14:anchorId="4BCA141A" wp14:editId="056A353B">
            <wp:simplePos x="0" y="0"/>
            <wp:positionH relativeFrom="column">
              <wp:posOffset>-102235</wp:posOffset>
            </wp:positionH>
            <wp:positionV relativeFrom="paragraph">
              <wp:posOffset>611067</wp:posOffset>
            </wp:positionV>
            <wp:extent cx="5943600" cy="2684780"/>
            <wp:effectExtent l="19050" t="19050" r="19050" b="20320"/>
            <wp:wrapNone/>
            <wp:docPr id="966444809" name="Picture 96644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09" name="discrepancies.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684780"/>
                    </a:xfrm>
                    <a:prstGeom prst="rect">
                      <a:avLst/>
                    </a:prstGeom>
                    <a:ln>
                      <a:solidFill>
                        <a:schemeClr val="tx1"/>
                      </a:solidFill>
                    </a:ln>
                  </pic:spPr>
                </pic:pic>
              </a:graphicData>
            </a:graphic>
          </wp:anchor>
        </w:drawing>
      </w:r>
      <w:r w:rsidR="00EC7B32">
        <w:rPr>
          <w:noProof/>
        </w:rPr>
        <w:drawing>
          <wp:anchor distT="0" distB="0" distL="114300" distR="114300" simplePos="0" relativeHeight="251658294" behindDoc="0" locked="0" layoutInCell="1" allowOverlap="1" wp14:anchorId="6CE20F49" wp14:editId="074814C7">
            <wp:simplePos x="0" y="0"/>
            <wp:positionH relativeFrom="margin">
              <wp:posOffset>1211580</wp:posOffset>
            </wp:positionH>
            <wp:positionV relativeFrom="margin">
              <wp:posOffset>4229735</wp:posOffset>
            </wp:positionV>
            <wp:extent cx="3181350" cy="3038475"/>
            <wp:effectExtent l="19050" t="19050" r="19050" b="28575"/>
            <wp:wrapSquare wrapText="bothSides"/>
            <wp:docPr id="966444811" name="Picture 96644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11" name="resolve.JPG"/>
                    <pic:cNvPicPr/>
                  </pic:nvPicPr>
                  <pic:blipFill>
                    <a:blip r:embed="rId175">
                      <a:extLst>
                        <a:ext uri="{28A0092B-C50C-407E-A947-70E740481C1C}">
                          <a14:useLocalDpi xmlns:a14="http://schemas.microsoft.com/office/drawing/2010/main" val="0"/>
                        </a:ext>
                      </a:extLst>
                    </a:blip>
                    <a:stretch>
                      <a:fillRect/>
                    </a:stretch>
                  </pic:blipFill>
                  <pic:spPr>
                    <a:xfrm>
                      <a:off x="0" y="0"/>
                      <a:ext cx="3181350" cy="3038475"/>
                    </a:xfrm>
                    <a:prstGeom prst="rect">
                      <a:avLst/>
                    </a:prstGeom>
                    <a:ln>
                      <a:solidFill>
                        <a:schemeClr val="tx1"/>
                      </a:solidFill>
                    </a:ln>
                  </pic:spPr>
                </pic:pic>
              </a:graphicData>
            </a:graphic>
          </wp:anchor>
        </w:drawing>
      </w:r>
      <w:r w:rsidR="00EC7B32">
        <w:rPr>
          <w:noProof/>
        </w:rPr>
        <mc:AlternateContent>
          <mc:Choice Requires="wps">
            <w:drawing>
              <wp:anchor distT="0" distB="0" distL="114300" distR="114300" simplePos="0" relativeHeight="251658287" behindDoc="1" locked="0" layoutInCell="1" allowOverlap="1" wp14:anchorId="407FEFA7" wp14:editId="51392BB2">
                <wp:simplePos x="0" y="0"/>
                <wp:positionH relativeFrom="column">
                  <wp:posOffset>1211004</wp:posOffset>
                </wp:positionH>
                <wp:positionV relativeFrom="paragraph">
                  <wp:posOffset>3912782</wp:posOffset>
                </wp:positionV>
                <wp:extent cx="3181350" cy="457200"/>
                <wp:effectExtent l="0" t="0" r="0" b="0"/>
                <wp:wrapNone/>
                <wp:docPr id="966444812" name="Text Box 966444812"/>
                <wp:cNvGraphicFramePr/>
                <a:graphic xmlns:a="http://schemas.openxmlformats.org/drawingml/2006/main">
                  <a:graphicData uri="http://schemas.microsoft.com/office/word/2010/wordprocessingShape">
                    <wps:wsp>
                      <wps:cNvSpPr txBox="1"/>
                      <wps:spPr>
                        <a:xfrm>
                          <a:off x="0" y="0"/>
                          <a:ext cx="3181350" cy="457200"/>
                        </a:xfrm>
                        <a:prstGeom prst="rect">
                          <a:avLst/>
                        </a:prstGeom>
                        <a:solidFill>
                          <a:prstClr val="white"/>
                        </a:solidFill>
                        <a:ln>
                          <a:noFill/>
                        </a:ln>
                      </wps:spPr>
                      <wps:txbx>
                        <w:txbxContent>
                          <w:p w14:paraId="25F661B0" w14:textId="6D11F31B" w:rsidR="009F5BFB" w:rsidRPr="007F05A1" w:rsidRDefault="009F5BFB" w:rsidP="007F05A1">
                            <w:pPr>
                              <w:pStyle w:val="Caption"/>
                              <w:jc w:val="center"/>
                              <w:rPr>
                                <w:b/>
                                <w:sz w:val="24"/>
                                <w:u w:val="single"/>
                              </w:rPr>
                            </w:pPr>
                            <w:r w:rsidRPr="007F05A1">
                              <w:rPr>
                                <w:b/>
                                <w:sz w:val="24"/>
                                <w:u w:val="single"/>
                              </w:rPr>
                              <w:t>Resolve a Discrepancy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7FEFA7" id="Text Box 966444812" o:spid="_x0000_s1045" type="#_x0000_t202" style="position:absolute;margin-left:95.35pt;margin-top:308.1pt;width:250.5pt;height:36pt;z-index:-2516581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" stroked="f">
                <v:textbox inset="0,0,0,0">
                  <w:txbxContent>
                    <w:p w14:paraId="25F661B0" w14:textId="6D11F31B" w:rsidR="009F5BFB" w:rsidRPr="007F05A1" w:rsidRDefault="009F5BFB" w:rsidP="007F05A1">
                      <w:pPr>
                        <w:pStyle w:val="Caption"/>
                        <w:jc w:val="center"/>
                        <w:rPr>
                          <w:b/>
                          <w:sz w:val="24"/>
                          <w:u w:val="single"/>
                        </w:rPr>
                      </w:pPr>
                      <w:r w:rsidRPr="007F05A1">
                        <w:rPr>
                          <w:b/>
                          <w:sz w:val="24"/>
                          <w:u w:val="single"/>
                        </w:rPr>
                        <w:t>Resolve a Discrepancy Form</w:t>
                      </w:r>
                    </w:p>
                  </w:txbxContent>
                </v:textbox>
              </v:shape>
            </w:pict>
          </mc:Fallback>
        </mc:AlternateContent>
      </w:r>
      <w:r w:rsidR="00DB579D">
        <w:tab/>
      </w:r>
    </w:p>
    <w:p w14:paraId="36A74120" w14:textId="77777777" w:rsidR="001A395D" w:rsidRPr="001A395D" w:rsidRDefault="001A395D" w:rsidP="001A395D"/>
    <w:p w14:paraId="71072FE7" w14:textId="77777777" w:rsidR="001A395D" w:rsidRPr="001A395D" w:rsidRDefault="001A395D" w:rsidP="001A395D"/>
    <w:p w14:paraId="26FE287B" w14:textId="77777777" w:rsidR="001A395D" w:rsidRPr="001A395D" w:rsidRDefault="001A395D" w:rsidP="001A395D"/>
    <w:p w14:paraId="302CF9EB" w14:textId="77777777" w:rsidR="001A395D" w:rsidRPr="001A395D" w:rsidRDefault="001A395D" w:rsidP="001A395D"/>
    <w:p w14:paraId="6983B653" w14:textId="77777777" w:rsidR="001A395D" w:rsidRPr="001A395D" w:rsidRDefault="001A395D" w:rsidP="001A395D"/>
    <w:p w14:paraId="186CD9FE" w14:textId="77777777" w:rsidR="001A395D" w:rsidRPr="001A395D" w:rsidRDefault="001A395D" w:rsidP="001A395D"/>
    <w:p w14:paraId="7A092373" w14:textId="77777777" w:rsidR="001A395D" w:rsidRPr="001A395D" w:rsidRDefault="001A395D" w:rsidP="001A395D"/>
    <w:p w14:paraId="1BDFBC5E" w14:textId="77777777" w:rsidR="001A395D" w:rsidRPr="001A395D" w:rsidRDefault="001A395D" w:rsidP="001A395D"/>
    <w:p w14:paraId="45A4A4D6" w14:textId="77777777" w:rsidR="001A395D" w:rsidRPr="001A395D" w:rsidRDefault="001A395D" w:rsidP="001A395D"/>
    <w:p w14:paraId="3B845640" w14:textId="77777777" w:rsidR="001A395D" w:rsidRPr="001A395D" w:rsidRDefault="001A395D" w:rsidP="001A395D"/>
    <w:p w14:paraId="604E8C6C" w14:textId="77777777" w:rsidR="001A395D" w:rsidRPr="001A395D" w:rsidRDefault="001A395D" w:rsidP="001A395D"/>
    <w:p w14:paraId="54024FAD" w14:textId="77777777" w:rsidR="001A395D" w:rsidRPr="001A395D" w:rsidRDefault="001A395D" w:rsidP="001A395D"/>
    <w:p w14:paraId="555F5FA0" w14:textId="77777777" w:rsidR="001A395D" w:rsidRPr="001A395D" w:rsidRDefault="001A395D" w:rsidP="001A395D"/>
    <w:p w14:paraId="41FD06FD" w14:textId="77777777" w:rsidR="001A395D" w:rsidRPr="001A395D" w:rsidRDefault="001A395D" w:rsidP="001A395D"/>
    <w:p w14:paraId="1AC6F9E4" w14:textId="77777777" w:rsidR="001A395D" w:rsidRPr="001A395D" w:rsidRDefault="001A395D" w:rsidP="001A395D"/>
    <w:p w14:paraId="27D8F2B1" w14:textId="77777777" w:rsidR="001A395D" w:rsidRPr="001A395D" w:rsidRDefault="001A395D" w:rsidP="001A395D"/>
    <w:p w14:paraId="51E26149" w14:textId="77777777" w:rsidR="001A395D" w:rsidRPr="001A395D" w:rsidRDefault="001A395D" w:rsidP="001A395D"/>
    <w:p w14:paraId="468920EC" w14:textId="77777777" w:rsidR="001A395D" w:rsidRPr="001A395D" w:rsidRDefault="001A395D" w:rsidP="001A395D"/>
    <w:p w14:paraId="205A8840" w14:textId="77777777" w:rsidR="001A395D" w:rsidRPr="001A395D" w:rsidRDefault="001A395D" w:rsidP="001A395D"/>
    <w:p w14:paraId="7B0469D6" w14:textId="77777777" w:rsidR="001A395D" w:rsidRPr="001A395D" w:rsidRDefault="001A395D" w:rsidP="001A395D"/>
    <w:p w14:paraId="59CCB6C3" w14:textId="77777777" w:rsidR="001A395D" w:rsidRPr="001A395D" w:rsidRDefault="001A395D" w:rsidP="001A395D"/>
    <w:p w14:paraId="2A842339" w14:textId="77777777" w:rsidR="001A395D" w:rsidRPr="001A395D" w:rsidRDefault="001A395D" w:rsidP="001A395D"/>
    <w:p w14:paraId="29D46CDD" w14:textId="77777777" w:rsidR="001A395D" w:rsidRPr="001A395D" w:rsidRDefault="001A395D" w:rsidP="001A395D"/>
    <w:p w14:paraId="098D2A2B" w14:textId="77777777" w:rsidR="001A395D" w:rsidRPr="001A395D" w:rsidRDefault="001A395D" w:rsidP="001A395D"/>
    <w:p w14:paraId="55F94026" w14:textId="77777777" w:rsidR="001A395D" w:rsidRPr="001A395D" w:rsidRDefault="001A395D" w:rsidP="001A395D"/>
    <w:p w14:paraId="2A346459" w14:textId="4C642773" w:rsidR="001A395D" w:rsidRDefault="001A395D" w:rsidP="001A395D">
      <w:pPr>
        <w:tabs>
          <w:tab w:val="left" w:pos="2185"/>
        </w:tabs>
      </w:pPr>
      <w:r>
        <w:tab/>
      </w:r>
    </w:p>
    <w:p w14:paraId="394A4710" w14:textId="77777777" w:rsidR="001A395D" w:rsidRDefault="001A395D">
      <w:r>
        <w:br w:type="page"/>
      </w:r>
    </w:p>
    <w:p w14:paraId="74DDD72C" w14:textId="46448B35" w:rsidR="002339A7" w:rsidRDefault="002339A7" w:rsidP="002339A7">
      <w:pPr>
        <w:pStyle w:val="Caption"/>
        <w:jc w:val="center"/>
        <w:rPr>
          <w:b/>
          <w:sz w:val="24"/>
          <w:u w:val="single"/>
        </w:rPr>
      </w:pPr>
      <w:r>
        <w:rPr>
          <w:noProof/>
        </w:rPr>
        <mc:AlternateContent>
          <mc:Choice Requires="wps">
            <w:drawing>
              <wp:anchor distT="0" distB="0" distL="114300" distR="114300" simplePos="0" relativeHeight="251658298" behindDoc="1" locked="0" layoutInCell="1" allowOverlap="1" wp14:anchorId="5122D258" wp14:editId="1158C936">
                <wp:simplePos x="0" y="0"/>
                <wp:positionH relativeFrom="column">
                  <wp:posOffset>157480</wp:posOffset>
                </wp:positionH>
                <wp:positionV relativeFrom="paragraph">
                  <wp:posOffset>299085</wp:posOffset>
                </wp:positionV>
                <wp:extent cx="5943600" cy="4572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6BE3B774" w14:textId="083957CB" w:rsidR="009F5BFB" w:rsidRPr="00F0340B" w:rsidRDefault="009F5BFB" w:rsidP="002339A7">
                            <w:pPr>
                              <w:pStyle w:val="Caption"/>
                              <w:jc w:val="center"/>
                              <w:rPr>
                                <w:noProof/>
                              </w:rPr>
                            </w:pPr>
                            <w:r w:rsidRPr="00555452">
                              <w:rPr>
                                <w:b/>
                                <w:sz w:val="24"/>
                                <w:u w:val="single"/>
                              </w:rPr>
                              <w:t>Pharmacy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22D258" id="Text Box 233" o:spid="_x0000_s1046" type="#_x0000_t202" style="position:absolute;left:0;text-align:left;margin-left:12.4pt;margin-top:23.55pt;width:468pt;height:36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" stroked="f">
                <v:textbox inset="0,0,0,0">
                  <w:txbxContent>
                    <w:p w14:paraId="6BE3B774" w14:textId="083957CB" w:rsidR="009F5BFB" w:rsidRPr="00F0340B" w:rsidRDefault="009F5BFB" w:rsidP="002339A7">
                      <w:pPr>
                        <w:pStyle w:val="Caption"/>
                        <w:jc w:val="center"/>
                        <w:rPr>
                          <w:noProof/>
                        </w:rPr>
                      </w:pPr>
                      <w:r w:rsidRPr="00555452">
                        <w:rPr>
                          <w:b/>
                          <w:sz w:val="24"/>
                          <w:u w:val="single"/>
                        </w:rPr>
                        <w:t>Pharmacy</w:t>
                      </w:r>
                    </w:p>
                  </w:txbxContent>
                </v:textbox>
              </v:shape>
            </w:pict>
          </mc:Fallback>
        </mc:AlternateContent>
      </w:r>
      <w:r>
        <w:rPr>
          <w:noProof/>
        </w:rPr>
        <mc:AlternateContent>
          <mc:Choice Requires="wps">
            <w:drawing>
              <wp:anchor distT="0" distB="0" distL="114300" distR="114300" simplePos="0" relativeHeight="251658297" behindDoc="1" locked="0" layoutInCell="1" allowOverlap="1" wp14:anchorId="1FEB8F3C" wp14:editId="5EF8691E">
                <wp:simplePos x="0" y="0"/>
                <wp:positionH relativeFrom="column">
                  <wp:posOffset>283210</wp:posOffset>
                </wp:positionH>
                <wp:positionV relativeFrom="paragraph">
                  <wp:posOffset>3846699</wp:posOffset>
                </wp:positionV>
                <wp:extent cx="5943600" cy="4572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00D265C5" w14:textId="77777777" w:rsidR="009F5BFB" w:rsidRPr="001933F0" w:rsidRDefault="009F5BFB" w:rsidP="002339A7">
                            <w:pPr>
                              <w:pStyle w:val="Caption"/>
                              <w:jc w:val="center"/>
                              <w:rPr>
                                <w:b/>
                                <w:sz w:val="24"/>
                                <w:u w:val="single"/>
                              </w:rPr>
                            </w:pPr>
                            <w:r w:rsidRPr="001933F0">
                              <w:rPr>
                                <w:b/>
                                <w:sz w:val="24"/>
                                <w:u w:val="single"/>
                              </w:rPr>
                              <w:t>Submitting a Pharmacy order</w:t>
                            </w:r>
                          </w:p>
                          <w:p w14:paraId="0C65C879" w14:textId="5058FC43" w:rsidR="009F5BFB" w:rsidRPr="00E5305B" w:rsidRDefault="009F5BFB" w:rsidP="002339A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EB8F3C" id="Text Box 232" o:spid="_x0000_s1047" type="#_x0000_t202" style="position:absolute;left:0;text-align:left;margin-left:22.3pt;margin-top:302.9pt;width:468pt;height:36pt;z-index:-251658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" stroked="f">
                <v:textbox inset="0,0,0,0">
                  <w:txbxContent>
                    <w:p w14:paraId="00D265C5" w14:textId="77777777" w:rsidR="009F5BFB" w:rsidRPr="001933F0" w:rsidRDefault="009F5BFB" w:rsidP="002339A7">
                      <w:pPr>
                        <w:pStyle w:val="Caption"/>
                        <w:jc w:val="center"/>
                        <w:rPr>
                          <w:b/>
                          <w:sz w:val="24"/>
                          <w:u w:val="single"/>
                        </w:rPr>
                      </w:pPr>
                      <w:r w:rsidRPr="001933F0">
                        <w:rPr>
                          <w:b/>
                          <w:sz w:val="24"/>
                          <w:u w:val="single"/>
                        </w:rPr>
                        <w:t>Submitting a Pharmacy order</w:t>
                      </w:r>
                    </w:p>
                    <w:p w14:paraId="0C65C879" w14:textId="5058FC43" w:rsidR="009F5BFB" w:rsidRPr="00E5305B" w:rsidRDefault="009F5BFB" w:rsidP="002339A7">
                      <w:pPr>
                        <w:pStyle w:val="Caption"/>
                        <w:rPr>
                          <w:noProof/>
                        </w:rPr>
                      </w:pPr>
                    </w:p>
                  </w:txbxContent>
                </v:textbox>
              </v:shape>
            </w:pict>
          </mc:Fallback>
        </mc:AlternateContent>
      </w:r>
      <w:r>
        <w:rPr>
          <w:noProof/>
        </w:rPr>
        <w:drawing>
          <wp:anchor distT="0" distB="0" distL="114300" distR="114300" simplePos="0" relativeHeight="251658296" behindDoc="0" locked="0" layoutInCell="1" allowOverlap="1" wp14:anchorId="7FB6C6A1" wp14:editId="7667042C">
            <wp:simplePos x="0" y="0"/>
            <wp:positionH relativeFrom="column">
              <wp:posOffset>278634</wp:posOffset>
            </wp:positionH>
            <wp:positionV relativeFrom="paragraph">
              <wp:posOffset>4187190</wp:posOffset>
            </wp:positionV>
            <wp:extent cx="5943600" cy="3499485"/>
            <wp:effectExtent l="19050" t="19050" r="19050" b="24765"/>
            <wp:wrapNone/>
            <wp:docPr id="966444824" name="Picture 96644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24" name="new order.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499485"/>
                    </a:xfrm>
                    <a:prstGeom prst="rect">
                      <a:avLst/>
                    </a:prstGeom>
                    <a:ln>
                      <a:solidFill>
                        <a:schemeClr val="tx1"/>
                      </a:solidFill>
                    </a:ln>
                  </pic:spPr>
                </pic:pic>
              </a:graphicData>
            </a:graphic>
          </wp:anchor>
        </w:drawing>
      </w:r>
      <w:r>
        <w:rPr>
          <w:noProof/>
        </w:rPr>
        <w:drawing>
          <wp:anchor distT="0" distB="0" distL="114300" distR="114300" simplePos="0" relativeHeight="251658295" behindDoc="0" locked="0" layoutInCell="1" allowOverlap="1" wp14:anchorId="11FC3E46" wp14:editId="551DA5DC">
            <wp:simplePos x="0" y="0"/>
            <wp:positionH relativeFrom="column">
              <wp:posOffset>157655</wp:posOffset>
            </wp:positionH>
            <wp:positionV relativeFrom="paragraph">
              <wp:posOffset>623285</wp:posOffset>
            </wp:positionV>
            <wp:extent cx="5943600" cy="2772410"/>
            <wp:effectExtent l="19050" t="19050" r="19050" b="27940"/>
            <wp:wrapNone/>
            <wp:docPr id="966444822" name="Picture 96644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22" name="Pharmacy.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772410"/>
                    </a:xfrm>
                    <a:prstGeom prst="rect">
                      <a:avLst/>
                    </a:prstGeom>
                    <a:ln>
                      <a:solidFill>
                        <a:schemeClr val="tx1"/>
                      </a:solidFill>
                    </a:ln>
                  </pic:spPr>
                </pic:pic>
              </a:graphicData>
            </a:graphic>
          </wp:anchor>
        </w:drawing>
      </w:r>
      <w:r w:rsidR="00B95AC6">
        <w:br w:type="page"/>
      </w:r>
    </w:p>
    <w:p w14:paraId="7D94AEC3" w14:textId="77777777" w:rsidR="002339A7" w:rsidRDefault="002339A7" w:rsidP="002339A7"/>
    <w:p w14:paraId="4C0171BD" w14:textId="27E79A17" w:rsidR="002339A7" w:rsidRDefault="00D96760" w:rsidP="002339A7">
      <w:r>
        <w:rPr>
          <w:noProof/>
        </w:rPr>
        <mc:AlternateContent>
          <mc:Choice Requires="wps">
            <w:drawing>
              <wp:anchor distT="0" distB="0" distL="114300" distR="114300" simplePos="0" relativeHeight="251658300" behindDoc="1" locked="0" layoutInCell="1" allowOverlap="1" wp14:anchorId="7B0F3799" wp14:editId="57CDD7C7">
                <wp:simplePos x="0" y="0"/>
                <wp:positionH relativeFrom="column">
                  <wp:posOffset>0</wp:posOffset>
                </wp:positionH>
                <wp:positionV relativeFrom="paragraph">
                  <wp:posOffset>187281</wp:posOffset>
                </wp:positionV>
                <wp:extent cx="5943600" cy="457200"/>
                <wp:effectExtent l="0" t="0" r="0" b="0"/>
                <wp:wrapNone/>
                <wp:docPr id="966444827" name="Text Box 966444827"/>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79AE1EFC" w14:textId="77777777" w:rsidR="009F5BFB" w:rsidRPr="00A47BC4" w:rsidRDefault="009F5BFB" w:rsidP="00D96760">
                            <w:pPr>
                              <w:pStyle w:val="Caption"/>
                              <w:jc w:val="center"/>
                              <w:rPr>
                                <w:b/>
                                <w:sz w:val="24"/>
                                <w:u w:val="single"/>
                              </w:rPr>
                            </w:pPr>
                            <w:r w:rsidRPr="00A47BC4">
                              <w:rPr>
                                <w:b/>
                                <w:sz w:val="24"/>
                                <w:u w:val="single"/>
                              </w:rPr>
                              <w:t>Adding a New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0F3799" id="Text Box 966444827" o:spid="_x0000_s1048" type="#_x0000_t202" style="position:absolute;margin-left:0;margin-top:14.75pt;width:468pt;height:36pt;z-index:-251658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" stroked="f">
                <v:textbox inset="0,0,0,0">
                  <w:txbxContent>
                    <w:p w14:paraId="79AE1EFC" w14:textId="77777777" w:rsidR="009F5BFB" w:rsidRPr="00A47BC4" w:rsidRDefault="009F5BFB" w:rsidP="00D96760">
                      <w:pPr>
                        <w:pStyle w:val="Caption"/>
                        <w:jc w:val="center"/>
                        <w:rPr>
                          <w:b/>
                          <w:sz w:val="24"/>
                          <w:u w:val="single"/>
                        </w:rPr>
                      </w:pPr>
                      <w:r w:rsidRPr="00A47BC4">
                        <w:rPr>
                          <w:b/>
                          <w:sz w:val="24"/>
                          <w:u w:val="single"/>
                        </w:rPr>
                        <w:t>Adding a New User</w:t>
                      </w:r>
                    </w:p>
                  </w:txbxContent>
                </v:textbox>
              </v:shape>
            </w:pict>
          </mc:Fallback>
        </mc:AlternateContent>
      </w:r>
    </w:p>
    <w:p w14:paraId="6E754616" w14:textId="25AEF95F" w:rsidR="002339A7" w:rsidRDefault="00070A9B" w:rsidP="002339A7">
      <w:r>
        <w:rPr>
          <w:noProof/>
        </w:rPr>
        <w:drawing>
          <wp:anchor distT="0" distB="0" distL="114300" distR="114300" simplePos="0" relativeHeight="251658299" behindDoc="0" locked="0" layoutInCell="1" allowOverlap="1" wp14:anchorId="4F66FE17" wp14:editId="468E3210">
            <wp:simplePos x="0" y="0"/>
            <wp:positionH relativeFrom="column">
              <wp:posOffset>0</wp:posOffset>
            </wp:positionH>
            <wp:positionV relativeFrom="paragraph">
              <wp:posOffset>181983</wp:posOffset>
            </wp:positionV>
            <wp:extent cx="5943600" cy="2486025"/>
            <wp:effectExtent l="19050" t="19050" r="19050" b="28575"/>
            <wp:wrapNone/>
            <wp:docPr id="966444826" name="Picture 96644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26" name="Capture.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a:ln>
                      <a:solidFill>
                        <a:schemeClr val="tx1"/>
                      </a:solidFill>
                    </a:ln>
                  </pic:spPr>
                </pic:pic>
              </a:graphicData>
            </a:graphic>
          </wp:anchor>
        </w:drawing>
      </w:r>
    </w:p>
    <w:p w14:paraId="240E9F72" w14:textId="404DFD89" w:rsidR="002339A7" w:rsidRDefault="002339A7" w:rsidP="002339A7"/>
    <w:p w14:paraId="6007B027" w14:textId="74ECB17D" w:rsidR="002339A7" w:rsidRDefault="002339A7" w:rsidP="002339A7"/>
    <w:p w14:paraId="21FDBCE9" w14:textId="31E7D3A4" w:rsidR="002339A7" w:rsidRPr="00AB1181" w:rsidRDefault="002339A7" w:rsidP="002339A7"/>
    <w:p w14:paraId="1E44E9F9" w14:textId="77777777" w:rsidR="002339A7" w:rsidRDefault="002339A7" w:rsidP="002339A7"/>
    <w:p w14:paraId="54D0B931" w14:textId="77777777" w:rsidR="002339A7" w:rsidRDefault="002339A7" w:rsidP="002339A7"/>
    <w:p w14:paraId="665D6E6E" w14:textId="77777777" w:rsidR="002339A7" w:rsidRDefault="002339A7" w:rsidP="002339A7"/>
    <w:p w14:paraId="296265CD" w14:textId="77777777" w:rsidR="002339A7" w:rsidRDefault="002339A7" w:rsidP="002339A7"/>
    <w:p w14:paraId="3EE83C45" w14:textId="77777777" w:rsidR="002339A7" w:rsidRPr="00AB1181" w:rsidRDefault="002339A7" w:rsidP="002339A7"/>
    <w:p w14:paraId="0A37992E" w14:textId="08C141F3" w:rsidR="002339A7" w:rsidRDefault="002339A7" w:rsidP="002339A7"/>
    <w:p w14:paraId="299B7855" w14:textId="1AAC91DE" w:rsidR="00B95AC6" w:rsidRDefault="00B95AC6"/>
    <w:p w14:paraId="6964AB7E" w14:textId="4ADF77A5" w:rsidR="001A395D" w:rsidRDefault="009E2651" w:rsidP="001A395D">
      <w:pPr>
        <w:tabs>
          <w:tab w:val="left" w:pos="2185"/>
        </w:tabs>
      </w:pPr>
      <w:r>
        <w:rPr>
          <w:noProof/>
        </w:rPr>
        <w:drawing>
          <wp:anchor distT="0" distB="0" distL="114300" distR="114300" simplePos="0" relativeHeight="251658302" behindDoc="1" locked="0" layoutInCell="1" allowOverlap="1" wp14:anchorId="5F9EDB87" wp14:editId="27512921">
            <wp:simplePos x="0" y="0"/>
            <wp:positionH relativeFrom="column">
              <wp:posOffset>1824990</wp:posOffset>
            </wp:positionH>
            <wp:positionV relativeFrom="paragraph">
              <wp:posOffset>216997</wp:posOffset>
            </wp:positionV>
            <wp:extent cx="2152015" cy="456565"/>
            <wp:effectExtent l="0" t="0" r="635"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152015" cy="456565"/>
                    </a:xfrm>
                    <a:prstGeom prst="rect">
                      <a:avLst/>
                    </a:prstGeom>
                  </pic:spPr>
                </pic:pic>
              </a:graphicData>
            </a:graphic>
          </wp:anchor>
        </w:drawing>
      </w:r>
    </w:p>
    <w:p w14:paraId="7A262031" w14:textId="06A3F746" w:rsidR="007A62A1" w:rsidRPr="001A395D" w:rsidRDefault="009E2651" w:rsidP="001A395D">
      <w:pPr>
        <w:tabs>
          <w:tab w:val="left" w:pos="2185"/>
        </w:tabs>
        <w:sectPr w:rsidR="007A62A1" w:rsidRPr="001A395D" w:rsidSect="00D10C97">
          <w:headerReference w:type="default" r:id="rId180"/>
          <w:pgSz w:w="12240" w:h="15840"/>
          <w:pgMar w:top="1440" w:right="1440" w:bottom="1440" w:left="1440" w:header="720" w:footer="720" w:gutter="0"/>
          <w:cols w:space="720"/>
          <w:docGrid w:linePitch="360"/>
        </w:sectPr>
      </w:pPr>
      <w:r>
        <w:rPr>
          <w:noProof/>
        </w:rPr>
        <w:drawing>
          <wp:anchor distT="0" distB="0" distL="114300" distR="114300" simplePos="0" relativeHeight="251658301" behindDoc="0" locked="0" layoutInCell="1" allowOverlap="1" wp14:anchorId="50E7D174" wp14:editId="501660D6">
            <wp:simplePos x="0" y="0"/>
            <wp:positionH relativeFrom="margin">
              <wp:posOffset>1820058</wp:posOffset>
            </wp:positionH>
            <wp:positionV relativeFrom="margin">
              <wp:posOffset>4230024</wp:posOffset>
            </wp:positionV>
            <wp:extent cx="2148840" cy="3657600"/>
            <wp:effectExtent l="19050" t="19050" r="22860" b="19050"/>
            <wp:wrapSquare wrapText="bothSides"/>
            <wp:docPr id="966444828" name="Picture 96644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4828" name="confirmation.JPG"/>
                    <pic:cNvPicPr/>
                  </pic:nvPicPr>
                  <pic:blipFill>
                    <a:blip r:embed="rId181">
                      <a:extLst>
                        <a:ext uri="{28A0092B-C50C-407E-A947-70E740481C1C}">
                          <a14:useLocalDpi xmlns:a14="http://schemas.microsoft.com/office/drawing/2010/main" val="0"/>
                        </a:ext>
                      </a:extLst>
                    </a:blip>
                    <a:stretch>
                      <a:fillRect/>
                    </a:stretch>
                  </pic:blipFill>
                  <pic:spPr>
                    <a:xfrm>
                      <a:off x="0" y="0"/>
                      <a:ext cx="2148840"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A395D">
        <w:tab/>
      </w:r>
    </w:p>
    <w:p w14:paraId="25CBA0F5" w14:textId="616CB3B1" w:rsidR="0069187C" w:rsidRPr="0069187C" w:rsidRDefault="00AD28CC" w:rsidP="00230ED8">
      <w:pPr>
        <w:pStyle w:val="Heading1"/>
        <w:spacing w:line="480" w:lineRule="auto"/>
      </w:pPr>
      <w:bookmarkStart w:id="349" w:name="_Toc69370030"/>
      <w:bookmarkStart w:id="350" w:name="_Hlk57060058"/>
      <w:r>
        <w:t xml:space="preserve">Appendix </w:t>
      </w:r>
      <w:r w:rsidR="002B7A42">
        <w:t>N</w:t>
      </w:r>
      <w:r>
        <w:t xml:space="preserve">: </w:t>
      </w:r>
      <w:r w:rsidR="008A2A04">
        <w:t>Rainy Day</w:t>
      </w:r>
      <w:r>
        <w:t xml:space="preserve"> Scenario</w:t>
      </w:r>
      <w:r w:rsidR="00816597">
        <w:t>s</w:t>
      </w:r>
      <w:bookmarkEnd w:id="348"/>
      <w:bookmarkEnd w:id="349"/>
    </w:p>
    <w:p w14:paraId="129642D0" w14:textId="11659610" w:rsidR="00522D5F" w:rsidRDefault="00D67405" w:rsidP="00D604CC">
      <w:pPr>
        <w:spacing w:line="480" w:lineRule="auto"/>
        <w:ind w:firstLine="720"/>
      </w:pPr>
      <w:r>
        <w:t xml:space="preserve">This appendix includes information on rainy day scenarios and </w:t>
      </w:r>
      <w:r w:rsidR="00356476">
        <w:t>possible solutions for them</w:t>
      </w:r>
      <w:r w:rsidR="00E26384">
        <w:t>.</w:t>
      </w:r>
      <w:r>
        <w:t xml:space="preserve"> </w:t>
      </w:r>
      <w:r w:rsidR="00E26384">
        <w:t>I</w:t>
      </w:r>
      <w:r>
        <w:t>n other words</w:t>
      </w:r>
      <w:r w:rsidR="00E26384">
        <w:t xml:space="preserve">, it talks about </w:t>
      </w:r>
      <w:r>
        <w:t xml:space="preserve">how to approach a particular case of a system failure. </w:t>
      </w:r>
      <w:r w:rsidR="006435A5">
        <w:t>Here we</w:t>
      </w:r>
      <w:r>
        <w:t xml:space="preserve"> describe </w:t>
      </w:r>
      <w:bookmarkEnd w:id="350"/>
      <w:r w:rsidR="005E2777">
        <w:t xml:space="preserve">a list of </w:t>
      </w:r>
      <w:r w:rsidR="001217A8">
        <w:t>potential</w:t>
      </w:r>
      <w:r w:rsidR="005E2777">
        <w:t xml:space="preserve"> </w:t>
      </w:r>
      <w:r w:rsidR="001217A8">
        <w:t>issues</w:t>
      </w:r>
      <w:r w:rsidR="005E2777">
        <w:t xml:space="preserve"> that the system may encounter and how </w:t>
      </w:r>
      <w:r w:rsidR="001143B8">
        <w:t>the</w:t>
      </w:r>
      <w:r w:rsidR="00825B21">
        <w:t>y</w:t>
      </w:r>
      <w:r w:rsidR="001143B8">
        <w:t xml:space="preserve"> sh</w:t>
      </w:r>
      <w:r w:rsidR="00825B21">
        <w:t>o</w:t>
      </w:r>
      <w:r w:rsidR="001143B8">
        <w:t>uld be handled</w:t>
      </w:r>
      <w:r w:rsidR="005E2777">
        <w:t xml:space="preserve">. </w:t>
      </w:r>
      <w:r w:rsidR="006350BB">
        <w:t xml:space="preserve">These </w:t>
      </w:r>
      <w:r w:rsidR="00505300">
        <w:t>issues</w:t>
      </w:r>
      <w:r w:rsidR="002961E2">
        <w:t xml:space="preserve"> can </w:t>
      </w:r>
      <w:r w:rsidR="00EB6858">
        <w:t xml:space="preserve">cause performance </w:t>
      </w:r>
      <w:r w:rsidR="00505300">
        <w:t>downgrade</w:t>
      </w:r>
      <w:r w:rsidR="00EB6858">
        <w:t xml:space="preserve"> or even a </w:t>
      </w:r>
      <w:r w:rsidR="1164DDEF">
        <w:t>complete</w:t>
      </w:r>
      <w:r w:rsidR="00EB6858">
        <w:t xml:space="preserve"> </w:t>
      </w:r>
      <w:r w:rsidR="002410E4">
        <w:t>loss</w:t>
      </w:r>
      <w:r w:rsidR="00EB6858">
        <w:t xml:space="preserve"> of the system. </w:t>
      </w:r>
      <w:r w:rsidR="00C45456">
        <w:t xml:space="preserve">The items </w:t>
      </w:r>
      <w:r w:rsidR="007C3499">
        <w:t>below are</w:t>
      </w:r>
      <w:r w:rsidR="00C45456">
        <w:t xml:space="preserve"> a list of possible </w:t>
      </w:r>
      <w:r w:rsidR="006350BB">
        <w:t>things</w:t>
      </w:r>
      <w:r w:rsidR="00C45456">
        <w:t xml:space="preserve"> that could go wrong and how to fix them. </w:t>
      </w:r>
    </w:p>
    <w:p w14:paraId="44ED90F0" w14:textId="7CEDF875" w:rsidR="00573A3B" w:rsidRPr="00746169" w:rsidRDefault="00573A3B" w:rsidP="002342E4">
      <w:pPr>
        <w:pStyle w:val="Heading2"/>
        <w:spacing w:after="240" w:line="480" w:lineRule="auto"/>
      </w:pPr>
      <w:bookmarkStart w:id="351" w:name="_Toc69370031"/>
      <w:r w:rsidRPr="00746169">
        <w:t>Serial Cable Becomes Disconnected</w:t>
      </w:r>
      <w:bookmarkEnd w:id="351"/>
    </w:p>
    <w:p w14:paraId="105D1C85" w14:textId="544F86E8" w:rsidR="00A17971" w:rsidRDefault="001B3C78" w:rsidP="00B95BF8">
      <w:pPr>
        <w:spacing w:after="0" w:line="480" w:lineRule="auto"/>
        <w:ind w:firstLine="720"/>
      </w:pPr>
      <w:r>
        <w:t>The program will need to be checking the connection to the cart periodically</w:t>
      </w:r>
      <w:r w:rsidR="00011B38">
        <w:t xml:space="preserve">. If </w:t>
      </w:r>
      <w:r w:rsidR="00EF3C1B">
        <w:t xml:space="preserve">the </w:t>
      </w:r>
      <w:r w:rsidR="00C03EB3">
        <w:t>program</w:t>
      </w:r>
      <w:r w:rsidR="00011B38">
        <w:t xml:space="preserve"> determines there isn</w:t>
      </w:r>
      <w:r w:rsidR="00266CDA">
        <w:t>’</w:t>
      </w:r>
      <w:r w:rsidR="00011B38">
        <w:t>t a connection</w:t>
      </w:r>
      <w:r w:rsidR="009D4434">
        <w:t>,</w:t>
      </w:r>
      <w:r w:rsidR="00011B38">
        <w:t xml:space="preserve"> it will prompt the user to open the cart and check the cable. </w:t>
      </w:r>
      <w:r w:rsidR="007E3581">
        <w:t xml:space="preserve">At </w:t>
      </w:r>
      <w:r w:rsidR="009D4434">
        <w:t xml:space="preserve">the </w:t>
      </w:r>
      <w:r w:rsidR="007E3581">
        <w:t>time</w:t>
      </w:r>
      <w:r w:rsidR="009D4434">
        <w:t>,</w:t>
      </w:r>
      <w:r w:rsidR="007E3581">
        <w:t xml:space="preserve"> the user will need to:</w:t>
      </w:r>
    </w:p>
    <w:p w14:paraId="0DBC1003" w14:textId="6FEFD11A" w:rsidR="007E3581" w:rsidRDefault="007E3581" w:rsidP="007E3581">
      <w:pPr>
        <w:pStyle w:val="ListParagraph"/>
        <w:numPr>
          <w:ilvl w:val="0"/>
          <w:numId w:val="28"/>
        </w:numPr>
        <w:spacing w:line="480" w:lineRule="auto"/>
      </w:pPr>
      <w:r>
        <w:t>Check the USB cable that is connected to the la</w:t>
      </w:r>
      <w:r w:rsidR="00865C80">
        <w:t>p</w:t>
      </w:r>
      <w:r>
        <w:t xml:space="preserve">top. Unplug the cable and plug it back in. </w:t>
      </w:r>
    </w:p>
    <w:p w14:paraId="47B154BA" w14:textId="4893FB5D" w:rsidR="007E3581" w:rsidRDefault="007E3581" w:rsidP="007E3581">
      <w:pPr>
        <w:pStyle w:val="ListParagraph"/>
        <w:numPr>
          <w:ilvl w:val="0"/>
          <w:numId w:val="28"/>
        </w:numPr>
        <w:spacing w:line="480" w:lineRule="auto"/>
      </w:pPr>
      <w:r>
        <w:t xml:space="preserve">Tell the </w:t>
      </w:r>
      <w:r w:rsidR="005F61BD">
        <w:t>S</w:t>
      </w:r>
      <w:r>
        <w:t xml:space="preserve">oftware to </w:t>
      </w:r>
      <w:r w:rsidR="00865C80">
        <w:t>recheck the connectio</w:t>
      </w:r>
      <w:r>
        <w:t xml:space="preserve">n. </w:t>
      </w:r>
    </w:p>
    <w:p w14:paraId="24B2E41C" w14:textId="6784FA88" w:rsidR="0032071B" w:rsidRDefault="0032071B" w:rsidP="0032071B">
      <w:pPr>
        <w:pStyle w:val="ListParagraph"/>
        <w:spacing w:line="480" w:lineRule="auto"/>
      </w:pPr>
      <w:r>
        <w:t>If the issue continues:</w:t>
      </w:r>
    </w:p>
    <w:p w14:paraId="34593E56" w14:textId="0C4BEBDC" w:rsidR="007E3581" w:rsidRDefault="007E3581" w:rsidP="007E3581">
      <w:pPr>
        <w:pStyle w:val="ListParagraph"/>
        <w:numPr>
          <w:ilvl w:val="0"/>
          <w:numId w:val="28"/>
        </w:numPr>
        <w:spacing w:line="480" w:lineRule="auto"/>
      </w:pPr>
      <w:r>
        <w:t xml:space="preserve">Obtain the key to open that top section of the Medicine cart. </w:t>
      </w:r>
    </w:p>
    <w:p w14:paraId="60498286" w14:textId="4A8AC781" w:rsidR="0032071B" w:rsidRDefault="0032071B" w:rsidP="007E3581">
      <w:pPr>
        <w:pStyle w:val="ListParagraph"/>
        <w:numPr>
          <w:ilvl w:val="0"/>
          <w:numId w:val="28"/>
        </w:numPr>
        <w:spacing w:line="480" w:lineRule="auto"/>
      </w:pPr>
      <w:r>
        <w:t>Unlock the top section of the medicine cart</w:t>
      </w:r>
    </w:p>
    <w:p w14:paraId="34621F79" w14:textId="6D01ED1A" w:rsidR="0032071B" w:rsidRDefault="0032071B" w:rsidP="007E3581">
      <w:pPr>
        <w:pStyle w:val="ListParagraph"/>
        <w:numPr>
          <w:ilvl w:val="0"/>
          <w:numId w:val="28"/>
        </w:numPr>
        <w:spacing w:line="480" w:lineRule="auto"/>
      </w:pPr>
      <w:r>
        <w:t>Lif</w:t>
      </w:r>
      <w:r w:rsidR="00B21798">
        <w:t>t</w:t>
      </w:r>
      <w:r>
        <w:t xml:space="preserve"> the </w:t>
      </w:r>
      <w:r w:rsidR="0061102E">
        <w:t>top section of the medicine cart</w:t>
      </w:r>
    </w:p>
    <w:p w14:paraId="3D818379" w14:textId="38F5C62F" w:rsidR="0061102E" w:rsidRDefault="00B21798" w:rsidP="007E3581">
      <w:pPr>
        <w:pStyle w:val="ListParagraph"/>
        <w:numPr>
          <w:ilvl w:val="0"/>
          <w:numId w:val="28"/>
        </w:numPr>
        <w:spacing w:line="480" w:lineRule="auto"/>
      </w:pPr>
      <w:r>
        <w:t xml:space="preserve">Unplug the serial cable and plug it back in. </w:t>
      </w:r>
    </w:p>
    <w:p w14:paraId="6A06719B" w14:textId="722601E9" w:rsidR="002A2034" w:rsidRDefault="002A2034" w:rsidP="00B95BF8">
      <w:pPr>
        <w:pStyle w:val="ListParagraph"/>
        <w:numPr>
          <w:ilvl w:val="0"/>
          <w:numId w:val="28"/>
        </w:numPr>
        <w:spacing w:after="0" w:line="480" w:lineRule="auto"/>
      </w:pPr>
      <w:r>
        <w:t xml:space="preserve">Tell the </w:t>
      </w:r>
      <w:r w:rsidR="005F61BD">
        <w:t>S</w:t>
      </w:r>
      <w:r>
        <w:t xml:space="preserve">oftware to </w:t>
      </w:r>
      <w:r w:rsidR="00865C80">
        <w:t>recheck the connectio</w:t>
      </w:r>
      <w:r>
        <w:t xml:space="preserve">n. </w:t>
      </w:r>
    </w:p>
    <w:p w14:paraId="52F715AA" w14:textId="7EE191DD" w:rsidR="002A2034" w:rsidRDefault="002A2034" w:rsidP="00B95BF8">
      <w:pPr>
        <w:spacing w:after="0" w:line="480" w:lineRule="auto"/>
      </w:pPr>
      <w:r>
        <w:t>If the issue continues</w:t>
      </w:r>
    </w:p>
    <w:p w14:paraId="5211107B" w14:textId="6276BF58" w:rsidR="002A2034" w:rsidRDefault="002A2034" w:rsidP="00B95BF8">
      <w:pPr>
        <w:pStyle w:val="ListParagraph"/>
        <w:numPr>
          <w:ilvl w:val="0"/>
          <w:numId w:val="28"/>
        </w:numPr>
        <w:spacing w:after="0" w:line="480" w:lineRule="auto"/>
      </w:pPr>
      <w:r>
        <w:t xml:space="preserve">Replace the USB to Serial </w:t>
      </w:r>
      <w:r w:rsidR="001B7590">
        <w:t xml:space="preserve">connection cable. </w:t>
      </w:r>
    </w:p>
    <w:p w14:paraId="7E7B47BB" w14:textId="72F8C759" w:rsidR="00746169" w:rsidRPr="00746169" w:rsidRDefault="00746169" w:rsidP="002342E4">
      <w:pPr>
        <w:pStyle w:val="Heading2"/>
        <w:spacing w:after="240" w:line="480" w:lineRule="auto"/>
      </w:pPr>
      <w:bookmarkStart w:id="352" w:name="_Toc69370032"/>
      <w:r w:rsidRPr="00746169">
        <w:t xml:space="preserve">The </w:t>
      </w:r>
      <w:r w:rsidR="005F61BD">
        <w:t>S</w:t>
      </w:r>
      <w:r w:rsidRPr="00746169">
        <w:t>oftware doesn</w:t>
      </w:r>
      <w:r w:rsidR="00266CDA">
        <w:t>’</w:t>
      </w:r>
      <w:r w:rsidRPr="00746169">
        <w:t>t start</w:t>
      </w:r>
      <w:r w:rsidR="00561563">
        <w:t>/</w:t>
      </w:r>
      <w:r w:rsidR="00BD7478">
        <w:t xml:space="preserve">Software </w:t>
      </w:r>
      <w:r w:rsidR="000441E7">
        <w:t>become unresponsive/</w:t>
      </w:r>
      <w:r w:rsidR="00BD7478">
        <w:t>crashes</w:t>
      </w:r>
      <w:bookmarkEnd w:id="352"/>
      <w:r w:rsidR="00BD7478">
        <w:t xml:space="preserve"> </w:t>
      </w:r>
    </w:p>
    <w:p w14:paraId="2A335A31" w14:textId="447C84B0" w:rsidR="008B7D5C" w:rsidRPr="008B7D5C" w:rsidRDefault="007F013A" w:rsidP="004456B2">
      <w:pPr>
        <w:pStyle w:val="ListParagraph"/>
        <w:numPr>
          <w:ilvl w:val="0"/>
          <w:numId w:val="36"/>
        </w:numPr>
        <w:spacing w:line="480" w:lineRule="auto"/>
      </w:pPr>
      <w:r>
        <w:t>Make sure that the program</w:t>
      </w:r>
      <w:r w:rsidR="00266CDA">
        <w:t>’</w:t>
      </w:r>
      <w:r w:rsidR="00DE34C2">
        <w:t xml:space="preserve">s window is </w:t>
      </w:r>
      <w:r w:rsidR="00BA7E41">
        <w:t>not currently minimized somewhere</w:t>
      </w:r>
      <w:r>
        <w:t xml:space="preserve">. </w:t>
      </w:r>
    </w:p>
    <w:p w14:paraId="2A88A369" w14:textId="5F1E2EB7" w:rsidR="007F013A" w:rsidRPr="00E64D29" w:rsidRDefault="00E629E8" w:rsidP="004456B2">
      <w:pPr>
        <w:pStyle w:val="ListParagraph"/>
        <w:numPr>
          <w:ilvl w:val="0"/>
          <w:numId w:val="36"/>
        </w:numPr>
        <w:spacing w:line="480" w:lineRule="auto"/>
      </w:pPr>
      <w:r>
        <w:t>En</w:t>
      </w:r>
      <w:r w:rsidR="007F013A">
        <w:t xml:space="preserve">sure that you are trying to run the </w:t>
      </w:r>
      <w:r w:rsidR="005F61BD">
        <w:t>S</w:t>
      </w:r>
      <w:r w:rsidR="007F013A">
        <w:t xml:space="preserve">oftware on a </w:t>
      </w:r>
      <w:r w:rsidR="000956E5">
        <w:t>W</w:t>
      </w:r>
      <w:r w:rsidR="007F013A">
        <w:t>indows</w:t>
      </w:r>
      <w:r w:rsidR="000956E5">
        <w:t xml:space="preserve"> 10</w:t>
      </w:r>
      <w:r w:rsidR="007F013A">
        <w:t xml:space="preserve"> </w:t>
      </w:r>
      <w:r w:rsidR="00164681">
        <w:t>operating</w:t>
      </w:r>
      <w:r w:rsidR="007F013A">
        <w:t xml:space="preserve"> system</w:t>
      </w:r>
      <w:r w:rsidR="004219AE">
        <w:t xml:space="preserve"> and that your Windows is up to date</w:t>
      </w:r>
      <w:r w:rsidR="007F013A">
        <w:t xml:space="preserve">. </w:t>
      </w:r>
      <w:r w:rsidR="00B6400E">
        <w:t>To check that</w:t>
      </w:r>
      <w:r>
        <w:t>,</w:t>
      </w:r>
      <w:r w:rsidR="00B6400E">
        <w:t xml:space="preserve"> you can type in the Windows Search Bar </w:t>
      </w:r>
      <w:r w:rsidR="00266CDA">
        <w:t>“</w:t>
      </w:r>
      <w:r w:rsidR="00B6400E">
        <w:t>Update</w:t>
      </w:r>
      <w:r>
        <w:t>,</w:t>
      </w:r>
      <w:r w:rsidR="00266CDA">
        <w:t>”</w:t>
      </w:r>
      <w:r w:rsidR="00B6400E">
        <w:t xml:space="preserve"> and it will show all the current information on the operating system and its updates.</w:t>
      </w:r>
    </w:p>
    <w:p w14:paraId="7192A950" w14:textId="5455767C" w:rsidR="00C56E7F" w:rsidRPr="00E64D29" w:rsidRDefault="00C56E7F" w:rsidP="004456B2">
      <w:pPr>
        <w:pStyle w:val="ListParagraph"/>
        <w:numPr>
          <w:ilvl w:val="0"/>
          <w:numId w:val="36"/>
        </w:numPr>
        <w:spacing w:line="480" w:lineRule="auto"/>
      </w:pPr>
      <w:r>
        <w:t>Check your CPU usage to ensure no other high</w:t>
      </w:r>
      <w:r w:rsidR="00DD327C">
        <w:t>-</w:t>
      </w:r>
      <w:r w:rsidR="002376A8">
        <w:t xml:space="preserve">level impact programs running and affecting your CPU or memory. To check that, </w:t>
      </w:r>
      <w:r w:rsidR="003860EE">
        <w:t>locate the</w:t>
      </w:r>
      <w:r w:rsidR="002376A8">
        <w:t xml:space="preserve"> task manager </w:t>
      </w:r>
      <w:r w:rsidR="0076589B">
        <w:t xml:space="preserve">and select the </w:t>
      </w:r>
      <w:r w:rsidR="001C3FA6">
        <w:t>Performance tab</w:t>
      </w:r>
      <w:r w:rsidR="002376A8">
        <w:t>.</w:t>
      </w:r>
      <w:r w:rsidR="00BB1150">
        <w:t xml:space="preserve"> To remove the task, right</w:t>
      </w:r>
      <w:r w:rsidR="00E629E8">
        <w:t>-</w:t>
      </w:r>
      <w:r w:rsidR="00BB1150">
        <w:t>click on it</w:t>
      </w:r>
      <w:r w:rsidR="00B06512">
        <w:t>,</w:t>
      </w:r>
      <w:r w:rsidR="00BB1150">
        <w:t xml:space="preserve"> and then delete </w:t>
      </w:r>
      <w:r w:rsidR="00B06512">
        <w:t xml:space="preserve">the </w:t>
      </w:r>
      <w:r w:rsidR="00BB1150">
        <w:t>task from the Task Manager.</w:t>
      </w:r>
    </w:p>
    <w:p w14:paraId="678FBA7C" w14:textId="5D18629F" w:rsidR="004E0A4C" w:rsidRDefault="004E0A4C" w:rsidP="004456B2">
      <w:pPr>
        <w:pStyle w:val="ListParagraph"/>
        <w:numPr>
          <w:ilvl w:val="0"/>
          <w:numId w:val="36"/>
        </w:numPr>
        <w:spacing w:line="480" w:lineRule="auto"/>
      </w:pPr>
      <w:r>
        <w:t>Check if the program</w:t>
      </w:r>
      <w:r w:rsidR="00266CDA">
        <w:t>’</w:t>
      </w:r>
      <w:r>
        <w:t>s shortcut has been damaged.</w:t>
      </w:r>
      <w:r w:rsidR="00BB1150">
        <w:t xml:space="preserve"> </w:t>
      </w:r>
      <w:r w:rsidR="004E6C27">
        <w:t xml:space="preserve">If it is, go to the </w:t>
      </w:r>
      <w:r w:rsidR="00B06512">
        <w:t>program</w:t>
      </w:r>
      <w:r w:rsidR="00266CDA">
        <w:t>’</w:t>
      </w:r>
      <w:r w:rsidR="00B06512">
        <w:t>s location file</w:t>
      </w:r>
      <w:r w:rsidR="004E6C27">
        <w:t xml:space="preserve"> and create a new shortcut from the original file.</w:t>
      </w:r>
    </w:p>
    <w:p w14:paraId="6AD80008" w14:textId="26C70F83" w:rsidR="00E24603" w:rsidRDefault="00E24603" w:rsidP="004456B2">
      <w:pPr>
        <w:pStyle w:val="ListParagraph"/>
        <w:numPr>
          <w:ilvl w:val="0"/>
          <w:numId w:val="36"/>
        </w:numPr>
        <w:spacing w:line="480" w:lineRule="auto"/>
      </w:pPr>
      <w:r>
        <w:t xml:space="preserve">Check if </w:t>
      </w:r>
      <w:r w:rsidR="00135A0A">
        <w:t>any</w:t>
      </w:r>
      <w:r>
        <w:t xml:space="preserve"> of the files that are part of the program were </w:t>
      </w:r>
      <w:r w:rsidR="0077210E">
        <w:t>deleted.</w:t>
      </w:r>
    </w:p>
    <w:p w14:paraId="7F7D0697" w14:textId="082534FE" w:rsidR="004D01A4" w:rsidRDefault="004D01A4" w:rsidP="004456B2">
      <w:pPr>
        <w:pStyle w:val="ListParagraph"/>
        <w:numPr>
          <w:ilvl w:val="0"/>
          <w:numId w:val="36"/>
        </w:numPr>
        <w:spacing w:line="480" w:lineRule="auto"/>
      </w:pPr>
      <w:r>
        <w:t xml:space="preserve">Check with the </w:t>
      </w:r>
      <w:r w:rsidR="003027C9">
        <w:t xml:space="preserve">Virus Scan whether </w:t>
      </w:r>
      <w:r w:rsidR="00135A0A">
        <w:t>a virus has infected the program</w:t>
      </w:r>
      <w:r w:rsidR="00F17751">
        <w:t>.</w:t>
      </w:r>
    </w:p>
    <w:p w14:paraId="41692651" w14:textId="77777777" w:rsidR="00156B1A" w:rsidRPr="00746169" w:rsidRDefault="00865C80" w:rsidP="000D30AB">
      <w:pPr>
        <w:pStyle w:val="Heading2"/>
        <w:spacing w:line="480" w:lineRule="auto"/>
      </w:pPr>
      <w:bookmarkStart w:id="353" w:name="_Toc69370033"/>
      <w:r>
        <w:t>The d</w:t>
      </w:r>
      <w:r w:rsidR="003158C6" w:rsidRPr="00746169">
        <w:t xml:space="preserve">atabase is missing or </w:t>
      </w:r>
      <w:r w:rsidR="00EF2177" w:rsidRPr="00746169">
        <w:t>corrupted</w:t>
      </w:r>
      <w:bookmarkEnd w:id="353"/>
    </w:p>
    <w:p w14:paraId="409D1ED1" w14:textId="4811175C" w:rsidR="00EF2177" w:rsidRPr="00EF2177" w:rsidRDefault="00EF2177" w:rsidP="00746169">
      <w:pPr>
        <w:spacing w:line="480" w:lineRule="auto"/>
        <w:ind w:firstLine="360"/>
      </w:pPr>
      <w:r>
        <w:t xml:space="preserve">If you </w:t>
      </w:r>
      <w:r w:rsidR="00B46634">
        <w:t>cannot</w:t>
      </w:r>
      <w:r>
        <w:t xml:space="preserve"> </w:t>
      </w:r>
      <w:r w:rsidR="00A26992">
        <w:t>connect to the database</w:t>
      </w:r>
      <w:r w:rsidR="7EF3C266">
        <w:t>,</w:t>
      </w:r>
      <w:r w:rsidR="00A26992">
        <w:t xml:space="preserve"> it could be that it has been deleted or corrupted. </w:t>
      </w:r>
      <w:r w:rsidR="00687F95">
        <w:t xml:space="preserve">In this </w:t>
      </w:r>
      <w:r w:rsidR="006931EE">
        <w:t>situation</w:t>
      </w:r>
      <w:r w:rsidR="00B46634">
        <w:t>,</w:t>
      </w:r>
      <w:r w:rsidR="006931EE">
        <w:t xml:space="preserve"> you will need to restore the database from a backup. </w:t>
      </w:r>
      <w:r w:rsidR="00264A27">
        <w:t>The backup will have to have been r</w:t>
      </w:r>
      <w:r w:rsidR="00B46634">
        <w:t>u</w:t>
      </w:r>
      <w:r w:rsidR="00264A27">
        <w:t xml:space="preserve">n previously and would be on another drive. </w:t>
      </w:r>
    </w:p>
    <w:p w14:paraId="4C380B61" w14:textId="08E1E9EB" w:rsidR="00201993" w:rsidRDefault="00201993" w:rsidP="00201993">
      <w:pPr>
        <w:pStyle w:val="ListParagraph"/>
        <w:numPr>
          <w:ilvl w:val="0"/>
          <w:numId w:val="37"/>
        </w:numPr>
        <w:spacing w:line="480" w:lineRule="auto"/>
      </w:pPr>
      <w:r>
        <w:t xml:space="preserve">Locate the </w:t>
      </w:r>
      <w:r w:rsidR="003E2918">
        <w:t>OneD</w:t>
      </w:r>
      <w:r>
        <w:t>rive</w:t>
      </w:r>
      <w:r w:rsidR="0023468A">
        <w:t xml:space="preserve"> folder</w:t>
      </w:r>
      <w:r>
        <w:t xml:space="preserve"> with the </w:t>
      </w:r>
      <w:r w:rsidR="00D605B2">
        <w:t xml:space="preserve">backup on it. </w:t>
      </w:r>
    </w:p>
    <w:p w14:paraId="08623FF3" w14:textId="66ECD235" w:rsidR="00D605B2" w:rsidRPr="00EF2177" w:rsidRDefault="00F751EB" w:rsidP="000D30AB">
      <w:pPr>
        <w:pStyle w:val="ListParagraph"/>
        <w:numPr>
          <w:ilvl w:val="0"/>
          <w:numId w:val="37"/>
        </w:numPr>
        <w:spacing w:line="480" w:lineRule="auto"/>
      </w:pPr>
      <w:r>
        <w:t xml:space="preserve">Connect the </w:t>
      </w:r>
      <w:r w:rsidR="003E2918">
        <w:t>One</w:t>
      </w:r>
      <w:r w:rsidR="0023468A">
        <w:t>D</w:t>
      </w:r>
      <w:r w:rsidR="00D25C1D">
        <w:t>rive</w:t>
      </w:r>
      <w:r w:rsidR="0023468A">
        <w:t xml:space="preserve"> folder</w:t>
      </w:r>
      <w:r w:rsidR="00D25C1D">
        <w:t xml:space="preserve"> to the </w:t>
      </w:r>
      <w:r w:rsidR="00280F31">
        <w:t xml:space="preserve">system. </w:t>
      </w:r>
    </w:p>
    <w:p w14:paraId="04A58D82" w14:textId="046C1B85" w:rsidR="00280F31" w:rsidRPr="00EF2177" w:rsidRDefault="2A951918" w:rsidP="000D30AB">
      <w:pPr>
        <w:pStyle w:val="ListParagraph"/>
        <w:numPr>
          <w:ilvl w:val="0"/>
          <w:numId w:val="37"/>
        </w:numPr>
        <w:spacing w:line="480" w:lineRule="auto"/>
      </w:pPr>
      <w:r>
        <w:t>Navigate</w:t>
      </w:r>
      <w:r w:rsidR="00A53267">
        <w:t xml:space="preserve"> into the Setting menu</w:t>
      </w:r>
    </w:p>
    <w:p w14:paraId="1CBC4BCB" w14:textId="28C56C6F" w:rsidR="00A53267" w:rsidRPr="00EF2177" w:rsidRDefault="00620C2C" w:rsidP="000D30AB">
      <w:pPr>
        <w:pStyle w:val="ListParagraph"/>
        <w:numPr>
          <w:ilvl w:val="0"/>
          <w:numId w:val="37"/>
        </w:numPr>
        <w:spacing w:line="480" w:lineRule="auto"/>
      </w:pPr>
      <w:r>
        <w:t>Go to Backup/Restore Database</w:t>
      </w:r>
    </w:p>
    <w:p w14:paraId="4CB0F9CD" w14:textId="774F453D" w:rsidR="00525AAE" w:rsidRPr="00EF2177" w:rsidRDefault="00620C2C" w:rsidP="000D30AB">
      <w:pPr>
        <w:pStyle w:val="ListParagraph"/>
        <w:numPr>
          <w:ilvl w:val="0"/>
          <w:numId w:val="37"/>
        </w:numPr>
        <w:spacing w:line="480" w:lineRule="auto"/>
      </w:pPr>
      <w:r>
        <w:t xml:space="preserve">Click </w:t>
      </w:r>
      <w:r w:rsidR="00542706">
        <w:t>r</w:t>
      </w:r>
      <w:r>
        <w:t>estore database</w:t>
      </w:r>
    </w:p>
    <w:p w14:paraId="68AC2E1D" w14:textId="63DFC3C0" w:rsidR="00D30C88" w:rsidRDefault="00D30C88" w:rsidP="000D30AB">
      <w:pPr>
        <w:pStyle w:val="ListParagraph"/>
        <w:numPr>
          <w:ilvl w:val="0"/>
          <w:numId w:val="37"/>
        </w:numPr>
        <w:spacing w:line="480" w:lineRule="auto"/>
      </w:pPr>
      <w:r>
        <w:t xml:space="preserve">The </w:t>
      </w:r>
      <w:r w:rsidR="005F61BD">
        <w:t>S</w:t>
      </w:r>
      <w:r>
        <w:t xml:space="preserve">oftware will then connect to the </w:t>
      </w:r>
      <w:r w:rsidR="2F79E31F">
        <w:t>OneDrive</w:t>
      </w:r>
      <w:r>
        <w:t xml:space="preserve"> </w:t>
      </w:r>
    </w:p>
    <w:p w14:paraId="4BF02DA1" w14:textId="46076AD5" w:rsidR="00D30C88" w:rsidRPr="00EF2177" w:rsidRDefault="00D30C88" w:rsidP="000D30AB">
      <w:pPr>
        <w:pStyle w:val="ListParagraph"/>
        <w:numPr>
          <w:ilvl w:val="0"/>
          <w:numId w:val="37"/>
        </w:numPr>
        <w:spacing w:line="480" w:lineRule="auto"/>
      </w:pPr>
      <w:r>
        <w:t xml:space="preserve">Click the copy of the </w:t>
      </w:r>
      <w:r w:rsidR="00446238">
        <w:t>database you want to</w:t>
      </w:r>
      <w:r w:rsidR="00ED2A0F">
        <w:t xml:space="preserve"> use </w:t>
      </w:r>
      <w:r w:rsidR="00584891">
        <w:t>to</w:t>
      </w:r>
      <w:r w:rsidR="00446238">
        <w:t xml:space="preserve"> restore. </w:t>
      </w:r>
    </w:p>
    <w:p w14:paraId="4D6A8173" w14:textId="208106A9" w:rsidR="00746169" w:rsidRPr="00746169" w:rsidRDefault="00746169" w:rsidP="000D30AB">
      <w:pPr>
        <w:pStyle w:val="Heading2"/>
        <w:spacing w:line="480" w:lineRule="auto"/>
      </w:pPr>
      <w:bookmarkStart w:id="354" w:name="_Toc69370034"/>
      <w:r w:rsidRPr="00746169">
        <w:t>Can</w:t>
      </w:r>
      <w:r w:rsidR="00266CDA">
        <w:t>’</w:t>
      </w:r>
      <w:r w:rsidRPr="00746169">
        <w:t>t save</w:t>
      </w:r>
      <w:r w:rsidR="00FC4A06">
        <w:t>/modify</w:t>
      </w:r>
      <w:r w:rsidR="00ED2A0F">
        <w:t xml:space="preserve"> </w:t>
      </w:r>
      <w:r w:rsidRPr="00746169">
        <w:t xml:space="preserve">patient or </w:t>
      </w:r>
      <w:r w:rsidR="005562E5">
        <w:t>m</w:t>
      </w:r>
      <w:r w:rsidRPr="00746169">
        <w:t>edication data</w:t>
      </w:r>
      <w:bookmarkEnd w:id="354"/>
    </w:p>
    <w:p w14:paraId="1ABB3000" w14:textId="79A6EA45" w:rsidR="00FC4A06" w:rsidRDefault="00D50AE0" w:rsidP="009C789C">
      <w:pPr>
        <w:pStyle w:val="ListParagraph"/>
        <w:numPr>
          <w:ilvl w:val="0"/>
          <w:numId w:val="44"/>
        </w:numPr>
        <w:spacing w:line="480" w:lineRule="auto"/>
      </w:pPr>
      <w:r>
        <w:t xml:space="preserve">If you </w:t>
      </w:r>
      <w:r w:rsidR="008E5EB4">
        <w:t>cannot</w:t>
      </w:r>
      <w:r>
        <w:t xml:space="preserve"> save information</w:t>
      </w:r>
      <w:r w:rsidR="729F546F">
        <w:t>,</w:t>
      </w:r>
      <w:r>
        <w:t xml:space="preserve"> it is likely because you are missing a required piece of information. Check the </w:t>
      </w:r>
      <w:r w:rsidR="00286082">
        <w:t>require</w:t>
      </w:r>
      <w:r w:rsidR="008E5EB4">
        <w:t>d</w:t>
      </w:r>
      <w:r w:rsidR="00286082">
        <w:t xml:space="preserve"> fields and ensure that they are all </w:t>
      </w:r>
      <w:r w:rsidR="00B302F5">
        <w:t>filled. If it still will not save</w:t>
      </w:r>
      <w:r w:rsidR="008E5EB4">
        <w:t>,</w:t>
      </w:r>
      <w:r w:rsidR="00B302F5">
        <w:t xml:space="preserve"> it is because you have ent</w:t>
      </w:r>
      <w:r w:rsidR="001003E0">
        <w:t>ered</w:t>
      </w:r>
      <w:r w:rsidR="00B302F5">
        <w:t xml:space="preserve"> invalid</w:t>
      </w:r>
      <w:r w:rsidR="001003E0" w:rsidRPr="001003E0">
        <w:t xml:space="preserve"> </w:t>
      </w:r>
      <w:r w:rsidR="001003E0">
        <w:t>data</w:t>
      </w:r>
      <w:r w:rsidR="00B302F5">
        <w:t xml:space="preserve">. Ensure that all the information you have entered </w:t>
      </w:r>
      <w:r w:rsidR="627EC89F">
        <w:t xml:space="preserve">is </w:t>
      </w:r>
      <w:r w:rsidR="47AEDF8E">
        <w:t>valid</w:t>
      </w:r>
      <w:r w:rsidR="00C2425C">
        <w:t>.</w:t>
      </w:r>
    </w:p>
    <w:p w14:paraId="32C60291" w14:textId="2EAF135B" w:rsidR="00BF56E7" w:rsidRDefault="00FC4A06" w:rsidP="009C789C">
      <w:pPr>
        <w:pStyle w:val="ListParagraph"/>
        <w:numPr>
          <w:ilvl w:val="0"/>
          <w:numId w:val="44"/>
        </w:numPr>
        <w:spacing w:line="480" w:lineRule="auto"/>
      </w:pPr>
      <w:r>
        <w:t xml:space="preserve">If you cannot modify </w:t>
      </w:r>
      <w:r w:rsidR="00C766B1">
        <w:t xml:space="preserve">data, ensure that you have permission to </w:t>
      </w:r>
      <w:r w:rsidR="00E110D3">
        <w:t>finish</w:t>
      </w:r>
      <w:r w:rsidR="000D35F4">
        <w:t xml:space="preserve"> the</w:t>
      </w:r>
      <w:r w:rsidR="0018156B">
        <w:t xml:space="preserve"> previous</w:t>
      </w:r>
      <w:r w:rsidR="00E110D3">
        <w:t>ly</w:t>
      </w:r>
      <w:r w:rsidR="0018156B">
        <w:t xml:space="preserve"> required steps</w:t>
      </w:r>
      <w:r w:rsidR="00BF56E7">
        <w:t>.</w:t>
      </w:r>
    </w:p>
    <w:p w14:paraId="478D3F65" w14:textId="1660A057" w:rsidR="00D50AE0" w:rsidRPr="008C34ED" w:rsidRDefault="002205F4" w:rsidP="009C789C">
      <w:pPr>
        <w:pStyle w:val="ListParagraph"/>
        <w:numPr>
          <w:ilvl w:val="0"/>
          <w:numId w:val="44"/>
        </w:numPr>
        <w:spacing w:line="480" w:lineRule="auto"/>
      </w:pPr>
      <w:r>
        <w:t>Otherwise, other options</w:t>
      </w:r>
      <w:r w:rsidR="00F05EAC">
        <w:t xml:space="preserve"> would be: l</w:t>
      </w:r>
      <w:r w:rsidR="002E7633">
        <w:t>og out and log back into the system</w:t>
      </w:r>
      <w:r>
        <w:t xml:space="preserve"> or r</w:t>
      </w:r>
      <w:r w:rsidR="009C789C">
        <w:t>estart the program.</w:t>
      </w:r>
    </w:p>
    <w:p w14:paraId="12733AF1" w14:textId="61BD1138" w:rsidR="00595CF9" w:rsidRPr="008C34ED" w:rsidRDefault="00595CF9" w:rsidP="002342E4">
      <w:pPr>
        <w:pStyle w:val="Heading2"/>
        <w:spacing w:line="480" w:lineRule="auto"/>
      </w:pPr>
      <w:bookmarkStart w:id="355" w:name="_Toc69370035"/>
      <w:r>
        <w:t>Can</w:t>
      </w:r>
      <w:r w:rsidR="00266CDA">
        <w:t>’</w:t>
      </w:r>
      <w:r>
        <w:t xml:space="preserve">t import patient </w:t>
      </w:r>
      <w:r w:rsidR="009D7865">
        <w:t>data files to the system</w:t>
      </w:r>
      <w:bookmarkEnd w:id="355"/>
    </w:p>
    <w:p w14:paraId="16FC2073" w14:textId="2141961F" w:rsidR="009D7865" w:rsidRPr="009D7865" w:rsidRDefault="009D7865" w:rsidP="009C4FBE">
      <w:pPr>
        <w:pStyle w:val="ListParagraph"/>
        <w:numPr>
          <w:ilvl w:val="0"/>
          <w:numId w:val="45"/>
        </w:numPr>
        <w:spacing w:line="480" w:lineRule="auto"/>
      </w:pPr>
      <w:r>
        <w:t xml:space="preserve">Ensure that the file you are importing has </w:t>
      </w:r>
      <w:r w:rsidR="00F54941">
        <w:t>the</w:t>
      </w:r>
      <w:r>
        <w:t xml:space="preserve"> correct format.</w:t>
      </w:r>
      <w:r w:rsidR="00125AB5">
        <w:t xml:space="preserve"> To check the file</w:t>
      </w:r>
      <w:r w:rsidR="00266CDA">
        <w:t>’</w:t>
      </w:r>
      <w:r w:rsidR="00125AB5">
        <w:t xml:space="preserve">s </w:t>
      </w:r>
      <w:r w:rsidR="00F54941">
        <w:t>structure</w:t>
      </w:r>
      <w:r w:rsidR="00125AB5">
        <w:t>, go to the file</w:t>
      </w:r>
      <w:r w:rsidR="00266CDA">
        <w:t>’</w:t>
      </w:r>
      <w:r w:rsidR="00125AB5">
        <w:t>s properties.</w:t>
      </w:r>
    </w:p>
    <w:p w14:paraId="4E116530" w14:textId="027BC275" w:rsidR="006B5159" w:rsidRDefault="006B5159" w:rsidP="009C4FBE">
      <w:pPr>
        <w:pStyle w:val="ListParagraph"/>
        <w:numPr>
          <w:ilvl w:val="0"/>
          <w:numId w:val="45"/>
        </w:numPr>
        <w:spacing w:line="480" w:lineRule="auto"/>
      </w:pPr>
      <w:r>
        <w:t xml:space="preserve">Ensure that the same </w:t>
      </w:r>
      <w:r w:rsidR="00CE5F0F">
        <w:t>file data does not already exist in the system and has a unique name.</w:t>
      </w:r>
    </w:p>
    <w:p w14:paraId="448B2087" w14:textId="60DFBB99" w:rsidR="00CE5F0F" w:rsidRPr="009D7865" w:rsidRDefault="00012C81" w:rsidP="009C4FBE">
      <w:pPr>
        <w:pStyle w:val="ListParagraph"/>
        <w:numPr>
          <w:ilvl w:val="0"/>
          <w:numId w:val="45"/>
        </w:numPr>
        <w:spacing w:line="480" w:lineRule="auto"/>
      </w:pPr>
      <w:r>
        <w:t xml:space="preserve">Ensure that </w:t>
      </w:r>
      <w:r w:rsidR="00F54941">
        <w:t xml:space="preserve">the </w:t>
      </w:r>
      <w:r>
        <w:t>correct file was selected.</w:t>
      </w:r>
    </w:p>
    <w:p w14:paraId="05EA215C" w14:textId="765B3B7A" w:rsidR="005A1666" w:rsidRDefault="005A1666" w:rsidP="002342E4">
      <w:pPr>
        <w:pStyle w:val="Heading2"/>
        <w:spacing w:line="480" w:lineRule="auto"/>
      </w:pPr>
      <w:bookmarkStart w:id="356" w:name="_Toc69370036"/>
      <w:r>
        <w:t>Can</w:t>
      </w:r>
      <w:r w:rsidR="00266CDA">
        <w:t>’</w:t>
      </w:r>
      <w:r>
        <w:t>t print medication/patient report</w:t>
      </w:r>
      <w:bookmarkEnd w:id="356"/>
    </w:p>
    <w:p w14:paraId="6E33A349" w14:textId="468C112C" w:rsidR="005A1666" w:rsidRDefault="005A1666" w:rsidP="00B27011">
      <w:pPr>
        <w:pStyle w:val="ListParagraph"/>
        <w:numPr>
          <w:ilvl w:val="0"/>
          <w:numId w:val="46"/>
        </w:numPr>
        <w:spacing w:line="480" w:lineRule="auto"/>
        <w:rPr>
          <w:rFonts w:cstheme="minorHAnsi"/>
        </w:rPr>
      </w:pPr>
      <w:r w:rsidRPr="005A1666">
        <w:rPr>
          <w:rFonts w:cstheme="minorHAnsi"/>
        </w:rPr>
        <w:t xml:space="preserve">Check </w:t>
      </w:r>
      <w:r>
        <w:rPr>
          <w:rFonts w:cstheme="minorHAnsi"/>
        </w:rPr>
        <w:t xml:space="preserve">if the laptop is connected to the printer through the USB or </w:t>
      </w:r>
      <w:r w:rsidR="00A65767">
        <w:rPr>
          <w:rFonts w:cstheme="minorHAnsi"/>
        </w:rPr>
        <w:t>Web.</w:t>
      </w:r>
      <w:r w:rsidRPr="005A1666">
        <w:rPr>
          <w:rFonts w:cstheme="minorHAnsi"/>
        </w:rPr>
        <w:t xml:space="preserve"> </w:t>
      </w:r>
    </w:p>
    <w:p w14:paraId="34D416C2" w14:textId="022CC62A" w:rsidR="00B27011" w:rsidRDefault="005A1666" w:rsidP="00B27011">
      <w:pPr>
        <w:pStyle w:val="ListParagraph"/>
        <w:numPr>
          <w:ilvl w:val="0"/>
          <w:numId w:val="46"/>
        </w:numPr>
        <w:spacing w:line="480" w:lineRule="auto"/>
        <w:rPr>
          <w:rFonts w:cstheme="minorHAnsi"/>
        </w:rPr>
      </w:pPr>
      <w:r w:rsidRPr="00B27011">
        <w:rPr>
          <w:rFonts w:cstheme="minorHAnsi"/>
        </w:rPr>
        <w:t xml:space="preserve">Check </w:t>
      </w:r>
      <w:r w:rsidR="00A65767" w:rsidRPr="00B27011">
        <w:rPr>
          <w:rFonts w:cstheme="minorHAnsi"/>
        </w:rPr>
        <w:t>for</w:t>
      </w:r>
      <w:r w:rsidRPr="00B27011">
        <w:rPr>
          <w:rFonts w:cstheme="minorHAnsi"/>
        </w:rPr>
        <w:t xml:space="preserve"> warning </w:t>
      </w:r>
      <w:r w:rsidR="00A65767" w:rsidRPr="00B27011">
        <w:rPr>
          <w:rFonts w:cstheme="minorHAnsi"/>
        </w:rPr>
        <w:t>messages</w:t>
      </w:r>
      <w:r w:rsidRPr="00B27011">
        <w:rPr>
          <w:rFonts w:cstheme="minorHAnsi"/>
        </w:rPr>
        <w:t xml:space="preserve"> associated with </w:t>
      </w:r>
      <w:r w:rsidR="00A65767" w:rsidRPr="00B27011">
        <w:rPr>
          <w:rFonts w:cstheme="minorHAnsi"/>
        </w:rPr>
        <w:t>printing the report.</w:t>
      </w:r>
    </w:p>
    <w:p w14:paraId="1FFD1CC7" w14:textId="0ABADAC1" w:rsidR="00B27011" w:rsidRDefault="00B27011" w:rsidP="00B27011">
      <w:pPr>
        <w:pStyle w:val="ListParagraph"/>
        <w:numPr>
          <w:ilvl w:val="0"/>
          <w:numId w:val="46"/>
        </w:numPr>
        <w:spacing w:line="480" w:lineRule="auto"/>
        <w:rPr>
          <w:rFonts w:cstheme="minorHAnsi"/>
        </w:rPr>
      </w:pPr>
      <w:r>
        <w:rPr>
          <w:rFonts w:cstheme="minorHAnsi"/>
        </w:rPr>
        <w:t xml:space="preserve">Make sure that </w:t>
      </w:r>
      <w:r w:rsidR="00F54941">
        <w:rPr>
          <w:rFonts w:cstheme="minorHAnsi"/>
        </w:rPr>
        <w:t xml:space="preserve">the </w:t>
      </w:r>
      <w:r>
        <w:rPr>
          <w:rFonts w:cstheme="minorHAnsi"/>
        </w:rPr>
        <w:t>printer is on.</w:t>
      </w:r>
    </w:p>
    <w:p w14:paraId="2CF83B0E" w14:textId="3D66D902" w:rsidR="00B27011" w:rsidRPr="00B27011" w:rsidRDefault="00B27011" w:rsidP="00B27011">
      <w:pPr>
        <w:pStyle w:val="ListParagraph"/>
        <w:numPr>
          <w:ilvl w:val="0"/>
          <w:numId w:val="46"/>
        </w:numPr>
        <w:spacing w:line="480" w:lineRule="auto"/>
        <w:rPr>
          <w:rFonts w:cstheme="minorHAnsi"/>
        </w:rPr>
      </w:pPr>
      <w:r>
        <w:rPr>
          <w:rFonts w:cstheme="minorHAnsi"/>
        </w:rPr>
        <w:t xml:space="preserve">Make sure that </w:t>
      </w:r>
      <w:r w:rsidR="00F54941">
        <w:rPr>
          <w:rFonts w:cstheme="minorHAnsi"/>
        </w:rPr>
        <w:t xml:space="preserve">the </w:t>
      </w:r>
      <w:r>
        <w:rPr>
          <w:rFonts w:cstheme="minorHAnsi"/>
        </w:rPr>
        <w:t>printer has enough paper or ink and that it is not broken.</w:t>
      </w:r>
    </w:p>
    <w:p w14:paraId="02F6A0BF" w14:textId="5D12221C" w:rsidR="005A1666" w:rsidRPr="005A1666" w:rsidRDefault="005A1666" w:rsidP="00B27011">
      <w:pPr>
        <w:pStyle w:val="ListParagraph"/>
        <w:numPr>
          <w:ilvl w:val="0"/>
          <w:numId w:val="46"/>
        </w:numPr>
        <w:spacing w:line="480" w:lineRule="auto"/>
        <w:rPr>
          <w:rFonts w:cstheme="minorHAnsi"/>
        </w:rPr>
      </w:pPr>
      <w:r w:rsidRPr="005A1666">
        <w:rPr>
          <w:rFonts w:cstheme="minorHAnsi"/>
        </w:rPr>
        <w:t>Refer to the printer</w:t>
      </w:r>
      <w:r w:rsidR="00266CDA">
        <w:rPr>
          <w:rFonts w:cstheme="minorHAnsi"/>
        </w:rPr>
        <w:t>’</w:t>
      </w:r>
      <w:r w:rsidRPr="005A1666">
        <w:rPr>
          <w:rFonts w:cstheme="minorHAnsi"/>
        </w:rPr>
        <w:t>s owner</w:t>
      </w:r>
      <w:r w:rsidR="00266CDA">
        <w:rPr>
          <w:rFonts w:cstheme="minorHAnsi"/>
        </w:rPr>
        <w:t>’</w:t>
      </w:r>
      <w:r w:rsidRPr="005A1666">
        <w:rPr>
          <w:rFonts w:cstheme="minorHAnsi"/>
        </w:rPr>
        <w:t>s manual for further troubleshooting.</w:t>
      </w:r>
    </w:p>
    <w:p w14:paraId="20F11420" w14:textId="3DBC8FEC" w:rsidR="00E42EFC" w:rsidRPr="00746169" w:rsidRDefault="00E42EFC" w:rsidP="002342E4">
      <w:pPr>
        <w:pStyle w:val="Heading2"/>
        <w:spacing w:line="480" w:lineRule="auto"/>
      </w:pPr>
      <w:bookmarkStart w:id="357" w:name="_Toc69370037"/>
      <w:r w:rsidRPr="00746169">
        <w:t xml:space="preserve">Unable to connect to </w:t>
      </w:r>
      <w:r w:rsidR="0393F3B3" w:rsidRPr="00746169">
        <w:t>OneDrive</w:t>
      </w:r>
      <w:bookmarkEnd w:id="357"/>
    </w:p>
    <w:p w14:paraId="50035C73" w14:textId="45C79F62" w:rsidR="007862D4" w:rsidRDefault="00227A74" w:rsidP="000D30AB">
      <w:pPr>
        <w:spacing w:line="480" w:lineRule="auto"/>
      </w:pPr>
      <w:r>
        <w:t xml:space="preserve">If the </w:t>
      </w:r>
      <w:r w:rsidR="005F61BD">
        <w:t>S</w:t>
      </w:r>
      <w:r w:rsidR="004006D5">
        <w:t xml:space="preserve">oftware is not able to connect to </w:t>
      </w:r>
      <w:r w:rsidR="6232A29B">
        <w:t>OneDrive</w:t>
      </w:r>
      <w:r w:rsidR="008E5EB4">
        <w:t>,</w:t>
      </w:r>
      <w:r w:rsidR="004006D5">
        <w:t xml:space="preserve"> attempt the following. </w:t>
      </w:r>
    </w:p>
    <w:p w14:paraId="36EF996C" w14:textId="18B4488E" w:rsidR="004006D5" w:rsidRDefault="004006D5" w:rsidP="000D30AB">
      <w:pPr>
        <w:pStyle w:val="ListParagraph"/>
        <w:numPr>
          <w:ilvl w:val="0"/>
          <w:numId w:val="38"/>
        </w:numPr>
        <w:spacing w:line="480" w:lineRule="auto"/>
      </w:pPr>
      <w:r>
        <w:t xml:space="preserve">Make sure that </w:t>
      </w:r>
      <w:r w:rsidR="005562E5">
        <w:t>W</w:t>
      </w:r>
      <w:r>
        <w:t>indows is connected to the internet</w:t>
      </w:r>
      <w:r w:rsidR="00160006">
        <w:t xml:space="preserve"> e</w:t>
      </w:r>
      <w:r>
        <w:t xml:space="preserve">ither via wireless or </w:t>
      </w:r>
      <w:r w:rsidR="009B715A">
        <w:t xml:space="preserve">ethernet. </w:t>
      </w:r>
    </w:p>
    <w:p w14:paraId="0796AE4A" w14:textId="53D863A2" w:rsidR="009B715A" w:rsidRDefault="00D146DA" w:rsidP="000D30AB">
      <w:pPr>
        <w:pStyle w:val="ListParagraph"/>
        <w:numPr>
          <w:ilvl w:val="0"/>
          <w:numId w:val="38"/>
        </w:numPr>
        <w:spacing w:line="480" w:lineRule="auto"/>
      </w:pPr>
      <w:r>
        <w:t xml:space="preserve">Make sure that other </w:t>
      </w:r>
      <w:r w:rsidR="0044206B">
        <w:t xml:space="preserve">programs </w:t>
      </w:r>
      <w:r w:rsidR="00696027">
        <w:t>can</w:t>
      </w:r>
      <w:r w:rsidR="0044206B">
        <w:t xml:space="preserve"> access the internet. </w:t>
      </w:r>
    </w:p>
    <w:p w14:paraId="3B49B5B6" w14:textId="1873FA4C" w:rsidR="00D55BB3" w:rsidRPr="009C4FBE" w:rsidRDefault="006124C1" w:rsidP="009C4FBE">
      <w:pPr>
        <w:pStyle w:val="ListParagraph"/>
        <w:numPr>
          <w:ilvl w:val="0"/>
          <w:numId w:val="38"/>
        </w:numPr>
        <w:spacing w:line="480" w:lineRule="auto"/>
        <w:rPr>
          <w:rFonts w:cstheme="minorHAnsi"/>
        </w:rPr>
      </w:pPr>
      <w:r>
        <w:t xml:space="preserve">Check to see if </w:t>
      </w:r>
      <w:r w:rsidR="5DECB71A">
        <w:t>OneDrive</w:t>
      </w:r>
      <w:r>
        <w:t xml:space="preserve"> is having </w:t>
      </w:r>
      <w:r w:rsidR="00160006">
        <w:t xml:space="preserve">connectivity </w:t>
      </w:r>
      <w:r>
        <w:t>issue</w:t>
      </w:r>
      <w:r w:rsidR="00160006">
        <w:t>s</w:t>
      </w:r>
      <w:r>
        <w:t xml:space="preserve">. </w:t>
      </w:r>
      <w:bookmarkStart w:id="358" w:name="_Hlk57047063"/>
    </w:p>
    <w:p w14:paraId="1A3B8855" w14:textId="77777777" w:rsidR="009C4FBE" w:rsidRPr="004A2FF8" w:rsidRDefault="00D55BB3" w:rsidP="004A2FF8">
      <w:pPr>
        <w:pStyle w:val="Heading2"/>
        <w:spacing w:line="480" w:lineRule="auto"/>
        <w:rPr>
          <w:rFonts w:asciiTheme="minorHAnsi" w:hAnsiTheme="minorHAnsi" w:cstheme="minorHAnsi"/>
          <w:sz w:val="22"/>
          <w:szCs w:val="22"/>
        </w:rPr>
      </w:pPr>
      <w:bookmarkStart w:id="359" w:name="_Toc69370038"/>
      <w:r w:rsidRPr="004A2FF8">
        <w:rPr>
          <w:rFonts w:asciiTheme="minorHAnsi" w:hAnsiTheme="minorHAnsi" w:cstheme="minorHAnsi"/>
          <w:sz w:val="22"/>
          <w:szCs w:val="22"/>
        </w:rPr>
        <w:t>User cannot log in</w:t>
      </w:r>
      <w:bookmarkEnd w:id="359"/>
    </w:p>
    <w:p w14:paraId="7CFFAB88" w14:textId="06E89F77" w:rsidR="00131087" w:rsidRPr="004A2FF8" w:rsidRDefault="00131087" w:rsidP="004A2FF8">
      <w:pPr>
        <w:pStyle w:val="ListParagraph"/>
        <w:numPr>
          <w:ilvl w:val="0"/>
          <w:numId w:val="48"/>
        </w:numPr>
        <w:spacing w:line="480" w:lineRule="auto"/>
        <w:rPr>
          <w:rFonts w:cstheme="minorHAnsi"/>
        </w:rPr>
      </w:pPr>
      <w:r w:rsidRPr="004A2FF8">
        <w:rPr>
          <w:rFonts w:cstheme="minorHAnsi"/>
        </w:rPr>
        <w:t xml:space="preserve">Ensure that you are entering </w:t>
      </w:r>
      <w:r w:rsidR="003E024E">
        <w:rPr>
          <w:rFonts w:cstheme="minorHAnsi"/>
        </w:rPr>
        <w:t xml:space="preserve">the </w:t>
      </w:r>
      <w:r w:rsidRPr="004A2FF8">
        <w:rPr>
          <w:rFonts w:cstheme="minorHAnsi"/>
        </w:rPr>
        <w:t>correct credentials.</w:t>
      </w:r>
    </w:p>
    <w:p w14:paraId="7EE8B308" w14:textId="3E65A5A0" w:rsidR="00131087" w:rsidRPr="004A2FF8" w:rsidRDefault="00131087" w:rsidP="004A2FF8">
      <w:pPr>
        <w:pStyle w:val="ListParagraph"/>
        <w:numPr>
          <w:ilvl w:val="0"/>
          <w:numId w:val="48"/>
        </w:numPr>
        <w:spacing w:line="480" w:lineRule="auto"/>
        <w:rPr>
          <w:rFonts w:cstheme="minorHAnsi"/>
        </w:rPr>
      </w:pPr>
      <w:r w:rsidRPr="004A2FF8">
        <w:rPr>
          <w:rFonts w:cstheme="minorHAnsi"/>
        </w:rPr>
        <w:t>Attempt to log in with your id.</w:t>
      </w:r>
    </w:p>
    <w:p w14:paraId="145B7432" w14:textId="253A402C" w:rsidR="00131087" w:rsidRPr="004A2FF8" w:rsidRDefault="00E57468" w:rsidP="004A2FF8">
      <w:pPr>
        <w:pStyle w:val="ListParagraph"/>
        <w:numPr>
          <w:ilvl w:val="0"/>
          <w:numId w:val="48"/>
        </w:numPr>
        <w:spacing w:line="480" w:lineRule="auto"/>
        <w:rPr>
          <w:rFonts w:cstheme="minorHAnsi"/>
        </w:rPr>
      </w:pPr>
      <w:r w:rsidRPr="004A2FF8">
        <w:rPr>
          <w:rFonts w:cstheme="minorHAnsi"/>
        </w:rPr>
        <w:t xml:space="preserve">Allow admin to log into the system and modify your credentials. </w:t>
      </w:r>
      <w:r w:rsidR="00524B7E" w:rsidRPr="004A2FF8">
        <w:rPr>
          <w:rFonts w:cstheme="minorHAnsi"/>
        </w:rPr>
        <w:t xml:space="preserve">If the admin cannot log in, </w:t>
      </w:r>
      <w:r w:rsidR="00072895" w:rsidRPr="004A2FF8">
        <w:rPr>
          <w:rFonts w:cstheme="minorHAnsi"/>
        </w:rPr>
        <w:t xml:space="preserve">he/she can log in </w:t>
      </w:r>
      <w:r w:rsidR="006E0D3C" w:rsidRPr="004A2FF8">
        <w:rPr>
          <w:rFonts w:cstheme="minorHAnsi"/>
        </w:rPr>
        <w:t>with</w:t>
      </w:r>
      <w:r w:rsidR="00072895" w:rsidRPr="004A2FF8">
        <w:rPr>
          <w:rFonts w:cstheme="minorHAnsi"/>
        </w:rPr>
        <w:t xml:space="preserve"> the security questions.</w:t>
      </w:r>
    </w:p>
    <w:p w14:paraId="409C1005" w14:textId="77777777" w:rsidR="009C4FBE" w:rsidRDefault="009C4FBE" w:rsidP="002342E4">
      <w:pPr>
        <w:spacing w:line="480" w:lineRule="auto"/>
      </w:pPr>
    </w:p>
    <w:p w14:paraId="2B83B520" w14:textId="78E9E8FC" w:rsidR="00AF0573" w:rsidRDefault="00AF0573" w:rsidP="009C4FBE">
      <w:pPr>
        <w:pStyle w:val="ListParagraph"/>
        <w:numPr>
          <w:ilvl w:val="0"/>
          <w:numId w:val="47"/>
        </w:numPr>
        <w:sectPr w:rsidR="00AF0573" w:rsidSect="00D10C97">
          <w:headerReference w:type="default" r:id="rId182"/>
          <w:footerReference w:type="default" r:id="rId183"/>
          <w:pgSz w:w="12240" w:h="15840"/>
          <w:pgMar w:top="1440" w:right="1440" w:bottom="1440" w:left="1440" w:header="720" w:footer="720" w:gutter="0"/>
          <w:cols w:space="720"/>
          <w:docGrid w:linePitch="360"/>
        </w:sectPr>
      </w:pPr>
    </w:p>
    <w:p w14:paraId="0AC5947A" w14:textId="34FE4775" w:rsidR="008165F8" w:rsidRDefault="00AF0573" w:rsidP="00AF0573">
      <w:pPr>
        <w:pStyle w:val="Heading1"/>
      </w:pPr>
      <w:bookmarkStart w:id="360" w:name="_Toc69370039"/>
      <w:r>
        <w:t>A</w:t>
      </w:r>
      <w:r w:rsidR="002D1B5E">
        <w:t xml:space="preserve">ppendix O: </w:t>
      </w:r>
      <w:r w:rsidR="00417373">
        <w:t xml:space="preserve">Database </w:t>
      </w:r>
      <w:r w:rsidR="00E26D6B">
        <w:t>Schema</w:t>
      </w:r>
      <w:bookmarkEnd w:id="360"/>
    </w:p>
    <w:p w14:paraId="7D842512" w14:textId="3C35B28E" w:rsidR="001A4634" w:rsidRPr="001A4634" w:rsidRDefault="00350126" w:rsidP="001A4634">
      <w:r>
        <w:object w:dxaOrig="16627" w:dyaOrig="21893" w14:anchorId="0C9D0344">
          <v:shape id="_x0000_i1036" type="#_x0000_t75" style="width:467.25pt;height:615.05pt" o:ole="">
            <v:imagedata r:id="rId184" o:title=""/>
          </v:shape>
          <o:OLEObject Type="Embed" ProgID="Visio.Drawing.15" ShapeID="_x0000_i1036" DrawAspect="Content" ObjectID="_1680447259" r:id="rId185"/>
        </w:object>
      </w:r>
    </w:p>
    <w:p w14:paraId="2DAC31EB" w14:textId="77777777" w:rsidR="004A6E4C" w:rsidRDefault="004A6E4C" w:rsidP="00924269">
      <w:pPr>
        <w:pStyle w:val="Heading1"/>
        <w:sectPr w:rsidR="004A6E4C" w:rsidSect="00D10C97">
          <w:headerReference w:type="default" r:id="rId186"/>
          <w:pgSz w:w="12240" w:h="15840"/>
          <w:pgMar w:top="1440" w:right="1440" w:bottom="1440" w:left="1440" w:header="720" w:footer="720" w:gutter="0"/>
          <w:cols w:space="720"/>
          <w:docGrid w:linePitch="360"/>
        </w:sectPr>
      </w:pPr>
    </w:p>
    <w:p w14:paraId="16640A57" w14:textId="768DE4E0" w:rsidR="00924269" w:rsidRDefault="00924269" w:rsidP="00924269">
      <w:pPr>
        <w:pStyle w:val="Heading1"/>
      </w:pPr>
      <w:bookmarkStart w:id="361" w:name="_Toc69370040"/>
      <w:r>
        <w:t xml:space="preserve">Appendix </w:t>
      </w:r>
      <w:r w:rsidR="00A6071C">
        <w:t>P</w:t>
      </w:r>
      <w:r>
        <w:t>: Data Dictionary</w:t>
      </w:r>
      <w:bookmarkEnd w:id="361"/>
    </w:p>
    <w:bookmarkEnd w:id="358"/>
    <w:p w14:paraId="37989CDB" w14:textId="77777777" w:rsidR="00AB6248" w:rsidRDefault="00AB6248" w:rsidP="00924269"/>
    <w:p w14:paraId="7A76E6FC" w14:textId="36FA2042" w:rsidR="00CC35CE" w:rsidRDefault="00CC35CE" w:rsidP="00DF283C">
      <w:pPr>
        <w:pStyle w:val="Heading2"/>
      </w:pPr>
      <w:bookmarkStart w:id="362" w:name="_Toc69370041"/>
      <w:r>
        <w:t>Patient Table</w:t>
      </w:r>
      <w:bookmarkEnd w:id="362"/>
    </w:p>
    <w:p w14:paraId="03B14CEF" w14:textId="77777777" w:rsidR="00CC35CE" w:rsidRPr="00CC35CE" w:rsidRDefault="00CC35CE" w:rsidP="00CC35C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7"/>
        <w:gridCol w:w="4840"/>
        <w:gridCol w:w="1158"/>
        <w:gridCol w:w="939"/>
      </w:tblGrid>
      <w:tr w:rsidR="003454E5" w:rsidRPr="00851DED" w14:paraId="424FD289" w14:textId="77777777" w:rsidTr="00314A0C">
        <w:tc>
          <w:tcPr>
            <w:tcW w:w="2407" w:type="dxa"/>
            <w:tcBorders>
              <w:top w:val="single" w:sz="6" w:space="0" w:color="000000"/>
              <w:left w:val="single" w:sz="6" w:space="0" w:color="000000"/>
              <w:bottom w:val="single" w:sz="6" w:space="0" w:color="000000"/>
              <w:right w:val="single" w:sz="6" w:space="0" w:color="000000"/>
            </w:tcBorders>
            <w:shd w:val="clear" w:color="auto" w:fill="auto"/>
            <w:hideMark/>
          </w:tcPr>
          <w:p w14:paraId="4CEEAC03"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7B49BAFD"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56977C30"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0C841615"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Integer </w:t>
            </w:r>
          </w:p>
        </w:tc>
      </w:tr>
      <w:tr w:rsidR="003454E5" w:rsidRPr="00851DED" w14:paraId="3239FBB6" w14:textId="77777777" w:rsidTr="00314A0C">
        <w:tc>
          <w:tcPr>
            <w:tcW w:w="2407" w:type="dxa"/>
            <w:tcBorders>
              <w:top w:val="outset" w:sz="6" w:space="0" w:color="auto"/>
              <w:left w:val="single" w:sz="6" w:space="0" w:color="000000"/>
              <w:bottom w:val="single" w:sz="6" w:space="0" w:color="000000"/>
              <w:right w:val="single" w:sz="6" w:space="0" w:color="000000"/>
            </w:tcBorders>
            <w:shd w:val="clear" w:color="auto" w:fill="auto"/>
            <w:hideMark/>
          </w:tcPr>
          <w:p w14:paraId="0B4CA05F"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15B124BF" w14:textId="77777777" w:rsidR="003454E5" w:rsidRPr="00851DED" w:rsidRDefault="003454E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7DB6AC2"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79B773B"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 </w:t>
            </w:r>
          </w:p>
        </w:tc>
      </w:tr>
      <w:tr w:rsidR="003454E5" w:rsidRPr="00851DED" w14:paraId="74A63A4B" w14:textId="77777777" w:rsidTr="00314A0C">
        <w:tc>
          <w:tcPr>
            <w:tcW w:w="2407" w:type="dxa"/>
            <w:tcBorders>
              <w:top w:val="outset" w:sz="6" w:space="0" w:color="auto"/>
              <w:left w:val="single" w:sz="6" w:space="0" w:color="000000"/>
              <w:bottom w:val="single" w:sz="6" w:space="0" w:color="000000"/>
              <w:right w:val="single" w:sz="6" w:space="0" w:color="000000"/>
            </w:tcBorders>
            <w:shd w:val="clear" w:color="auto" w:fill="auto"/>
            <w:hideMark/>
          </w:tcPr>
          <w:p w14:paraId="757A3075"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6BA1F34F" w14:textId="2FDC8595" w:rsidR="003454E5" w:rsidRPr="00851DED" w:rsidRDefault="00696027"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3454E5" w:rsidRPr="00851DED">
              <w:rPr>
                <w:rFonts w:ascii="Calibri" w:eastAsia="Times New Roman" w:hAnsi="Calibri" w:cs="Calibri"/>
              </w:rPr>
              <w:t xml:space="preserve">enerated by the system when </w:t>
            </w:r>
            <w:r>
              <w:rPr>
                <w:rFonts w:ascii="Calibri" w:eastAsia="Times New Roman" w:hAnsi="Calibri" w:cs="Calibri"/>
              </w:rPr>
              <w:t xml:space="preserve">a </w:t>
            </w:r>
            <w:r w:rsidR="003454E5"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F0012D0"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0DE8BCF" w14:textId="77777777" w:rsidR="003454E5" w:rsidRPr="00851DED" w:rsidRDefault="003454E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3454E5" w:rsidRPr="00851DED" w14:paraId="6D2DECE7" w14:textId="77777777" w:rsidTr="00314A0C">
        <w:tc>
          <w:tcPr>
            <w:tcW w:w="2407" w:type="dxa"/>
            <w:tcBorders>
              <w:top w:val="outset" w:sz="6" w:space="0" w:color="auto"/>
              <w:left w:val="single" w:sz="6" w:space="0" w:color="000000"/>
              <w:bottom w:val="single" w:sz="6" w:space="0" w:color="000000"/>
              <w:right w:val="single" w:sz="6" w:space="0" w:color="000000"/>
            </w:tcBorders>
            <w:shd w:val="clear" w:color="auto" w:fill="auto"/>
            <w:hideMark/>
          </w:tcPr>
          <w:p w14:paraId="281754FF"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Definition/Description </w:t>
            </w:r>
          </w:p>
        </w:tc>
        <w:tc>
          <w:tcPr>
            <w:tcW w:w="6937"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DAEFD07" w14:textId="10FD2396" w:rsidR="003454E5" w:rsidRPr="00851DED" w:rsidRDefault="003454E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3454E5" w:rsidRPr="00851DED" w14:paraId="4999922A" w14:textId="77777777" w:rsidTr="00314A0C">
        <w:tc>
          <w:tcPr>
            <w:tcW w:w="2407" w:type="dxa"/>
            <w:tcBorders>
              <w:top w:val="outset" w:sz="6" w:space="0" w:color="auto"/>
              <w:left w:val="single" w:sz="6" w:space="0" w:color="000000"/>
              <w:bottom w:val="single" w:sz="6" w:space="0" w:color="000000"/>
              <w:right w:val="single" w:sz="6" w:space="0" w:color="000000"/>
            </w:tcBorders>
            <w:shd w:val="clear" w:color="auto" w:fill="auto"/>
            <w:hideMark/>
          </w:tcPr>
          <w:p w14:paraId="15E64166" w14:textId="77777777" w:rsidR="003454E5" w:rsidRPr="00860CDA" w:rsidRDefault="003454E5" w:rsidP="005613DC">
            <w:pPr>
              <w:spacing w:after="0" w:line="240" w:lineRule="auto"/>
              <w:textAlignment w:val="baseline"/>
              <w:rPr>
                <w:rFonts w:ascii="Segoe UI" w:eastAsia="Times New Roman" w:hAnsi="Segoe UI" w:cs="Segoe UI"/>
                <w:sz w:val="18"/>
                <w:szCs w:val="18"/>
              </w:rPr>
            </w:pPr>
            <w:r w:rsidRPr="00860CDA">
              <w:rPr>
                <w:rFonts w:ascii="Calibri" w:eastAsia="Times New Roman" w:hAnsi="Calibri" w:cs="Calibri"/>
              </w:rPr>
              <w:t>File data item occurs in </w:t>
            </w:r>
          </w:p>
        </w:tc>
        <w:tc>
          <w:tcPr>
            <w:tcW w:w="6937"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D6793B0" w14:textId="3E6876B7" w:rsidR="003454E5" w:rsidRPr="00851DED" w:rsidRDefault="00AB6248"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w:t>
            </w:r>
            <w:proofErr w:type="gramStart"/>
            <w:r>
              <w:rPr>
                <w:rFonts w:ascii="Calibri" w:eastAsia="Times New Roman" w:hAnsi="Calibri" w:cs="Calibri"/>
              </w:rPr>
              <w:t>Table  in</w:t>
            </w:r>
            <w:proofErr w:type="gramEnd"/>
            <w:r>
              <w:rPr>
                <w:rFonts w:ascii="Calibri" w:eastAsia="Times New Roman" w:hAnsi="Calibri" w:cs="Calibri"/>
              </w:rPr>
              <w:t xml:space="preserve"> </w:t>
            </w:r>
            <w:r w:rsidR="003454E5" w:rsidRPr="00851DED">
              <w:rPr>
                <w:rFonts w:ascii="Calibri" w:eastAsia="Times New Roman" w:hAnsi="Calibri" w:cs="Calibri"/>
              </w:rPr>
              <w:t>ADC Database </w:t>
            </w:r>
          </w:p>
        </w:tc>
      </w:tr>
    </w:tbl>
    <w:p w14:paraId="469F24EA" w14:textId="77777777" w:rsidR="00F713C8" w:rsidRDefault="00F713C8"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2B6E9D" w:rsidRPr="00851DED" w14:paraId="33137FDE" w14:textId="77777777" w:rsidTr="00AB6248">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0CBC22F5"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2895C0BC" w14:textId="53476D3F" w:rsidR="002B6E9D" w:rsidRPr="00851DED" w:rsidRDefault="00800D62"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Bed</w:t>
            </w:r>
            <w:r w:rsidR="00292470">
              <w:rPr>
                <w:rFonts w:ascii="Calibri" w:eastAsia="Times New Roman" w:hAnsi="Calibri" w:cs="Calibri"/>
              </w:rPr>
              <w:t>NumberTUID</w:t>
            </w:r>
            <w:proofErr w:type="spellEnd"/>
            <w:r w:rsidR="002B6E9D"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140FBAD3"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3A7EF1EA"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2B6E9D" w:rsidRPr="00851DED" w14:paraId="43A13BE3" w14:textId="77777777" w:rsidTr="00AB624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0E1D23AB"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0EEE1D8F" w14:textId="5BFE1159" w:rsidR="002B6E9D" w:rsidRPr="00851DED" w:rsidRDefault="00A0030A"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Bed Table</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5FF0A088"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2D4B7A58"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B6E9D" w:rsidRPr="00851DED" w14:paraId="74B0A17F" w14:textId="77777777" w:rsidTr="00AB624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1B835CF7"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19923FFB" w14:textId="49C986A0" w:rsidR="002B6E9D" w:rsidRPr="00851DED" w:rsidRDefault="00696027"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2B6E9D" w:rsidRPr="00851DED">
              <w:rPr>
                <w:rFonts w:ascii="Calibri" w:eastAsia="Times New Roman" w:hAnsi="Calibri" w:cs="Calibri"/>
              </w:rPr>
              <w:t xml:space="preserve">enerated by the system when </w:t>
            </w:r>
            <w:r>
              <w:rPr>
                <w:rFonts w:ascii="Calibri" w:eastAsia="Times New Roman" w:hAnsi="Calibri" w:cs="Calibri"/>
              </w:rPr>
              <w:t xml:space="preserve">a </w:t>
            </w:r>
            <w:r w:rsidR="002B6E9D" w:rsidRPr="00851DED">
              <w:rPr>
                <w:rFonts w:ascii="Calibri" w:eastAsia="Times New Roman" w:hAnsi="Calibri" w:cs="Calibri"/>
              </w:rPr>
              <w:t>new data field occurs</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1AAD4844"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04BA2881"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B6E9D" w:rsidRPr="00851DED" w14:paraId="2914381E" w14:textId="77777777" w:rsidTr="00AB624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37306DAA"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7EBD538"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p w14:paraId="0D5FA39B" w14:textId="6DFE1C52" w:rsidR="002B6E9D" w:rsidRPr="00851DED" w:rsidRDefault="002B6E9D" w:rsidP="005613DC">
            <w:pPr>
              <w:spacing w:after="0" w:line="240" w:lineRule="auto"/>
              <w:textAlignment w:val="baseline"/>
              <w:rPr>
                <w:rFonts w:ascii="Segoe UI" w:eastAsia="Times New Roman" w:hAnsi="Segoe UI" w:cs="Segoe UI"/>
                <w:sz w:val="18"/>
                <w:szCs w:val="18"/>
              </w:rPr>
            </w:pPr>
          </w:p>
        </w:tc>
      </w:tr>
      <w:tr w:rsidR="002B6E9D" w:rsidRPr="00851DED" w14:paraId="70E2CFD6" w14:textId="77777777" w:rsidTr="00AB624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07B9A354" w14:textId="77777777" w:rsidR="002B6E9D" w:rsidRPr="00851DED" w:rsidRDefault="002B6E9D"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7BB8B7A" w14:textId="0E3C49AF" w:rsidR="002B6E9D" w:rsidRPr="00851DED" w:rsidRDefault="00A0030A"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002B6E9D" w:rsidRPr="00851DED">
              <w:rPr>
                <w:rFonts w:ascii="Calibri" w:eastAsia="Times New Roman" w:hAnsi="Calibri" w:cs="Calibri"/>
              </w:rPr>
              <w:t>ADC Database </w:t>
            </w:r>
          </w:p>
        </w:tc>
      </w:tr>
    </w:tbl>
    <w:p w14:paraId="44DEBF4D" w14:textId="77777777" w:rsidR="000306D6" w:rsidRDefault="000306D6"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E549EC" w:rsidRPr="00851DED" w14:paraId="5D5923EE"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406684AA"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37FC4B6B" w14:textId="77777777" w:rsidR="00E549EC" w:rsidRPr="00851DED" w:rsidRDefault="00E549EC"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PatientStatus</w:t>
            </w:r>
            <w:proofErr w:type="spellEnd"/>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64E623A8"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6BF2D16D" w14:textId="6E0F122E" w:rsidR="00E549EC" w:rsidRPr="00851DED" w:rsidRDefault="00EB70E6"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E549EC" w:rsidRPr="00851DED" w14:paraId="4C7082B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FC43981" w14:textId="77777777" w:rsidR="00E549EC" w:rsidRPr="00851DED" w:rsidRDefault="00E549EC" w:rsidP="005A25D5">
            <w:pPr>
              <w:spacing w:after="0" w:line="240" w:lineRule="auto"/>
              <w:textAlignment w:val="baseline"/>
              <w:rPr>
                <w:rFonts w:ascii="Calibri" w:eastAsia="Times New Roman" w:hAnsi="Calibri" w:cs="Calibri"/>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65DECDBF" w14:textId="77777777" w:rsidR="00E549EC" w:rsidRPr="00851DED" w:rsidRDefault="00E549EC" w:rsidP="005A25D5">
            <w:pPr>
              <w:spacing w:after="0" w:line="240" w:lineRule="auto"/>
              <w:textAlignment w:val="baseline"/>
              <w:rPr>
                <w:rFonts w:ascii="Calibri" w:eastAsia="Times New Roman" w:hAnsi="Calibri" w:cs="Calibri"/>
              </w:rPr>
            </w:pP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2F8807F5"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0A6073E" w14:textId="3E7417D8"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FD4E18">
              <w:rPr>
                <w:rFonts w:ascii="Calibri" w:eastAsia="Times New Roman" w:hAnsi="Calibri" w:cs="Calibri"/>
              </w:rPr>
              <w:t>45</w:t>
            </w:r>
          </w:p>
        </w:tc>
      </w:tr>
      <w:tr w:rsidR="00E549EC" w:rsidRPr="00851DED" w14:paraId="2298D5DE"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353218A"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773A5F0E"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55D9792"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28C7CB4" w14:textId="27168CA3"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C25EC5">
              <w:rPr>
                <w:rFonts w:ascii="Calibri" w:eastAsia="Times New Roman" w:hAnsi="Calibri" w:cs="Calibri"/>
              </w:rPr>
              <w:t>Text</w:t>
            </w:r>
          </w:p>
        </w:tc>
      </w:tr>
      <w:tr w:rsidR="00E549EC" w:rsidRPr="00851DED" w14:paraId="16ED8669"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C515C45"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84DACDE" w14:textId="37641A16" w:rsidR="00E549EC" w:rsidRPr="00851DED" w:rsidRDefault="00E549EC"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Whether </w:t>
            </w:r>
            <w:r w:rsidR="007442B7">
              <w:rPr>
                <w:rFonts w:ascii="Calibri" w:eastAsia="Times New Roman" w:hAnsi="Calibri" w:cs="Calibri"/>
              </w:rPr>
              <w:t xml:space="preserve">a </w:t>
            </w:r>
            <w:r>
              <w:rPr>
                <w:rFonts w:ascii="Calibri" w:eastAsia="Times New Roman" w:hAnsi="Calibri" w:cs="Calibri"/>
              </w:rPr>
              <w:t>patient is admitted/discharged</w:t>
            </w:r>
          </w:p>
        </w:tc>
      </w:tr>
      <w:tr w:rsidR="00E549EC" w:rsidRPr="00851DED" w14:paraId="26A5F1B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14A21BE"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3FD4753" w14:textId="77777777" w:rsidR="00E549EC" w:rsidRPr="00851DED" w:rsidRDefault="00E549EC"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Patient Table in ADC Database</w:t>
            </w:r>
            <w:r w:rsidRPr="00851DED">
              <w:rPr>
                <w:rFonts w:ascii="Calibri" w:eastAsia="Times New Roman" w:hAnsi="Calibri" w:cs="Calibri"/>
              </w:rPr>
              <w:t> </w:t>
            </w:r>
          </w:p>
        </w:tc>
      </w:tr>
    </w:tbl>
    <w:p w14:paraId="643A8417" w14:textId="77777777" w:rsidR="003657CF" w:rsidRDefault="003657CF"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2"/>
        <w:gridCol w:w="4619"/>
        <w:gridCol w:w="1127"/>
        <w:gridCol w:w="1216"/>
      </w:tblGrid>
      <w:tr w:rsidR="00C57E03" w:rsidRPr="00851DED" w14:paraId="7D174877" w14:textId="77777777" w:rsidTr="00693741">
        <w:tc>
          <w:tcPr>
            <w:tcW w:w="2382" w:type="dxa"/>
            <w:tcBorders>
              <w:top w:val="single" w:sz="6" w:space="0" w:color="000000"/>
              <w:left w:val="single" w:sz="6" w:space="0" w:color="000000"/>
              <w:bottom w:val="single" w:sz="6" w:space="0" w:color="000000"/>
              <w:right w:val="single" w:sz="6" w:space="0" w:color="000000"/>
            </w:tcBorders>
            <w:shd w:val="clear" w:color="auto" w:fill="auto"/>
            <w:hideMark/>
          </w:tcPr>
          <w:p w14:paraId="2590D76A"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19" w:type="dxa"/>
            <w:tcBorders>
              <w:top w:val="single" w:sz="6" w:space="0" w:color="000000"/>
              <w:left w:val="outset" w:sz="6" w:space="0" w:color="auto"/>
              <w:bottom w:val="single" w:sz="6" w:space="0" w:color="000000"/>
              <w:right w:val="single" w:sz="6" w:space="0" w:color="000000"/>
            </w:tcBorders>
            <w:shd w:val="clear" w:color="auto" w:fill="auto"/>
            <w:hideMark/>
          </w:tcPr>
          <w:p w14:paraId="40A4BFBF" w14:textId="0E3CFB8A" w:rsidR="003657CF" w:rsidRPr="00851DED" w:rsidRDefault="003657CF"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w:t>
            </w:r>
            <w:r w:rsidR="00C57E03">
              <w:rPr>
                <w:rFonts w:ascii="Calibri" w:eastAsia="Times New Roman" w:hAnsi="Calibri" w:cs="Calibri"/>
              </w:rPr>
              <w:t>mi</w:t>
            </w:r>
            <w:r w:rsidR="00B65527">
              <w:rPr>
                <w:rFonts w:ascii="Calibri" w:eastAsia="Times New Roman" w:hAnsi="Calibri" w:cs="Calibri"/>
              </w:rPr>
              <w:t>ssionDate</w:t>
            </w:r>
            <w:proofErr w:type="spellEnd"/>
            <w:r w:rsidRPr="00851DED">
              <w:rPr>
                <w:rFonts w:ascii="Calibri" w:eastAsia="Times New Roman" w:hAnsi="Calibri" w:cs="Calibri"/>
              </w:rPr>
              <w:t> </w:t>
            </w:r>
          </w:p>
        </w:tc>
        <w:tc>
          <w:tcPr>
            <w:tcW w:w="1127" w:type="dxa"/>
            <w:tcBorders>
              <w:top w:val="single" w:sz="6" w:space="0" w:color="000000"/>
              <w:left w:val="outset" w:sz="6" w:space="0" w:color="auto"/>
              <w:bottom w:val="single" w:sz="6" w:space="0" w:color="000000"/>
              <w:right w:val="single" w:sz="6" w:space="0" w:color="000000"/>
            </w:tcBorders>
            <w:shd w:val="clear" w:color="auto" w:fill="auto"/>
            <w:hideMark/>
          </w:tcPr>
          <w:p w14:paraId="0B5CCBBF"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1216" w:type="dxa"/>
            <w:tcBorders>
              <w:top w:val="single" w:sz="6" w:space="0" w:color="000000"/>
              <w:left w:val="outset" w:sz="6" w:space="0" w:color="auto"/>
              <w:bottom w:val="single" w:sz="6" w:space="0" w:color="000000"/>
              <w:right w:val="single" w:sz="6" w:space="0" w:color="000000"/>
            </w:tcBorders>
            <w:shd w:val="clear" w:color="auto" w:fill="auto"/>
            <w:hideMark/>
          </w:tcPr>
          <w:p w14:paraId="02010B33" w14:textId="761B62B7" w:rsidR="003657CF" w:rsidRPr="00851DED" w:rsidRDefault="00320960"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Date</w:t>
            </w:r>
          </w:p>
        </w:tc>
      </w:tr>
      <w:tr w:rsidR="00C57E03" w:rsidRPr="00851DED" w14:paraId="4F9543B8"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0143EC21"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19" w:type="dxa"/>
            <w:tcBorders>
              <w:top w:val="outset" w:sz="6" w:space="0" w:color="auto"/>
              <w:left w:val="outset" w:sz="6" w:space="0" w:color="auto"/>
              <w:bottom w:val="single" w:sz="6" w:space="0" w:color="000000"/>
              <w:right w:val="single" w:sz="6" w:space="0" w:color="000000"/>
            </w:tcBorders>
            <w:shd w:val="clear" w:color="auto" w:fill="auto"/>
            <w:hideMark/>
          </w:tcPr>
          <w:p w14:paraId="25C671F3"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27" w:type="dxa"/>
            <w:tcBorders>
              <w:top w:val="outset" w:sz="6" w:space="0" w:color="auto"/>
              <w:left w:val="outset" w:sz="6" w:space="0" w:color="auto"/>
              <w:bottom w:val="single" w:sz="6" w:space="0" w:color="000000"/>
              <w:right w:val="single" w:sz="6" w:space="0" w:color="000000"/>
            </w:tcBorders>
            <w:shd w:val="clear" w:color="auto" w:fill="auto"/>
            <w:hideMark/>
          </w:tcPr>
          <w:p w14:paraId="490E4774"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43D7F9C1" w14:textId="0822EBA2" w:rsidR="003657CF" w:rsidRPr="00851DED" w:rsidRDefault="003657CF" w:rsidP="005613DC">
            <w:pPr>
              <w:spacing w:after="0" w:line="240" w:lineRule="auto"/>
              <w:textAlignment w:val="baseline"/>
              <w:rPr>
                <w:rFonts w:ascii="Segoe UI" w:eastAsia="Times New Roman" w:hAnsi="Segoe UI" w:cs="Segoe UI"/>
                <w:sz w:val="18"/>
                <w:szCs w:val="18"/>
              </w:rPr>
            </w:pPr>
          </w:p>
        </w:tc>
      </w:tr>
      <w:tr w:rsidR="00C57E03" w:rsidRPr="00851DED" w14:paraId="3E634CF4"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2C53C52F"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19" w:type="dxa"/>
            <w:tcBorders>
              <w:top w:val="outset" w:sz="6" w:space="0" w:color="auto"/>
              <w:left w:val="outset" w:sz="6" w:space="0" w:color="auto"/>
              <w:bottom w:val="single" w:sz="6" w:space="0" w:color="000000"/>
              <w:right w:val="single" w:sz="6" w:space="0" w:color="000000"/>
            </w:tcBorders>
            <w:shd w:val="clear" w:color="auto" w:fill="auto"/>
            <w:hideMark/>
          </w:tcPr>
          <w:p w14:paraId="24C05FA9"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27" w:type="dxa"/>
            <w:tcBorders>
              <w:top w:val="outset" w:sz="6" w:space="0" w:color="auto"/>
              <w:left w:val="outset" w:sz="6" w:space="0" w:color="auto"/>
              <w:bottom w:val="single" w:sz="6" w:space="0" w:color="000000"/>
              <w:right w:val="single" w:sz="6" w:space="0" w:color="000000"/>
            </w:tcBorders>
            <w:shd w:val="clear" w:color="auto" w:fill="auto"/>
            <w:hideMark/>
          </w:tcPr>
          <w:p w14:paraId="0322AA18"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63E40A12" w14:textId="562B20C9"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320960">
              <w:rPr>
                <w:rFonts w:ascii="Calibri" w:eastAsia="Times New Roman" w:hAnsi="Calibri" w:cs="Calibri"/>
              </w:rPr>
              <w:t>mm/dd/</w:t>
            </w:r>
            <w:proofErr w:type="spellStart"/>
            <w:r w:rsidR="00320960">
              <w:rPr>
                <w:rFonts w:ascii="Calibri" w:eastAsia="Times New Roman" w:hAnsi="Calibri" w:cs="Calibri"/>
              </w:rPr>
              <w:t>yyyy</w:t>
            </w:r>
            <w:proofErr w:type="spellEnd"/>
          </w:p>
        </w:tc>
      </w:tr>
      <w:tr w:rsidR="003657CF" w:rsidRPr="00851DED" w14:paraId="1071B6B2"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028BF327"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6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05CBAA9" w14:textId="1DC52CA8" w:rsidR="003657CF" w:rsidRPr="00851DED" w:rsidRDefault="00B65527"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The date that the patient was admitted into the hospital</w:t>
            </w:r>
          </w:p>
        </w:tc>
      </w:tr>
      <w:tr w:rsidR="003657CF" w:rsidRPr="00851DED" w14:paraId="7C4520BA"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757A8135"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6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7BBD772" w14:textId="77777777" w:rsidR="003657CF" w:rsidRPr="00851DED" w:rsidRDefault="003657CF"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Pr="00851DED">
              <w:rPr>
                <w:rFonts w:ascii="Calibri" w:eastAsia="Times New Roman" w:hAnsi="Calibri" w:cs="Calibri"/>
              </w:rPr>
              <w:t>ADC Database </w:t>
            </w:r>
          </w:p>
        </w:tc>
      </w:tr>
    </w:tbl>
    <w:p w14:paraId="54CCD103" w14:textId="77777777" w:rsidR="00F0004D" w:rsidRDefault="00F0004D"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2"/>
        <w:gridCol w:w="4618"/>
        <w:gridCol w:w="1128"/>
        <w:gridCol w:w="1216"/>
      </w:tblGrid>
      <w:tr w:rsidR="006C29C6" w:rsidRPr="00851DED" w14:paraId="7DF9AE22" w14:textId="77777777" w:rsidTr="00693741">
        <w:tc>
          <w:tcPr>
            <w:tcW w:w="2382" w:type="dxa"/>
            <w:tcBorders>
              <w:top w:val="single" w:sz="6" w:space="0" w:color="000000"/>
              <w:left w:val="single" w:sz="6" w:space="0" w:color="000000"/>
              <w:bottom w:val="single" w:sz="6" w:space="0" w:color="000000"/>
              <w:right w:val="single" w:sz="6" w:space="0" w:color="000000"/>
            </w:tcBorders>
            <w:shd w:val="clear" w:color="auto" w:fill="auto"/>
            <w:hideMark/>
          </w:tcPr>
          <w:p w14:paraId="64F1E8A3"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18" w:type="dxa"/>
            <w:tcBorders>
              <w:top w:val="single" w:sz="6" w:space="0" w:color="000000"/>
              <w:left w:val="outset" w:sz="6" w:space="0" w:color="auto"/>
              <w:bottom w:val="single" w:sz="6" w:space="0" w:color="000000"/>
              <w:right w:val="single" w:sz="6" w:space="0" w:color="000000"/>
            </w:tcBorders>
            <w:shd w:val="clear" w:color="auto" w:fill="auto"/>
            <w:hideMark/>
          </w:tcPr>
          <w:p w14:paraId="2F76AF46" w14:textId="4620D267" w:rsidR="00B65527" w:rsidRPr="00851DED" w:rsidRDefault="006C29C6"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DischargeDate</w:t>
            </w:r>
            <w:proofErr w:type="spellEnd"/>
            <w:r w:rsidR="00B65527" w:rsidRPr="00851DED">
              <w:rPr>
                <w:rFonts w:ascii="Calibri" w:eastAsia="Times New Roman" w:hAnsi="Calibri" w:cs="Calibri"/>
              </w:rPr>
              <w:t> </w:t>
            </w:r>
          </w:p>
        </w:tc>
        <w:tc>
          <w:tcPr>
            <w:tcW w:w="1128" w:type="dxa"/>
            <w:tcBorders>
              <w:top w:val="single" w:sz="6" w:space="0" w:color="000000"/>
              <w:left w:val="outset" w:sz="6" w:space="0" w:color="auto"/>
              <w:bottom w:val="single" w:sz="6" w:space="0" w:color="000000"/>
              <w:right w:val="single" w:sz="6" w:space="0" w:color="000000"/>
            </w:tcBorders>
            <w:shd w:val="clear" w:color="auto" w:fill="auto"/>
            <w:hideMark/>
          </w:tcPr>
          <w:p w14:paraId="772EE625"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1216" w:type="dxa"/>
            <w:tcBorders>
              <w:top w:val="single" w:sz="6" w:space="0" w:color="000000"/>
              <w:left w:val="outset" w:sz="6" w:space="0" w:color="auto"/>
              <w:bottom w:val="single" w:sz="6" w:space="0" w:color="000000"/>
              <w:right w:val="single" w:sz="6" w:space="0" w:color="000000"/>
            </w:tcBorders>
            <w:shd w:val="clear" w:color="auto" w:fill="auto"/>
            <w:hideMark/>
          </w:tcPr>
          <w:p w14:paraId="5D4011DA" w14:textId="045CA158" w:rsidR="00B65527" w:rsidRPr="00851DED" w:rsidRDefault="00320960"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Date</w:t>
            </w:r>
          </w:p>
        </w:tc>
      </w:tr>
      <w:tr w:rsidR="006C29C6" w:rsidRPr="00851DED" w14:paraId="677BD67F"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6E9A5BAA"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18" w:type="dxa"/>
            <w:tcBorders>
              <w:top w:val="outset" w:sz="6" w:space="0" w:color="auto"/>
              <w:left w:val="outset" w:sz="6" w:space="0" w:color="auto"/>
              <w:bottom w:val="single" w:sz="6" w:space="0" w:color="000000"/>
              <w:right w:val="single" w:sz="6" w:space="0" w:color="000000"/>
            </w:tcBorders>
            <w:shd w:val="clear" w:color="auto" w:fill="auto"/>
            <w:hideMark/>
          </w:tcPr>
          <w:p w14:paraId="32BB78C7"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28" w:type="dxa"/>
            <w:tcBorders>
              <w:top w:val="outset" w:sz="6" w:space="0" w:color="auto"/>
              <w:left w:val="outset" w:sz="6" w:space="0" w:color="auto"/>
              <w:bottom w:val="single" w:sz="6" w:space="0" w:color="000000"/>
              <w:right w:val="single" w:sz="6" w:space="0" w:color="000000"/>
            </w:tcBorders>
            <w:shd w:val="clear" w:color="auto" w:fill="auto"/>
            <w:hideMark/>
          </w:tcPr>
          <w:p w14:paraId="5D15330C"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11543B83" w14:textId="3A67203B" w:rsidR="00B65527" w:rsidRPr="00851DED" w:rsidRDefault="00B65527" w:rsidP="005613DC">
            <w:pPr>
              <w:spacing w:after="0" w:line="240" w:lineRule="auto"/>
              <w:textAlignment w:val="baseline"/>
              <w:rPr>
                <w:rFonts w:ascii="Segoe UI" w:eastAsia="Times New Roman" w:hAnsi="Segoe UI" w:cs="Segoe UI"/>
                <w:sz w:val="18"/>
                <w:szCs w:val="18"/>
              </w:rPr>
            </w:pPr>
          </w:p>
        </w:tc>
      </w:tr>
      <w:tr w:rsidR="006C29C6" w:rsidRPr="00851DED" w14:paraId="35BF3FBA"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14E0B209"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18" w:type="dxa"/>
            <w:tcBorders>
              <w:top w:val="outset" w:sz="6" w:space="0" w:color="auto"/>
              <w:left w:val="outset" w:sz="6" w:space="0" w:color="auto"/>
              <w:bottom w:val="single" w:sz="6" w:space="0" w:color="000000"/>
              <w:right w:val="single" w:sz="6" w:space="0" w:color="000000"/>
            </w:tcBorders>
            <w:shd w:val="clear" w:color="auto" w:fill="auto"/>
            <w:hideMark/>
          </w:tcPr>
          <w:p w14:paraId="0B1ACC54"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28" w:type="dxa"/>
            <w:tcBorders>
              <w:top w:val="outset" w:sz="6" w:space="0" w:color="auto"/>
              <w:left w:val="outset" w:sz="6" w:space="0" w:color="auto"/>
              <w:bottom w:val="single" w:sz="6" w:space="0" w:color="000000"/>
              <w:right w:val="single" w:sz="6" w:space="0" w:color="000000"/>
            </w:tcBorders>
            <w:shd w:val="clear" w:color="auto" w:fill="auto"/>
            <w:hideMark/>
          </w:tcPr>
          <w:p w14:paraId="1E1D69D1"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69712C59" w14:textId="4DC9EA3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320960">
              <w:rPr>
                <w:rFonts w:ascii="Calibri" w:eastAsia="Times New Roman" w:hAnsi="Calibri" w:cs="Calibri"/>
              </w:rPr>
              <w:t>mm/dd/</w:t>
            </w:r>
            <w:proofErr w:type="spellStart"/>
            <w:r w:rsidR="00320960">
              <w:rPr>
                <w:rFonts w:ascii="Calibri" w:eastAsia="Times New Roman" w:hAnsi="Calibri" w:cs="Calibri"/>
              </w:rPr>
              <w:t>yyyy</w:t>
            </w:r>
            <w:proofErr w:type="spellEnd"/>
          </w:p>
        </w:tc>
      </w:tr>
      <w:tr w:rsidR="00B65527" w:rsidRPr="00851DED" w14:paraId="69A8A600"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04FCA3E8"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6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27D3D62" w14:textId="61002443" w:rsidR="00B65527" w:rsidRPr="00851DED" w:rsidRDefault="004C73AB"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The</w:t>
            </w:r>
            <w:r w:rsidR="006C29C6">
              <w:rPr>
                <w:rFonts w:ascii="Calibri" w:eastAsia="Times New Roman" w:hAnsi="Calibri" w:cs="Calibri"/>
              </w:rPr>
              <w:t xml:space="preserve"> date </w:t>
            </w:r>
            <w:r>
              <w:rPr>
                <w:rFonts w:ascii="Calibri" w:eastAsia="Times New Roman" w:hAnsi="Calibri" w:cs="Calibri"/>
              </w:rPr>
              <w:t>when</w:t>
            </w:r>
            <w:r w:rsidR="006C29C6">
              <w:rPr>
                <w:rFonts w:ascii="Calibri" w:eastAsia="Times New Roman" w:hAnsi="Calibri" w:cs="Calibri"/>
              </w:rPr>
              <w:t xml:space="preserve"> the patient will be discharged from the hospital</w:t>
            </w:r>
          </w:p>
        </w:tc>
      </w:tr>
      <w:tr w:rsidR="00B65527" w:rsidRPr="00851DED" w14:paraId="6D87FE25" w14:textId="77777777" w:rsidTr="00693741">
        <w:tc>
          <w:tcPr>
            <w:tcW w:w="2382" w:type="dxa"/>
            <w:tcBorders>
              <w:top w:val="outset" w:sz="6" w:space="0" w:color="auto"/>
              <w:left w:val="single" w:sz="6" w:space="0" w:color="000000"/>
              <w:bottom w:val="single" w:sz="6" w:space="0" w:color="000000"/>
              <w:right w:val="single" w:sz="6" w:space="0" w:color="000000"/>
            </w:tcBorders>
            <w:shd w:val="clear" w:color="auto" w:fill="auto"/>
            <w:hideMark/>
          </w:tcPr>
          <w:p w14:paraId="05F54032"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6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CAC6ABF" w14:textId="77777777" w:rsidR="00B65527" w:rsidRPr="00851DED" w:rsidRDefault="00B65527"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Pr="00851DED">
              <w:rPr>
                <w:rFonts w:ascii="Calibri" w:eastAsia="Times New Roman" w:hAnsi="Calibri" w:cs="Calibri"/>
              </w:rPr>
              <w:t>ADC Database </w:t>
            </w:r>
          </w:p>
        </w:tc>
      </w:tr>
    </w:tbl>
    <w:p w14:paraId="24978C66" w14:textId="77777777" w:rsidR="00B65527" w:rsidRDefault="00B65527"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8"/>
        <w:gridCol w:w="4606"/>
        <w:gridCol w:w="1134"/>
        <w:gridCol w:w="1216"/>
      </w:tblGrid>
      <w:tr w:rsidR="007F7455" w:rsidRPr="00851DED" w14:paraId="76180C25" w14:textId="77777777" w:rsidTr="00693741">
        <w:tc>
          <w:tcPr>
            <w:tcW w:w="2388" w:type="dxa"/>
            <w:tcBorders>
              <w:top w:val="single" w:sz="6" w:space="0" w:color="000000"/>
              <w:left w:val="single" w:sz="6" w:space="0" w:color="000000"/>
              <w:bottom w:val="single" w:sz="6" w:space="0" w:color="000000"/>
              <w:right w:val="single" w:sz="6" w:space="0" w:color="000000"/>
            </w:tcBorders>
            <w:shd w:val="clear" w:color="auto" w:fill="auto"/>
            <w:hideMark/>
          </w:tcPr>
          <w:p w14:paraId="3A238B64"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06" w:type="dxa"/>
            <w:tcBorders>
              <w:top w:val="single" w:sz="6" w:space="0" w:color="000000"/>
              <w:left w:val="outset" w:sz="6" w:space="0" w:color="auto"/>
              <w:bottom w:val="single" w:sz="6" w:space="0" w:color="000000"/>
              <w:right w:val="single" w:sz="6" w:space="0" w:color="000000"/>
            </w:tcBorders>
            <w:shd w:val="clear" w:color="auto" w:fill="auto"/>
            <w:hideMark/>
          </w:tcPr>
          <w:p w14:paraId="00A74A88" w14:textId="11941055" w:rsidR="007F7455" w:rsidRPr="00851DED" w:rsidRDefault="007F7455"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D</w:t>
            </w:r>
            <w:r w:rsidR="00BD30E8">
              <w:rPr>
                <w:rFonts w:ascii="Calibri" w:eastAsia="Times New Roman" w:hAnsi="Calibri" w:cs="Calibri"/>
              </w:rPr>
              <w:t>OB</w:t>
            </w:r>
          </w:p>
        </w:tc>
        <w:tc>
          <w:tcPr>
            <w:tcW w:w="1134" w:type="dxa"/>
            <w:tcBorders>
              <w:top w:val="single" w:sz="6" w:space="0" w:color="000000"/>
              <w:left w:val="outset" w:sz="6" w:space="0" w:color="auto"/>
              <w:bottom w:val="single" w:sz="6" w:space="0" w:color="000000"/>
              <w:right w:val="single" w:sz="6" w:space="0" w:color="000000"/>
            </w:tcBorders>
            <w:shd w:val="clear" w:color="auto" w:fill="auto"/>
            <w:hideMark/>
          </w:tcPr>
          <w:p w14:paraId="2CE2F6A9"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1216" w:type="dxa"/>
            <w:tcBorders>
              <w:top w:val="single" w:sz="6" w:space="0" w:color="000000"/>
              <w:left w:val="outset" w:sz="6" w:space="0" w:color="auto"/>
              <w:bottom w:val="single" w:sz="6" w:space="0" w:color="000000"/>
              <w:right w:val="single" w:sz="6" w:space="0" w:color="000000"/>
            </w:tcBorders>
            <w:shd w:val="clear" w:color="auto" w:fill="auto"/>
            <w:hideMark/>
          </w:tcPr>
          <w:p w14:paraId="1A1D6E2A" w14:textId="27F7BE3C" w:rsidR="007F7455" w:rsidRPr="00851DED" w:rsidRDefault="00756A9C"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Date</w:t>
            </w:r>
          </w:p>
        </w:tc>
      </w:tr>
      <w:tr w:rsidR="007F7455" w:rsidRPr="00851DED" w14:paraId="02D2BB9F" w14:textId="77777777" w:rsidTr="00693741">
        <w:tc>
          <w:tcPr>
            <w:tcW w:w="2388" w:type="dxa"/>
            <w:tcBorders>
              <w:top w:val="outset" w:sz="6" w:space="0" w:color="auto"/>
              <w:left w:val="single" w:sz="6" w:space="0" w:color="000000"/>
              <w:bottom w:val="single" w:sz="6" w:space="0" w:color="000000"/>
              <w:right w:val="single" w:sz="6" w:space="0" w:color="000000"/>
            </w:tcBorders>
            <w:shd w:val="clear" w:color="auto" w:fill="auto"/>
            <w:hideMark/>
          </w:tcPr>
          <w:p w14:paraId="1396E98F"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06" w:type="dxa"/>
            <w:tcBorders>
              <w:top w:val="outset" w:sz="6" w:space="0" w:color="auto"/>
              <w:left w:val="outset" w:sz="6" w:space="0" w:color="auto"/>
              <w:bottom w:val="single" w:sz="6" w:space="0" w:color="000000"/>
              <w:right w:val="single" w:sz="6" w:space="0" w:color="000000"/>
            </w:tcBorders>
            <w:shd w:val="clear" w:color="auto" w:fill="auto"/>
            <w:hideMark/>
          </w:tcPr>
          <w:p w14:paraId="1F8AC36E"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34" w:type="dxa"/>
            <w:tcBorders>
              <w:top w:val="outset" w:sz="6" w:space="0" w:color="auto"/>
              <w:left w:val="outset" w:sz="6" w:space="0" w:color="auto"/>
              <w:bottom w:val="single" w:sz="6" w:space="0" w:color="000000"/>
              <w:right w:val="single" w:sz="6" w:space="0" w:color="000000"/>
            </w:tcBorders>
            <w:shd w:val="clear" w:color="auto" w:fill="auto"/>
            <w:hideMark/>
          </w:tcPr>
          <w:p w14:paraId="29781A72"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7F9B45D3" w14:textId="3772CE4C" w:rsidR="007F7455" w:rsidRPr="00851DED" w:rsidRDefault="007F7455" w:rsidP="005A25D5">
            <w:pPr>
              <w:spacing w:after="0" w:line="240" w:lineRule="auto"/>
              <w:textAlignment w:val="baseline"/>
              <w:rPr>
                <w:rFonts w:ascii="Segoe UI" w:eastAsia="Times New Roman" w:hAnsi="Segoe UI" w:cs="Segoe UI"/>
                <w:sz w:val="18"/>
                <w:szCs w:val="18"/>
              </w:rPr>
            </w:pPr>
          </w:p>
        </w:tc>
      </w:tr>
      <w:tr w:rsidR="007F7455" w:rsidRPr="00851DED" w14:paraId="7A8F9B7E" w14:textId="77777777" w:rsidTr="00693741">
        <w:tc>
          <w:tcPr>
            <w:tcW w:w="2388" w:type="dxa"/>
            <w:tcBorders>
              <w:top w:val="outset" w:sz="6" w:space="0" w:color="auto"/>
              <w:left w:val="single" w:sz="6" w:space="0" w:color="000000"/>
              <w:bottom w:val="single" w:sz="6" w:space="0" w:color="000000"/>
              <w:right w:val="single" w:sz="6" w:space="0" w:color="000000"/>
            </w:tcBorders>
            <w:shd w:val="clear" w:color="auto" w:fill="auto"/>
            <w:hideMark/>
          </w:tcPr>
          <w:p w14:paraId="697481ED"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06" w:type="dxa"/>
            <w:tcBorders>
              <w:top w:val="outset" w:sz="6" w:space="0" w:color="auto"/>
              <w:left w:val="outset" w:sz="6" w:space="0" w:color="auto"/>
              <w:bottom w:val="single" w:sz="6" w:space="0" w:color="000000"/>
              <w:right w:val="single" w:sz="6" w:space="0" w:color="000000"/>
            </w:tcBorders>
            <w:shd w:val="clear" w:color="auto" w:fill="auto"/>
            <w:hideMark/>
          </w:tcPr>
          <w:p w14:paraId="35A93FA9"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34" w:type="dxa"/>
            <w:tcBorders>
              <w:top w:val="outset" w:sz="6" w:space="0" w:color="auto"/>
              <w:left w:val="outset" w:sz="6" w:space="0" w:color="auto"/>
              <w:bottom w:val="single" w:sz="6" w:space="0" w:color="000000"/>
              <w:right w:val="single" w:sz="6" w:space="0" w:color="000000"/>
            </w:tcBorders>
            <w:shd w:val="clear" w:color="auto" w:fill="auto"/>
            <w:hideMark/>
          </w:tcPr>
          <w:p w14:paraId="38FC09B7"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380D8AB9" w14:textId="318F4BB4"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4D6BBC">
              <w:rPr>
                <w:rFonts w:ascii="Calibri" w:eastAsia="Times New Roman" w:hAnsi="Calibri" w:cs="Calibri"/>
              </w:rPr>
              <w:t>mm/dd/</w:t>
            </w:r>
            <w:proofErr w:type="spellStart"/>
            <w:r w:rsidR="004D6BBC">
              <w:rPr>
                <w:rFonts w:ascii="Calibri" w:eastAsia="Times New Roman" w:hAnsi="Calibri" w:cs="Calibri"/>
              </w:rPr>
              <w:t>y</w:t>
            </w:r>
            <w:r w:rsidR="002F581B">
              <w:rPr>
                <w:rFonts w:ascii="Calibri" w:eastAsia="Times New Roman" w:hAnsi="Calibri" w:cs="Calibri"/>
              </w:rPr>
              <w:t>yyy</w:t>
            </w:r>
            <w:proofErr w:type="spellEnd"/>
          </w:p>
        </w:tc>
      </w:tr>
      <w:tr w:rsidR="007F7455" w:rsidRPr="00851DED" w14:paraId="64AD2FA3" w14:textId="77777777" w:rsidTr="00693741">
        <w:tc>
          <w:tcPr>
            <w:tcW w:w="2388" w:type="dxa"/>
            <w:tcBorders>
              <w:top w:val="outset" w:sz="6" w:space="0" w:color="auto"/>
              <w:left w:val="single" w:sz="6" w:space="0" w:color="000000"/>
              <w:bottom w:val="single" w:sz="6" w:space="0" w:color="000000"/>
              <w:right w:val="single" w:sz="6" w:space="0" w:color="000000"/>
            </w:tcBorders>
            <w:shd w:val="clear" w:color="auto" w:fill="auto"/>
            <w:hideMark/>
          </w:tcPr>
          <w:p w14:paraId="724D2B21"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56"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57C82A8" w14:textId="5D7C0271" w:rsidR="007F7455" w:rsidRPr="00851DED" w:rsidRDefault="00BD30E8"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Date of birth</w:t>
            </w:r>
          </w:p>
        </w:tc>
      </w:tr>
      <w:tr w:rsidR="007F7455" w:rsidRPr="00851DED" w14:paraId="1D7AA952" w14:textId="77777777" w:rsidTr="00693741">
        <w:tc>
          <w:tcPr>
            <w:tcW w:w="2388" w:type="dxa"/>
            <w:tcBorders>
              <w:top w:val="outset" w:sz="6" w:space="0" w:color="auto"/>
              <w:left w:val="single" w:sz="6" w:space="0" w:color="000000"/>
              <w:bottom w:val="single" w:sz="6" w:space="0" w:color="000000"/>
              <w:right w:val="single" w:sz="6" w:space="0" w:color="000000"/>
            </w:tcBorders>
            <w:shd w:val="clear" w:color="auto" w:fill="auto"/>
            <w:hideMark/>
          </w:tcPr>
          <w:p w14:paraId="63095A6D"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56"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8DEFC1C" w14:textId="77777777" w:rsidR="007F7455" w:rsidRPr="00851DED" w:rsidRDefault="007F7455"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Pr="00851DED">
              <w:rPr>
                <w:rFonts w:ascii="Calibri" w:eastAsia="Times New Roman" w:hAnsi="Calibri" w:cs="Calibri"/>
              </w:rPr>
              <w:t>ADC Database </w:t>
            </w:r>
          </w:p>
        </w:tc>
      </w:tr>
    </w:tbl>
    <w:p w14:paraId="7059A533" w14:textId="77777777" w:rsidR="007F7455" w:rsidRDefault="007F7455"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0"/>
        <w:gridCol w:w="1158"/>
        <w:gridCol w:w="940"/>
      </w:tblGrid>
      <w:tr w:rsidR="00AA2061" w:rsidRPr="00851DED" w14:paraId="06ED7BC3"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499B2B60"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60DBE0BC" w14:textId="638BEF1C"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Height</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6E49647C"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10A0E13C" w14:textId="77777777" w:rsidR="00AA2061" w:rsidRPr="00851DED" w:rsidRDefault="00AA2061"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AA2061" w:rsidRPr="00851DED" w14:paraId="45A17F0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FB1ADD2"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3E664428"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4517776"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7460EE43"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10</w:t>
            </w:r>
          </w:p>
        </w:tc>
      </w:tr>
      <w:tr w:rsidR="00AA2061" w:rsidRPr="00851DED" w14:paraId="7663A6ED"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F93A8D4"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3EC0B311"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1A27C28"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5181AA00"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AA2061" w:rsidRPr="00851DED" w14:paraId="4E4AC5F3"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6807D119"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EEDA7CB" w14:textId="56650A03"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The height of the patient</w:t>
            </w:r>
          </w:p>
        </w:tc>
      </w:tr>
      <w:tr w:rsidR="00AA2061" w:rsidRPr="00851DED" w14:paraId="689CDB27"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2598E5C1"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5B2D4DB"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Pr="00851DED">
              <w:rPr>
                <w:rFonts w:ascii="Calibri" w:eastAsia="Times New Roman" w:hAnsi="Calibri" w:cs="Calibri"/>
              </w:rPr>
              <w:t>ADC Database </w:t>
            </w:r>
          </w:p>
        </w:tc>
      </w:tr>
    </w:tbl>
    <w:p w14:paraId="295DA651" w14:textId="77777777" w:rsidR="00AA2061" w:rsidRDefault="00AA2061"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0"/>
        <w:gridCol w:w="1158"/>
        <w:gridCol w:w="940"/>
      </w:tblGrid>
      <w:tr w:rsidR="00AA2061" w:rsidRPr="00851DED" w14:paraId="6327EADB"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7C6DE4EA"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1EF3E5BD" w14:textId="20C417CA"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Weight</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0DC13989"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48C9073F" w14:textId="77777777" w:rsidR="00AA2061" w:rsidRPr="00851DED" w:rsidRDefault="00AA2061"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AA2061" w:rsidRPr="00851DED" w14:paraId="29431DD1"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D69ADC7"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2A3C5315"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74C1169"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6C44DF9B"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10</w:t>
            </w:r>
          </w:p>
        </w:tc>
      </w:tr>
      <w:tr w:rsidR="00AA2061" w:rsidRPr="00851DED" w14:paraId="62D98DD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EDBB2F8"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1D6D97FB"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06C4164"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24155E90"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AA2061" w:rsidRPr="00851DED" w14:paraId="1B464755"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F23F8B4"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208EBAE" w14:textId="7D3DF06D"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The weight of the patient</w:t>
            </w:r>
          </w:p>
        </w:tc>
      </w:tr>
      <w:tr w:rsidR="00AA2061" w:rsidRPr="00851DED" w14:paraId="44E6233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22B488A"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18ACCF9" w14:textId="77777777" w:rsidR="00AA2061" w:rsidRPr="00851DED" w:rsidRDefault="00AA2061"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Pr="00851DED">
              <w:rPr>
                <w:rFonts w:ascii="Calibri" w:eastAsia="Times New Roman" w:hAnsi="Calibri" w:cs="Calibri"/>
              </w:rPr>
              <w:t>ADC Database </w:t>
            </w:r>
          </w:p>
        </w:tc>
      </w:tr>
    </w:tbl>
    <w:p w14:paraId="2ACF1F07" w14:textId="77777777" w:rsidR="00AA2061" w:rsidRDefault="00AA2061"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0"/>
        <w:gridCol w:w="1158"/>
        <w:gridCol w:w="940"/>
      </w:tblGrid>
      <w:tr w:rsidR="006C29C6" w:rsidRPr="00851DED" w14:paraId="52E5BC24"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326AC30F"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44C9D264" w14:textId="3B2F77F7" w:rsidR="006C29C6" w:rsidRPr="00851DED" w:rsidRDefault="006C29C6"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Notes</w:t>
            </w:r>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0D992C29"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483FCE9A" w14:textId="77777777" w:rsidR="006C29C6" w:rsidRPr="00851DED" w:rsidRDefault="006C29C6"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C29C6" w:rsidRPr="00851DED" w14:paraId="1AB929B5"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26F94E2"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1DAF79D8"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FE221D7"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51393528" w14:textId="2E03BCB8" w:rsidR="006C29C6" w:rsidRPr="00851DED" w:rsidRDefault="004A419D" w:rsidP="005613DC">
            <w:pPr>
              <w:spacing w:after="0" w:line="240" w:lineRule="auto"/>
              <w:textAlignment w:val="baseline"/>
              <w:rPr>
                <w:rFonts w:ascii="Segoe UI" w:eastAsia="Times New Roman" w:hAnsi="Segoe UI" w:cs="Segoe UI"/>
                <w:sz w:val="18"/>
                <w:szCs w:val="18"/>
              </w:rPr>
            </w:pPr>
            <w:r>
              <w:rPr>
                <w:rFonts w:ascii="Segoe UI" w:eastAsia="Times New Roman" w:hAnsi="Segoe UI" w:cs="Segoe UI"/>
                <w:sz w:val="18"/>
                <w:szCs w:val="18"/>
              </w:rPr>
              <w:t>400</w:t>
            </w:r>
          </w:p>
        </w:tc>
      </w:tr>
      <w:tr w:rsidR="006C29C6" w:rsidRPr="00851DED" w14:paraId="0E012F90"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C81C6FD"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29BBC7A1"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23E63EA9"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52FEA4B2" w14:textId="2349143B"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990FED">
              <w:rPr>
                <w:rFonts w:ascii="Calibri" w:eastAsia="Times New Roman" w:hAnsi="Calibri" w:cs="Calibri"/>
              </w:rPr>
              <w:t>Text</w:t>
            </w:r>
          </w:p>
        </w:tc>
      </w:tr>
      <w:tr w:rsidR="006C29C6" w:rsidRPr="00851DED" w14:paraId="70113FC6"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E8A5431"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BFE9118" w14:textId="6BED21B4" w:rsidR="006C29C6" w:rsidRPr="00851DED" w:rsidRDefault="0065391A" w:rsidP="005613DC">
            <w:pPr>
              <w:spacing w:after="0" w:line="240" w:lineRule="auto"/>
              <w:textAlignment w:val="baseline"/>
              <w:rPr>
                <w:rFonts w:ascii="Calibri" w:eastAsia="Times New Roman" w:hAnsi="Calibri" w:cs="Calibri"/>
              </w:rPr>
            </w:pPr>
            <w:r>
              <w:rPr>
                <w:rFonts w:ascii="Calibri" w:eastAsia="Times New Roman" w:hAnsi="Calibri" w:cs="Calibri"/>
              </w:rPr>
              <w:t>A</w:t>
            </w:r>
            <w:r w:rsidR="004A419D" w:rsidRPr="000C5581">
              <w:rPr>
                <w:rFonts w:ascii="Calibri" w:eastAsia="Times New Roman" w:hAnsi="Calibri" w:cs="Calibri"/>
              </w:rPr>
              <w:t xml:space="preserve">ny notes from the Physician </w:t>
            </w:r>
            <w:r w:rsidR="00D618AD">
              <w:rPr>
                <w:rFonts w:ascii="Calibri" w:eastAsia="Times New Roman" w:hAnsi="Calibri" w:cs="Calibri"/>
              </w:rPr>
              <w:t>or Nurse</w:t>
            </w:r>
            <w:r w:rsidR="006A32A9">
              <w:rPr>
                <w:rFonts w:ascii="Calibri" w:eastAsia="Times New Roman" w:hAnsi="Calibri" w:cs="Calibri"/>
              </w:rPr>
              <w:t>s</w:t>
            </w:r>
            <w:r w:rsidR="004A419D" w:rsidRPr="000C5581">
              <w:rPr>
                <w:rFonts w:ascii="Calibri" w:eastAsia="Times New Roman" w:hAnsi="Calibri" w:cs="Calibri"/>
              </w:rPr>
              <w:t xml:space="preserve"> </w:t>
            </w:r>
            <w:r w:rsidR="003C2B24">
              <w:rPr>
                <w:rFonts w:ascii="Calibri" w:eastAsia="Times New Roman" w:hAnsi="Calibri" w:cs="Calibri"/>
              </w:rPr>
              <w:t>regarding the patient</w:t>
            </w:r>
          </w:p>
        </w:tc>
      </w:tr>
      <w:tr w:rsidR="006C29C6" w:rsidRPr="00851DED" w14:paraId="167F9259"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60C88B16"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88CA416" w14:textId="77777777" w:rsidR="006C29C6" w:rsidRPr="00851DED" w:rsidRDefault="006C29C6"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Patient Table in </w:t>
            </w:r>
            <w:r w:rsidRPr="00851DED">
              <w:rPr>
                <w:rFonts w:ascii="Calibri" w:eastAsia="Times New Roman" w:hAnsi="Calibri" w:cs="Calibri"/>
              </w:rPr>
              <w:t>ADC Database </w:t>
            </w:r>
          </w:p>
        </w:tc>
      </w:tr>
    </w:tbl>
    <w:p w14:paraId="0CFFD42C" w14:textId="77777777" w:rsidR="004D5E31" w:rsidRDefault="004D5E31" w:rsidP="00CC35CE">
      <w:pPr>
        <w:pStyle w:val="Heading2"/>
      </w:pPr>
    </w:p>
    <w:p w14:paraId="691C7303" w14:textId="77777777" w:rsidR="00095128" w:rsidRDefault="00095128" w:rsidP="00F63736">
      <w:pPr>
        <w:pStyle w:val="Heading2"/>
      </w:pPr>
      <w:r>
        <w:br w:type="page"/>
      </w:r>
    </w:p>
    <w:p w14:paraId="5D602D0A" w14:textId="40BB363C" w:rsidR="00F63736" w:rsidRDefault="00F63736" w:rsidP="00F63736">
      <w:pPr>
        <w:pStyle w:val="Heading2"/>
      </w:pPr>
      <w:bookmarkStart w:id="363" w:name="_Toc69370042"/>
      <w:r>
        <w:t>Nurse Table</w:t>
      </w:r>
      <w:bookmarkEnd w:id="363"/>
    </w:p>
    <w:p w14:paraId="1199C5E3" w14:textId="77777777" w:rsidR="00F63736" w:rsidRDefault="00F63736" w:rsidP="00F6373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F63736" w:rsidRPr="00851DED" w14:paraId="2D5E88C6"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58493F11"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0D05669D"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33E5D0B"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2A8437D4"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F63736" w:rsidRPr="00851DED" w14:paraId="09B3A216"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EB1D5B8"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760B9C1"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4C2E6A6"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417375D"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63736" w:rsidRPr="00851DED" w14:paraId="41C8014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B5DDB6A"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6AB75EE7" w14:textId="50E3C850" w:rsidR="00F63736" w:rsidRPr="00851DED" w:rsidRDefault="003C2B24"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F63736" w:rsidRPr="00851DED">
              <w:rPr>
                <w:rFonts w:ascii="Calibri" w:eastAsia="Times New Roman" w:hAnsi="Calibri" w:cs="Calibri"/>
              </w:rPr>
              <w:t xml:space="preserve">enerated by the system when </w:t>
            </w:r>
            <w:r w:rsidR="00E854FF">
              <w:rPr>
                <w:rFonts w:ascii="Calibri" w:eastAsia="Times New Roman" w:hAnsi="Calibri" w:cs="Calibri"/>
              </w:rPr>
              <w:t xml:space="preserve">a </w:t>
            </w:r>
            <w:r w:rsidR="00F63736"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7C0A541"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4906037"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63736" w:rsidRPr="00851DED" w14:paraId="1FB51FA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0E534AB"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2569C41" w14:textId="76D34C24"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F63736" w:rsidRPr="00851DED" w14:paraId="71886BF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28B88A2" w14:textId="77777777" w:rsidR="00F63736" w:rsidRPr="00851DED" w:rsidRDefault="00F63736"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E056F37" w14:textId="403939AA" w:rsidR="00F63736" w:rsidRPr="00851DED" w:rsidRDefault="005322C0"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Nurse Table in </w:t>
            </w:r>
            <w:r w:rsidR="00F63736" w:rsidRPr="00851DED">
              <w:rPr>
                <w:rFonts w:ascii="Calibri" w:eastAsia="Times New Roman" w:hAnsi="Calibri" w:cs="Calibri"/>
              </w:rPr>
              <w:t>ADC Database </w:t>
            </w:r>
          </w:p>
        </w:tc>
      </w:tr>
    </w:tbl>
    <w:p w14:paraId="26D60F3D" w14:textId="77777777" w:rsidR="00F63736" w:rsidRPr="00F63736" w:rsidRDefault="00F63736" w:rsidP="00F6373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3"/>
        <w:gridCol w:w="1158"/>
        <w:gridCol w:w="937"/>
      </w:tblGrid>
      <w:tr w:rsidR="00D3256A" w:rsidRPr="00851DED" w14:paraId="2D612154"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25D25D39"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124F0AC8" w14:textId="28073957" w:rsidR="002729C1" w:rsidRPr="00851DED" w:rsidRDefault="00F63736"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UserTUID</w:t>
            </w:r>
            <w:proofErr w:type="spellEnd"/>
            <w:r w:rsidR="002729C1"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7D5D6189"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7" w:type="dxa"/>
            <w:tcBorders>
              <w:top w:val="single" w:sz="6" w:space="0" w:color="000000"/>
              <w:left w:val="outset" w:sz="6" w:space="0" w:color="auto"/>
              <w:bottom w:val="single" w:sz="6" w:space="0" w:color="000000"/>
              <w:right w:val="single" w:sz="6" w:space="0" w:color="000000"/>
            </w:tcBorders>
            <w:shd w:val="clear" w:color="auto" w:fill="auto"/>
            <w:hideMark/>
          </w:tcPr>
          <w:p w14:paraId="0273BE88" w14:textId="0A2AB554" w:rsidR="002729C1" w:rsidRPr="002F51FB" w:rsidRDefault="00CC33BD" w:rsidP="005613DC">
            <w:pPr>
              <w:spacing w:after="0" w:line="240" w:lineRule="auto"/>
              <w:textAlignment w:val="baseline"/>
              <w:rPr>
                <w:rFonts w:eastAsia="Times New Roman" w:cstheme="minorHAnsi"/>
                <w:sz w:val="18"/>
                <w:szCs w:val="18"/>
              </w:rPr>
            </w:pPr>
            <w:r w:rsidRPr="002F51FB">
              <w:rPr>
                <w:rFonts w:eastAsia="Times New Roman" w:cstheme="minorHAnsi"/>
              </w:rPr>
              <w:t>Integer</w:t>
            </w:r>
          </w:p>
        </w:tc>
      </w:tr>
      <w:tr w:rsidR="00D3256A" w:rsidRPr="00851DED" w14:paraId="21ECF0CF"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24856A8"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2C312BEC" w14:textId="6C8BEDD7" w:rsidR="002729C1" w:rsidRPr="00851DED" w:rsidRDefault="009964BC"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TUID in </w:t>
            </w:r>
            <w:r w:rsidR="001616F0">
              <w:rPr>
                <w:rFonts w:ascii="Calibri" w:eastAsia="Times New Roman" w:hAnsi="Calibri" w:cs="Calibri"/>
              </w:rPr>
              <w:t>User</w:t>
            </w:r>
            <w:r w:rsidR="00EB4E07">
              <w:rPr>
                <w:rFonts w:ascii="Calibri" w:eastAsia="Times New Roman" w:hAnsi="Calibri" w:cs="Calibri"/>
              </w:rPr>
              <w:t xml:space="preserve"> </w:t>
            </w:r>
            <w:r w:rsidR="001616F0">
              <w:rPr>
                <w:rFonts w:ascii="Calibri" w:eastAsia="Times New Roman" w:hAnsi="Calibri" w:cs="Calibri"/>
              </w:rPr>
              <w:t>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56EBBC0"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7" w:type="dxa"/>
            <w:tcBorders>
              <w:top w:val="outset" w:sz="6" w:space="0" w:color="auto"/>
              <w:left w:val="outset" w:sz="6" w:space="0" w:color="auto"/>
              <w:bottom w:val="single" w:sz="6" w:space="0" w:color="000000"/>
              <w:right w:val="single" w:sz="6" w:space="0" w:color="000000"/>
            </w:tcBorders>
            <w:shd w:val="clear" w:color="auto" w:fill="auto"/>
            <w:hideMark/>
          </w:tcPr>
          <w:p w14:paraId="34259C60" w14:textId="16EFEBF5" w:rsidR="002729C1" w:rsidRPr="00851DED" w:rsidRDefault="002729C1" w:rsidP="005613DC">
            <w:pPr>
              <w:spacing w:after="0" w:line="240" w:lineRule="auto"/>
              <w:textAlignment w:val="baseline"/>
              <w:rPr>
                <w:rFonts w:ascii="Segoe UI" w:eastAsia="Times New Roman" w:hAnsi="Segoe UI" w:cs="Segoe UI"/>
                <w:sz w:val="18"/>
                <w:szCs w:val="18"/>
              </w:rPr>
            </w:pPr>
          </w:p>
        </w:tc>
      </w:tr>
      <w:tr w:rsidR="00D3256A" w:rsidRPr="00851DED" w14:paraId="6F1C0451"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9DEF830"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19E40BC0" w14:textId="0A145A1A" w:rsidR="002729C1" w:rsidRPr="00851DED" w:rsidRDefault="00E854FF"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It was g</w:t>
            </w:r>
            <w:r w:rsidR="001616F0">
              <w:rPr>
                <w:rFonts w:ascii="Calibri" w:eastAsia="Times New Roman" w:hAnsi="Calibri" w:cs="Calibri"/>
              </w:rPr>
              <w:t xml:space="preserve">enerated </w:t>
            </w:r>
            <w:r>
              <w:rPr>
                <w:rFonts w:ascii="Calibri" w:eastAsia="Times New Roman" w:hAnsi="Calibri" w:cs="Calibri"/>
              </w:rPr>
              <w:t>from the</w:t>
            </w:r>
            <w:r w:rsidR="001616F0">
              <w:rPr>
                <w:rFonts w:ascii="Calibri" w:eastAsia="Times New Roman" w:hAnsi="Calibri" w:cs="Calibri"/>
              </w:rPr>
              <w:t xml:space="preserve"> User</w:t>
            </w:r>
            <w:r w:rsidR="00EB4E07">
              <w:rPr>
                <w:rFonts w:ascii="Calibri" w:eastAsia="Times New Roman" w:hAnsi="Calibri" w:cs="Calibri"/>
              </w:rPr>
              <w:t xml:space="preserve"> </w:t>
            </w:r>
            <w:r w:rsidR="00744270">
              <w:rPr>
                <w:rFonts w:ascii="Calibri" w:eastAsia="Times New Roman" w:hAnsi="Calibri" w:cs="Calibri"/>
              </w:rPr>
              <w:t>t</w:t>
            </w:r>
            <w:r w:rsidR="001616F0">
              <w:rPr>
                <w:rFonts w:ascii="Calibri" w:eastAsia="Times New Roman" w:hAnsi="Calibri" w:cs="Calibri"/>
              </w:rPr>
              <w: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CA39512"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7" w:type="dxa"/>
            <w:tcBorders>
              <w:top w:val="outset" w:sz="6" w:space="0" w:color="auto"/>
              <w:left w:val="outset" w:sz="6" w:space="0" w:color="auto"/>
              <w:bottom w:val="single" w:sz="6" w:space="0" w:color="000000"/>
              <w:right w:val="single" w:sz="6" w:space="0" w:color="000000"/>
            </w:tcBorders>
            <w:shd w:val="clear" w:color="auto" w:fill="auto"/>
            <w:hideMark/>
          </w:tcPr>
          <w:p w14:paraId="0A9AC8F5"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729C1" w:rsidRPr="00851DED" w14:paraId="40164B44"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20DE82CD"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036598E" w14:textId="4D88899E" w:rsidR="002729C1" w:rsidRPr="00851DED" w:rsidRDefault="001616F0"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w:t>
            </w:r>
          </w:p>
        </w:tc>
      </w:tr>
      <w:tr w:rsidR="002729C1" w:rsidRPr="00851DED" w14:paraId="716D261A"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32524FC4" w14:textId="77777777" w:rsidR="002729C1" w:rsidRPr="00851DED" w:rsidRDefault="002729C1"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ACACED3" w14:textId="35175C11" w:rsidR="002729C1" w:rsidRPr="00851DED" w:rsidRDefault="005322C0"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w:t>
            </w:r>
            <w:r w:rsidR="002729C1">
              <w:rPr>
                <w:rFonts w:ascii="Calibri" w:eastAsia="Times New Roman" w:hAnsi="Calibri" w:cs="Calibri"/>
              </w:rPr>
              <w:t xml:space="preserve"> Table in </w:t>
            </w:r>
            <w:r w:rsidR="002729C1" w:rsidRPr="00851DED">
              <w:rPr>
                <w:rFonts w:ascii="Calibri" w:eastAsia="Times New Roman" w:hAnsi="Calibri" w:cs="Calibri"/>
              </w:rPr>
              <w:t>ADC Database </w:t>
            </w:r>
          </w:p>
        </w:tc>
      </w:tr>
    </w:tbl>
    <w:p w14:paraId="5D951F11" w14:textId="77777777" w:rsidR="005322C0" w:rsidRDefault="005322C0"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60500E" w:rsidRPr="00851DED" w14:paraId="454ABD98"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7FB37EDE"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24171172"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FirstName</w:t>
            </w:r>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4051390"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71CC4A49" w14:textId="77777777" w:rsidR="0060500E" w:rsidRPr="00851DED" w:rsidRDefault="0060500E"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0500E" w:rsidRPr="00851DED" w14:paraId="6F1A0A06"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F58396C"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69FCFD5"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BF4F1EC"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EF1D8E2"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60500E" w:rsidRPr="00851DED" w14:paraId="207D1476"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4FF83A9"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696AD16B" w14:textId="49D159E8" w:rsidR="0060500E" w:rsidRPr="00851DED" w:rsidRDefault="00AB2AD4" w:rsidP="005613DC">
            <w:pPr>
              <w:spacing w:after="0" w:line="240" w:lineRule="auto"/>
              <w:textAlignment w:val="baseline"/>
              <w:rPr>
                <w:rFonts w:ascii="Calibri" w:eastAsia="Times New Roman" w:hAnsi="Calibri" w:cs="Calibri"/>
              </w:rPr>
            </w:pPr>
            <w:r>
              <w:rPr>
                <w:rFonts w:ascii="Calibri" w:eastAsia="Times New Roman" w:hAnsi="Calibri" w:cs="Calibri"/>
              </w:rPr>
              <w:t>Charge nurse</w:t>
            </w:r>
            <w:r w:rsidR="0060500E" w:rsidRPr="0067373F">
              <w:rPr>
                <w:rFonts w:ascii="Calibri" w:eastAsia="Times New Roman" w:hAnsi="Calibri" w:cs="Calibri"/>
              </w:rPr>
              <w:t xml:space="preserv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1F0ECB5"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2B5B8BD" w14:textId="6EB0DE5D" w:rsidR="0060500E" w:rsidRPr="00851DED" w:rsidRDefault="00990FED"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60500E" w:rsidRPr="00851DED" w14:paraId="18210D7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986B89F"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065B016" w14:textId="7F72F78A" w:rsidR="0060500E" w:rsidRPr="00851DED" w:rsidRDefault="0060500E"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Th</w:t>
            </w:r>
            <w:r w:rsidR="00CE5AC8">
              <w:rPr>
                <w:rFonts w:ascii="Calibri" w:eastAsia="Times New Roman" w:hAnsi="Calibri" w:cs="Calibri"/>
              </w:rPr>
              <w:t>is is the</w:t>
            </w:r>
            <w:r w:rsidR="00AB2AD4">
              <w:rPr>
                <w:rFonts w:ascii="Calibri" w:eastAsia="Times New Roman" w:hAnsi="Calibri" w:cs="Calibri"/>
              </w:rPr>
              <w:t xml:space="preserve"> first n</w:t>
            </w:r>
            <w:r>
              <w:rPr>
                <w:rFonts w:ascii="Calibri" w:eastAsia="Times New Roman" w:hAnsi="Calibri" w:cs="Calibri"/>
              </w:rPr>
              <w:t>ame of the nurse</w:t>
            </w:r>
          </w:p>
        </w:tc>
      </w:tr>
      <w:tr w:rsidR="0060500E" w:rsidRPr="00851DED" w14:paraId="310CFA0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70D6C89"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9099E5B" w14:textId="77777777" w:rsidR="0060500E" w:rsidRPr="00851DED" w:rsidRDefault="0060500E"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Nurse table in </w:t>
            </w:r>
            <w:r w:rsidRPr="00851DED">
              <w:rPr>
                <w:rFonts w:ascii="Calibri" w:eastAsia="Times New Roman" w:hAnsi="Calibri" w:cs="Calibri"/>
              </w:rPr>
              <w:t>ADC Database </w:t>
            </w:r>
          </w:p>
        </w:tc>
      </w:tr>
    </w:tbl>
    <w:p w14:paraId="19CBDB0D" w14:textId="77777777" w:rsidR="00335714" w:rsidRDefault="00335714"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1"/>
        <w:gridCol w:w="1158"/>
        <w:gridCol w:w="939"/>
      </w:tblGrid>
      <w:tr w:rsidR="002216B8" w:rsidRPr="00851DED" w14:paraId="2BBD24EE"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2709F1AA"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1" w:type="dxa"/>
            <w:tcBorders>
              <w:top w:val="single" w:sz="6" w:space="0" w:color="000000"/>
              <w:left w:val="outset" w:sz="6" w:space="0" w:color="auto"/>
              <w:bottom w:val="single" w:sz="6" w:space="0" w:color="000000"/>
              <w:right w:val="single" w:sz="6" w:space="0" w:color="000000"/>
            </w:tcBorders>
            <w:shd w:val="clear" w:color="auto" w:fill="auto"/>
            <w:hideMark/>
          </w:tcPr>
          <w:p w14:paraId="4388BC7B" w14:textId="52FFC373" w:rsidR="002216B8" w:rsidRPr="00851DED" w:rsidRDefault="001542D9"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Last</w:t>
            </w:r>
            <w:r w:rsidR="009476F9">
              <w:rPr>
                <w:rFonts w:ascii="Calibri" w:eastAsia="Times New Roman" w:hAnsi="Calibri" w:cs="Calibri"/>
              </w:rPr>
              <w:t>Name</w:t>
            </w:r>
            <w:proofErr w:type="spellEnd"/>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6FB39D96"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8B17AB4" w14:textId="77777777" w:rsidR="002216B8" w:rsidRPr="00851DED" w:rsidRDefault="002216B8"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2216B8" w:rsidRPr="00851DED" w14:paraId="6A4FB4FF"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23E9AA0"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06BEAFA4"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C64CCF1"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2171364"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2216B8" w:rsidRPr="00851DED" w14:paraId="02C92D04"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EDF9A65"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3332BC8E" w14:textId="788F564D" w:rsidR="002216B8" w:rsidRPr="00851DED" w:rsidRDefault="00335714" w:rsidP="005613DC">
            <w:pPr>
              <w:spacing w:after="0" w:line="240" w:lineRule="auto"/>
              <w:textAlignment w:val="baseline"/>
              <w:rPr>
                <w:rFonts w:ascii="Calibri" w:eastAsia="Times New Roman" w:hAnsi="Calibri" w:cs="Calibri"/>
              </w:rPr>
            </w:pPr>
            <w:r>
              <w:rPr>
                <w:rFonts w:ascii="Calibri" w:eastAsia="Times New Roman" w:hAnsi="Calibri" w:cs="Calibri"/>
              </w:rPr>
              <w:t>Charge nurse</w:t>
            </w:r>
            <w:r w:rsidRPr="0067373F">
              <w:rPr>
                <w:rFonts w:ascii="Calibri" w:eastAsia="Times New Roman" w:hAnsi="Calibri" w:cs="Calibri"/>
              </w:rPr>
              <w:t xml:space="preserv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C785F57"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0EE5895" w14:textId="64C5510F" w:rsidR="002216B8" w:rsidRPr="00851DED" w:rsidRDefault="00990FED"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2216B8" w:rsidRPr="00851DED" w14:paraId="1978AD7A"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AD0A0AE"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0B13630" w14:textId="603A3114" w:rsidR="002216B8" w:rsidRPr="00851DED" w:rsidRDefault="002216B8"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This is the </w:t>
            </w:r>
            <w:r w:rsidR="00FB646F">
              <w:rPr>
                <w:rFonts w:ascii="Calibri" w:eastAsia="Times New Roman" w:hAnsi="Calibri" w:cs="Calibri"/>
              </w:rPr>
              <w:t>Last</w:t>
            </w:r>
            <w:r>
              <w:rPr>
                <w:rFonts w:ascii="Calibri" w:eastAsia="Times New Roman" w:hAnsi="Calibri" w:cs="Calibri"/>
              </w:rPr>
              <w:t xml:space="preserve"> Name of the nurse</w:t>
            </w:r>
            <w:r w:rsidRPr="00851DED">
              <w:rPr>
                <w:rFonts w:ascii="Calibri" w:eastAsia="Times New Roman" w:hAnsi="Calibri" w:cs="Calibri"/>
              </w:rPr>
              <w:t> </w:t>
            </w:r>
          </w:p>
        </w:tc>
      </w:tr>
      <w:tr w:rsidR="002216B8" w:rsidRPr="00851DED" w14:paraId="2BFE8D58"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5A3D339"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8EB0A7F" w14:textId="77777777" w:rsidR="002216B8" w:rsidRPr="00851DED" w:rsidRDefault="002216B8"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Nurse table in </w:t>
            </w:r>
            <w:r w:rsidRPr="00851DED">
              <w:rPr>
                <w:rFonts w:ascii="Calibri" w:eastAsia="Times New Roman" w:hAnsi="Calibri" w:cs="Calibri"/>
              </w:rPr>
              <w:t>ADC Database </w:t>
            </w:r>
          </w:p>
        </w:tc>
      </w:tr>
    </w:tbl>
    <w:p w14:paraId="141FE7BD" w14:textId="77777777" w:rsidR="002216B8" w:rsidRDefault="002216B8" w:rsidP="008A6C2D">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2"/>
        <w:gridCol w:w="1157"/>
        <w:gridCol w:w="939"/>
      </w:tblGrid>
      <w:tr w:rsidR="00534B9C" w:rsidRPr="00851DED" w14:paraId="7EA9F731"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23AE9B52"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7C895195" w14:textId="2D8198A2" w:rsidR="00534B9C" w:rsidRPr="00851DED" w:rsidRDefault="00534B9C"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AccessLevel</w:t>
            </w:r>
            <w:proofErr w:type="spellEnd"/>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3B0BB532"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4B330093" w14:textId="77777777" w:rsidR="00534B9C" w:rsidRPr="00851DED" w:rsidRDefault="00534B9C"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534B9C" w:rsidRPr="00851DED" w14:paraId="1885E732"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97D134D"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E5A5E98"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5BEBBD17"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DC20D51"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534B9C" w:rsidRPr="00851DED" w14:paraId="16104BDE"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64032BEC"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68B8F6DE" w14:textId="2DEEBAD7" w:rsidR="00534B9C" w:rsidRPr="00851DED" w:rsidRDefault="00744270" w:rsidP="005A25D5">
            <w:pPr>
              <w:spacing w:after="0" w:line="240" w:lineRule="auto"/>
              <w:textAlignment w:val="baseline"/>
              <w:rPr>
                <w:rFonts w:ascii="Calibri" w:eastAsia="Times New Roman" w:hAnsi="Calibri" w:cs="Calibri"/>
              </w:rPr>
            </w:pPr>
            <w:r>
              <w:rPr>
                <w:rFonts w:ascii="Calibri" w:eastAsia="Times New Roman" w:hAnsi="Calibri" w:cs="Calibri"/>
              </w:rPr>
              <w:t>System Generated</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AE37F56"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498D42B"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534B9C" w:rsidRPr="00851DED" w14:paraId="6A85EF2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A3B39C0"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D2333C6" w14:textId="3A828F1D" w:rsidR="00534B9C" w:rsidRPr="00851DED" w:rsidRDefault="00CE5AC8"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This is t</w:t>
            </w:r>
            <w:r w:rsidR="00E970FA">
              <w:rPr>
                <w:rFonts w:ascii="Calibri" w:eastAsia="Times New Roman" w:hAnsi="Calibri" w:cs="Calibri"/>
              </w:rPr>
              <w:t xml:space="preserve">he access level of the </w:t>
            </w:r>
            <w:r w:rsidR="00EB161F">
              <w:rPr>
                <w:rFonts w:ascii="Calibri" w:eastAsia="Times New Roman" w:hAnsi="Calibri" w:cs="Calibri"/>
              </w:rPr>
              <w:t>nurse</w:t>
            </w:r>
          </w:p>
        </w:tc>
      </w:tr>
      <w:tr w:rsidR="00534B9C" w:rsidRPr="00851DED" w14:paraId="5064A35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2F354653"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9D7A1BD" w14:textId="77777777" w:rsidR="00534B9C" w:rsidRPr="00851DED" w:rsidRDefault="00534B9C"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Nurse table in </w:t>
            </w:r>
            <w:r w:rsidRPr="00851DED">
              <w:rPr>
                <w:rFonts w:ascii="Calibri" w:eastAsia="Times New Roman" w:hAnsi="Calibri" w:cs="Calibri"/>
              </w:rPr>
              <w:t>ADC Database </w:t>
            </w:r>
          </w:p>
        </w:tc>
      </w:tr>
    </w:tbl>
    <w:p w14:paraId="45591119" w14:textId="77777777" w:rsidR="0058057C" w:rsidRDefault="0058057C" w:rsidP="00C81300"/>
    <w:p w14:paraId="56855930" w14:textId="77777777" w:rsidR="006839B1" w:rsidRDefault="006839B1" w:rsidP="00433661">
      <w:pPr>
        <w:pStyle w:val="Heading1"/>
      </w:pPr>
    </w:p>
    <w:p w14:paraId="458CE8B0" w14:textId="77777777" w:rsidR="00095128" w:rsidRDefault="00095128" w:rsidP="00287CF1">
      <w:pPr>
        <w:pStyle w:val="Heading2"/>
      </w:pPr>
      <w:r>
        <w:br w:type="page"/>
      </w:r>
    </w:p>
    <w:p w14:paraId="32CB3C94" w14:textId="4002C6AE" w:rsidR="006839B1" w:rsidRDefault="006839B1" w:rsidP="00287CF1">
      <w:pPr>
        <w:pStyle w:val="Heading2"/>
      </w:pPr>
      <w:bookmarkStart w:id="364" w:name="_Toc69370043"/>
      <w:r>
        <w:t>Administrator Table</w:t>
      </w:r>
      <w:bookmarkEnd w:id="364"/>
    </w:p>
    <w:p w14:paraId="57B88DF4" w14:textId="77777777" w:rsidR="00433661" w:rsidRPr="00433661" w:rsidRDefault="00433661" w:rsidP="00433661"/>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6839B1" w:rsidRPr="00851DED" w14:paraId="36E8C405"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2D5A01EC"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7108982B"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71C296DD"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1229631"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6839B1" w:rsidRPr="00851DED" w14:paraId="05E2166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AB4D513"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65F0AE7"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273200F5"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45B83F5"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839B1" w:rsidRPr="00851DED" w14:paraId="6CBD72A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D819946"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FE1ECF1" w14:textId="0487F248" w:rsidR="006839B1" w:rsidRPr="00851DED" w:rsidRDefault="00EB161F"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6839B1" w:rsidRPr="00851DED">
              <w:rPr>
                <w:rFonts w:ascii="Calibri" w:eastAsia="Times New Roman" w:hAnsi="Calibri" w:cs="Calibri"/>
              </w:rPr>
              <w:t xml:space="preserve">enerated by the system when </w:t>
            </w:r>
            <w:r>
              <w:rPr>
                <w:rFonts w:ascii="Calibri" w:eastAsia="Times New Roman" w:hAnsi="Calibri" w:cs="Calibri"/>
              </w:rPr>
              <w:t xml:space="preserve">a </w:t>
            </w:r>
            <w:r w:rsidR="006839B1"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94BC39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A9AB925"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839B1" w:rsidRPr="00851DED" w14:paraId="191B9B2C"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AE3F23E"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F12A39D" w14:textId="75949D5D"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6839B1" w:rsidRPr="00851DED" w14:paraId="211BFBE6"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31CB85B"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FD95EF1" w14:textId="6931CC1B" w:rsidR="006839B1" w:rsidRPr="00851DED" w:rsidRDefault="0086670E"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Administrator</w:t>
            </w:r>
            <w:r w:rsidR="006839B1">
              <w:rPr>
                <w:rFonts w:ascii="Calibri" w:eastAsia="Times New Roman" w:hAnsi="Calibri" w:cs="Calibri"/>
              </w:rPr>
              <w:t xml:space="preserve"> Table in </w:t>
            </w:r>
            <w:r w:rsidR="006839B1" w:rsidRPr="00851DED">
              <w:rPr>
                <w:rFonts w:ascii="Calibri" w:eastAsia="Times New Roman" w:hAnsi="Calibri" w:cs="Calibri"/>
              </w:rPr>
              <w:t>ADC Database </w:t>
            </w:r>
          </w:p>
        </w:tc>
      </w:tr>
    </w:tbl>
    <w:p w14:paraId="39720BDC" w14:textId="77777777" w:rsidR="006839B1" w:rsidRPr="00F63736" w:rsidRDefault="006839B1" w:rsidP="006839B1"/>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3"/>
        <w:gridCol w:w="1158"/>
        <w:gridCol w:w="937"/>
      </w:tblGrid>
      <w:tr w:rsidR="006839B1" w:rsidRPr="00851DED" w14:paraId="089A2EE9"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673DD22F"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49B5380E" w14:textId="77777777" w:rsidR="006839B1" w:rsidRPr="00851DED" w:rsidRDefault="006839B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UserTUID</w:t>
            </w:r>
            <w:proofErr w:type="spellEnd"/>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483448E7"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7" w:type="dxa"/>
            <w:tcBorders>
              <w:top w:val="single" w:sz="6" w:space="0" w:color="000000"/>
              <w:left w:val="outset" w:sz="6" w:space="0" w:color="auto"/>
              <w:bottom w:val="single" w:sz="6" w:space="0" w:color="000000"/>
              <w:right w:val="single" w:sz="6" w:space="0" w:color="000000"/>
            </w:tcBorders>
            <w:shd w:val="clear" w:color="auto" w:fill="auto"/>
            <w:hideMark/>
          </w:tcPr>
          <w:p w14:paraId="18DD9B44" w14:textId="77777777" w:rsidR="006839B1" w:rsidRPr="003932F2" w:rsidRDefault="006839B1" w:rsidP="0051241C">
            <w:pPr>
              <w:spacing w:after="0" w:line="240" w:lineRule="auto"/>
              <w:textAlignment w:val="baseline"/>
              <w:rPr>
                <w:rFonts w:eastAsia="Times New Roman" w:cstheme="minorHAnsi"/>
                <w:sz w:val="18"/>
                <w:szCs w:val="18"/>
              </w:rPr>
            </w:pPr>
            <w:r w:rsidRPr="003932F2">
              <w:rPr>
                <w:rFonts w:eastAsia="Times New Roman" w:cstheme="minorHAnsi"/>
              </w:rPr>
              <w:t>Integer</w:t>
            </w:r>
          </w:p>
        </w:tc>
      </w:tr>
      <w:tr w:rsidR="006839B1" w:rsidRPr="00851DED" w14:paraId="6A3518C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E0664C2"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76541E38" w14:textId="3D1EE791"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User 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4184FF2"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7" w:type="dxa"/>
            <w:tcBorders>
              <w:top w:val="outset" w:sz="6" w:space="0" w:color="auto"/>
              <w:left w:val="outset" w:sz="6" w:space="0" w:color="auto"/>
              <w:bottom w:val="single" w:sz="6" w:space="0" w:color="000000"/>
              <w:right w:val="single" w:sz="6" w:space="0" w:color="000000"/>
            </w:tcBorders>
            <w:shd w:val="clear" w:color="auto" w:fill="auto"/>
            <w:hideMark/>
          </w:tcPr>
          <w:p w14:paraId="03BFA54C" w14:textId="77777777" w:rsidR="006839B1" w:rsidRPr="00851DED" w:rsidRDefault="006839B1" w:rsidP="0051241C">
            <w:pPr>
              <w:spacing w:after="0" w:line="240" w:lineRule="auto"/>
              <w:textAlignment w:val="baseline"/>
              <w:rPr>
                <w:rFonts w:ascii="Segoe UI" w:eastAsia="Times New Roman" w:hAnsi="Segoe UI" w:cs="Segoe UI"/>
                <w:sz w:val="18"/>
                <w:szCs w:val="18"/>
              </w:rPr>
            </w:pPr>
          </w:p>
        </w:tc>
      </w:tr>
      <w:tr w:rsidR="006839B1" w:rsidRPr="00851DED" w14:paraId="486CE182"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20508D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663061C3" w14:textId="6E6666F5" w:rsidR="006839B1" w:rsidRPr="00851DED" w:rsidRDefault="00EB161F"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It was g</w:t>
            </w:r>
            <w:r w:rsidR="006839B1">
              <w:rPr>
                <w:rFonts w:ascii="Calibri" w:eastAsia="Times New Roman" w:hAnsi="Calibri" w:cs="Calibri"/>
              </w:rPr>
              <w:t xml:space="preserve">enerated in </w:t>
            </w:r>
            <w:r>
              <w:rPr>
                <w:rFonts w:ascii="Calibri" w:eastAsia="Times New Roman" w:hAnsi="Calibri" w:cs="Calibri"/>
              </w:rPr>
              <w:t xml:space="preserve">the </w:t>
            </w:r>
            <w:r w:rsidR="006839B1">
              <w:rPr>
                <w:rFonts w:ascii="Calibri" w:eastAsia="Times New Roman" w:hAnsi="Calibri" w:cs="Calibri"/>
              </w:rPr>
              <w:t>User 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923713F"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7" w:type="dxa"/>
            <w:tcBorders>
              <w:top w:val="outset" w:sz="6" w:space="0" w:color="auto"/>
              <w:left w:val="outset" w:sz="6" w:space="0" w:color="auto"/>
              <w:bottom w:val="single" w:sz="6" w:space="0" w:color="000000"/>
              <w:right w:val="single" w:sz="6" w:space="0" w:color="000000"/>
            </w:tcBorders>
            <w:shd w:val="clear" w:color="auto" w:fill="auto"/>
            <w:hideMark/>
          </w:tcPr>
          <w:p w14:paraId="0FBC5DF3"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839B1" w:rsidRPr="00851DED" w14:paraId="2AC9972D"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41414D7"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1704310" w14:textId="6988A4AF"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w:t>
            </w:r>
          </w:p>
        </w:tc>
      </w:tr>
      <w:tr w:rsidR="006839B1" w:rsidRPr="00851DED" w14:paraId="408AD648"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2B97570"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FDB063A" w14:textId="11804526" w:rsidR="006839B1" w:rsidRPr="00851DED" w:rsidRDefault="0086670E"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Administrator</w:t>
            </w:r>
            <w:r w:rsidR="006839B1">
              <w:rPr>
                <w:rFonts w:ascii="Calibri" w:eastAsia="Times New Roman" w:hAnsi="Calibri" w:cs="Calibri"/>
              </w:rPr>
              <w:t xml:space="preserve"> Table in </w:t>
            </w:r>
            <w:r w:rsidR="006839B1" w:rsidRPr="00851DED">
              <w:rPr>
                <w:rFonts w:ascii="Calibri" w:eastAsia="Times New Roman" w:hAnsi="Calibri" w:cs="Calibri"/>
              </w:rPr>
              <w:t>ADC Database </w:t>
            </w:r>
          </w:p>
        </w:tc>
      </w:tr>
    </w:tbl>
    <w:p w14:paraId="38298B68" w14:textId="77777777" w:rsidR="006839B1" w:rsidRDefault="006839B1" w:rsidP="006839B1">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6839B1" w:rsidRPr="00851DED" w14:paraId="06E2644A"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2CD5E67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24F6C988"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FirstName</w:t>
            </w:r>
            <w:r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2A9E34A2"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1255F69B" w14:textId="77777777" w:rsidR="006839B1" w:rsidRPr="00851DED" w:rsidRDefault="006839B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839B1" w:rsidRPr="00851DED" w14:paraId="72C1307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62E2567"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235DB4F0"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5CF330D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8A5267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6839B1" w:rsidRPr="00851DED" w14:paraId="36866DC0"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86E317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366C2DB2" w14:textId="614C87A5" w:rsidR="006839B1" w:rsidRPr="00851DED" w:rsidRDefault="006100EC" w:rsidP="0051241C">
            <w:pPr>
              <w:spacing w:after="0" w:line="240" w:lineRule="auto"/>
              <w:textAlignment w:val="baseline"/>
              <w:rPr>
                <w:rFonts w:ascii="Calibri" w:eastAsia="Times New Roman" w:hAnsi="Calibri" w:cs="Calibri"/>
              </w:rPr>
            </w:pPr>
            <w:r>
              <w:rPr>
                <w:rFonts w:ascii="Calibri" w:eastAsia="Times New Roman" w:hAnsi="Calibri" w:cs="Calibri"/>
              </w:rPr>
              <w:t>Admin</w:t>
            </w:r>
            <w:r w:rsidR="00DB0CFC">
              <w:rPr>
                <w:rFonts w:ascii="Calibri" w:eastAsia="Times New Roman" w:hAnsi="Calibri" w:cs="Calibri"/>
              </w:rPr>
              <w:t>istrator</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6F21D78F"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057773F" w14:textId="0B93531B"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6839B1" w:rsidRPr="00851DED" w14:paraId="5258CE8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E2D2BA0"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5EF8F4A" w14:textId="40873F4C"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first name of the </w:t>
            </w:r>
            <w:r w:rsidR="005B7C3B">
              <w:rPr>
                <w:rFonts w:ascii="Calibri" w:eastAsia="Times New Roman" w:hAnsi="Calibri" w:cs="Calibri"/>
              </w:rPr>
              <w:t>admin</w:t>
            </w:r>
          </w:p>
        </w:tc>
      </w:tr>
      <w:tr w:rsidR="006839B1" w:rsidRPr="00851DED" w14:paraId="1BF08CD5"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3F7867B"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9EEDF12" w14:textId="55BD0A0B" w:rsidR="006839B1" w:rsidRPr="00851DED" w:rsidRDefault="0086670E"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Administrator</w:t>
            </w:r>
            <w:r w:rsidR="006839B1">
              <w:rPr>
                <w:rFonts w:ascii="Calibri" w:eastAsia="Times New Roman" w:hAnsi="Calibri" w:cs="Calibri"/>
              </w:rPr>
              <w:t xml:space="preserve"> table in </w:t>
            </w:r>
            <w:r w:rsidR="006839B1" w:rsidRPr="00851DED">
              <w:rPr>
                <w:rFonts w:ascii="Calibri" w:eastAsia="Times New Roman" w:hAnsi="Calibri" w:cs="Calibri"/>
              </w:rPr>
              <w:t>ADC Database </w:t>
            </w:r>
          </w:p>
        </w:tc>
      </w:tr>
    </w:tbl>
    <w:p w14:paraId="49FB74E0" w14:textId="77777777" w:rsidR="006839B1" w:rsidRDefault="006839B1" w:rsidP="006839B1">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6839B1" w:rsidRPr="00851DED" w14:paraId="393D0756"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4EBFA3AB"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28F6BF59" w14:textId="77777777" w:rsidR="006839B1" w:rsidRPr="00851DED" w:rsidRDefault="006839B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LastName</w:t>
            </w:r>
            <w:proofErr w:type="spellEnd"/>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1D178636"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2A848708" w14:textId="77777777" w:rsidR="006839B1" w:rsidRPr="00851DED" w:rsidRDefault="006839B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839B1" w:rsidRPr="00851DED" w14:paraId="4841ABF8"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54F4861"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7D989EC8"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63104E13"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3900CA4"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6839B1" w:rsidRPr="00851DED" w14:paraId="7EEB4AD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A6F325F"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36EC21DB" w14:textId="27688508" w:rsidR="006839B1" w:rsidRPr="00851DED" w:rsidRDefault="005B7C3B" w:rsidP="0051241C">
            <w:pPr>
              <w:spacing w:after="0" w:line="240" w:lineRule="auto"/>
              <w:textAlignment w:val="baseline"/>
              <w:rPr>
                <w:rFonts w:ascii="Calibri" w:eastAsia="Times New Roman" w:hAnsi="Calibri" w:cs="Calibri"/>
              </w:rPr>
            </w:pPr>
            <w:r>
              <w:rPr>
                <w:rFonts w:ascii="Calibri" w:eastAsia="Times New Roman" w:hAnsi="Calibri" w:cs="Calibri"/>
              </w:rPr>
              <w:t>Admin</w:t>
            </w:r>
            <w:r w:rsidR="00DB0CFC">
              <w:rPr>
                <w:rFonts w:ascii="Calibri" w:eastAsia="Times New Roman" w:hAnsi="Calibri" w:cs="Calibri"/>
              </w:rPr>
              <w:t>istrator</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BDBA301"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4092C09" w14:textId="2DE7EF94"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6839B1" w:rsidRPr="00851DED" w14:paraId="75F2F22B"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3A2A6FF"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1ED4168" w14:textId="03B03043"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Th</w:t>
            </w:r>
            <w:r w:rsidR="00DB0CFC">
              <w:rPr>
                <w:rFonts w:ascii="Calibri" w:eastAsia="Times New Roman" w:hAnsi="Calibri" w:cs="Calibri"/>
              </w:rPr>
              <w:t xml:space="preserve">e </w:t>
            </w:r>
            <w:r w:rsidR="00F140D4">
              <w:rPr>
                <w:rFonts w:ascii="Calibri" w:eastAsia="Times New Roman" w:hAnsi="Calibri" w:cs="Calibri"/>
              </w:rPr>
              <w:t>l</w:t>
            </w:r>
            <w:r>
              <w:rPr>
                <w:rFonts w:ascii="Calibri" w:eastAsia="Times New Roman" w:hAnsi="Calibri" w:cs="Calibri"/>
              </w:rPr>
              <w:t xml:space="preserve">ast </w:t>
            </w:r>
            <w:r w:rsidR="00F140D4">
              <w:rPr>
                <w:rFonts w:ascii="Calibri" w:eastAsia="Times New Roman" w:hAnsi="Calibri" w:cs="Calibri"/>
              </w:rPr>
              <w:t>n</w:t>
            </w:r>
            <w:r>
              <w:rPr>
                <w:rFonts w:ascii="Calibri" w:eastAsia="Times New Roman" w:hAnsi="Calibri" w:cs="Calibri"/>
              </w:rPr>
              <w:t xml:space="preserve">ame of </w:t>
            </w:r>
            <w:r w:rsidR="00DB0CFC">
              <w:rPr>
                <w:rFonts w:ascii="Calibri" w:eastAsia="Times New Roman" w:hAnsi="Calibri" w:cs="Calibri"/>
              </w:rPr>
              <w:t xml:space="preserve">the </w:t>
            </w:r>
            <w:r w:rsidR="005B7C3B">
              <w:rPr>
                <w:rFonts w:ascii="Calibri" w:eastAsia="Times New Roman" w:hAnsi="Calibri" w:cs="Calibri"/>
              </w:rPr>
              <w:t>admin</w:t>
            </w:r>
          </w:p>
        </w:tc>
      </w:tr>
      <w:tr w:rsidR="006839B1" w:rsidRPr="00851DED" w14:paraId="549DFB00"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4414F17"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883D562" w14:textId="31BA5181" w:rsidR="006839B1" w:rsidRPr="00851DED" w:rsidRDefault="0086670E"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Administrator</w:t>
            </w:r>
            <w:r w:rsidR="006839B1">
              <w:rPr>
                <w:rFonts w:ascii="Calibri" w:eastAsia="Times New Roman" w:hAnsi="Calibri" w:cs="Calibri"/>
              </w:rPr>
              <w:t xml:space="preserve"> table in </w:t>
            </w:r>
            <w:r w:rsidR="006839B1" w:rsidRPr="00851DED">
              <w:rPr>
                <w:rFonts w:ascii="Calibri" w:eastAsia="Times New Roman" w:hAnsi="Calibri" w:cs="Calibri"/>
              </w:rPr>
              <w:t>ADC Database </w:t>
            </w:r>
          </w:p>
        </w:tc>
      </w:tr>
    </w:tbl>
    <w:p w14:paraId="35CEBDF1" w14:textId="77777777" w:rsidR="006839B1" w:rsidRDefault="006839B1" w:rsidP="006839B1">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6839B1" w:rsidRPr="00851DED" w14:paraId="485D8C8B"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57599F6A"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24458FAF" w14:textId="77777777" w:rsidR="006839B1" w:rsidRPr="00851DED" w:rsidRDefault="006839B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AccessLevel</w:t>
            </w:r>
            <w:proofErr w:type="spellEnd"/>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1BA5EED0"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47C76AEB" w14:textId="77777777" w:rsidR="006839B1" w:rsidRPr="00851DED" w:rsidRDefault="006839B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839B1" w:rsidRPr="00851DED" w14:paraId="2D3FA35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7E57BCD"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49CB3001"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2FD699D"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EC957F2"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6839B1" w:rsidRPr="00851DED" w14:paraId="2D3D6655"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D697AC5"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5297CCAE" w14:textId="30BA3B3C" w:rsidR="006839B1" w:rsidRPr="00851DED" w:rsidRDefault="00DB0CFC" w:rsidP="0051241C">
            <w:pPr>
              <w:spacing w:after="0" w:line="240" w:lineRule="auto"/>
              <w:textAlignment w:val="baseline"/>
              <w:rPr>
                <w:rFonts w:ascii="Calibri" w:eastAsia="Times New Roman" w:hAnsi="Calibri" w:cs="Calibri"/>
              </w:rPr>
            </w:pPr>
            <w:r>
              <w:rPr>
                <w:rFonts w:ascii="Calibri" w:eastAsia="Times New Roman" w:hAnsi="Calibri" w:cs="Calibri"/>
              </w:rPr>
              <w:t>Administrator</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24940575"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DA20F9A"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839B1" w:rsidRPr="00851DED" w14:paraId="51B75688"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78B8720"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ECB8B9A" w14:textId="4600E91F" w:rsidR="006839B1" w:rsidRPr="00851DED" w:rsidRDefault="006839B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access level of the </w:t>
            </w:r>
            <w:r w:rsidR="00C03210">
              <w:rPr>
                <w:rFonts w:ascii="Calibri" w:eastAsia="Times New Roman" w:hAnsi="Calibri" w:cs="Calibri"/>
              </w:rPr>
              <w:t>admin</w:t>
            </w:r>
            <w:r>
              <w:rPr>
                <w:rFonts w:ascii="Calibri" w:eastAsia="Times New Roman" w:hAnsi="Calibri" w:cs="Calibri"/>
              </w:rPr>
              <w:t xml:space="preserve"> to the </w:t>
            </w:r>
            <w:r w:rsidR="00C03210">
              <w:rPr>
                <w:rFonts w:ascii="Calibri" w:eastAsia="Times New Roman" w:hAnsi="Calibri" w:cs="Calibri"/>
              </w:rPr>
              <w:t>system</w:t>
            </w:r>
          </w:p>
        </w:tc>
      </w:tr>
      <w:tr w:rsidR="006839B1" w:rsidRPr="00851DED" w14:paraId="7DE1574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17F731B" w14:textId="77777777" w:rsidR="006839B1" w:rsidRPr="00851DED" w:rsidRDefault="006839B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16F822B" w14:textId="7F92304F" w:rsidR="006839B1" w:rsidRPr="00851DED" w:rsidRDefault="0086670E"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Administrator</w:t>
            </w:r>
            <w:r w:rsidR="006839B1">
              <w:rPr>
                <w:rFonts w:ascii="Calibri" w:eastAsia="Times New Roman" w:hAnsi="Calibri" w:cs="Calibri"/>
              </w:rPr>
              <w:t xml:space="preserve"> table in </w:t>
            </w:r>
            <w:r w:rsidR="006839B1" w:rsidRPr="00851DED">
              <w:rPr>
                <w:rFonts w:ascii="Calibri" w:eastAsia="Times New Roman" w:hAnsi="Calibri" w:cs="Calibri"/>
              </w:rPr>
              <w:t>ADC Database </w:t>
            </w:r>
          </w:p>
        </w:tc>
      </w:tr>
    </w:tbl>
    <w:p w14:paraId="734B5DCA" w14:textId="77777777" w:rsidR="006839B1" w:rsidRDefault="006839B1" w:rsidP="00C81300"/>
    <w:p w14:paraId="3A0BCA9E" w14:textId="77777777" w:rsidR="00433661" w:rsidRDefault="00433661" w:rsidP="00C81300"/>
    <w:p w14:paraId="3D07AFC2" w14:textId="77777777" w:rsidR="00095128" w:rsidRDefault="00095128" w:rsidP="00287CF1">
      <w:pPr>
        <w:pStyle w:val="Heading2"/>
      </w:pPr>
      <w:r>
        <w:br w:type="page"/>
      </w:r>
    </w:p>
    <w:p w14:paraId="5F642ADE" w14:textId="04E76B2F" w:rsidR="00433661" w:rsidRDefault="00433661" w:rsidP="00287CF1">
      <w:pPr>
        <w:pStyle w:val="Heading2"/>
      </w:pPr>
      <w:bookmarkStart w:id="365" w:name="_Toc69370044"/>
      <w:r>
        <w:t>Charge Nurse</w:t>
      </w:r>
      <w:bookmarkEnd w:id="365"/>
    </w:p>
    <w:p w14:paraId="1835A29C" w14:textId="77777777" w:rsidR="00287CF1" w:rsidRPr="00287CF1" w:rsidRDefault="00287CF1" w:rsidP="00287CF1"/>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433661" w:rsidRPr="00851DED" w14:paraId="657775CF"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5C78C0C5"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1F882447"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44E4820C"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0D5DE06D"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433661" w:rsidRPr="00851DED" w14:paraId="4FE49DB0"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2EF7997"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8186535"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AEF6371"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CC6C0F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33661" w:rsidRPr="00851DED" w14:paraId="53BE678B"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082555D"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3117DE4" w14:textId="63FDDFCF" w:rsidR="00433661" w:rsidRPr="00851DED" w:rsidRDefault="00EB161F"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433661" w:rsidRPr="00851DED">
              <w:rPr>
                <w:rFonts w:ascii="Calibri" w:eastAsia="Times New Roman" w:hAnsi="Calibri" w:cs="Calibri"/>
              </w:rPr>
              <w:t xml:space="preserve">enerated by the system when </w:t>
            </w:r>
            <w:r>
              <w:rPr>
                <w:rFonts w:ascii="Calibri" w:eastAsia="Times New Roman" w:hAnsi="Calibri" w:cs="Calibri"/>
              </w:rPr>
              <w:t xml:space="preserve">a </w:t>
            </w:r>
            <w:r w:rsidR="00433661"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1177B02"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CD6B3D8"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33661" w:rsidRPr="00851DED" w14:paraId="66CACB92"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A973176"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DE72031" w14:textId="36E35D66"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433661" w:rsidRPr="00851DED" w14:paraId="3AF2136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CF07CBB"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0EDB980" w14:textId="4EC82690" w:rsidR="00433661" w:rsidRPr="00851DED" w:rsidRDefault="00747800"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Charge </w:t>
            </w:r>
            <w:r w:rsidR="00433661">
              <w:rPr>
                <w:rFonts w:ascii="Calibri" w:eastAsia="Times New Roman" w:hAnsi="Calibri" w:cs="Calibri"/>
              </w:rPr>
              <w:t xml:space="preserve">Nurse Table in </w:t>
            </w:r>
            <w:r w:rsidR="00433661" w:rsidRPr="00851DED">
              <w:rPr>
                <w:rFonts w:ascii="Calibri" w:eastAsia="Times New Roman" w:hAnsi="Calibri" w:cs="Calibri"/>
              </w:rPr>
              <w:t>ADC Database </w:t>
            </w:r>
          </w:p>
        </w:tc>
      </w:tr>
    </w:tbl>
    <w:p w14:paraId="124309C0" w14:textId="77777777" w:rsidR="00433661" w:rsidRPr="00F63736" w:rsidRDefault="00433661" w:rsidP="00433661"/>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5"/>
        <w:gridCol w:w="1158"/>
        <w:gridCol w:w="936"/>
      </w:tblGrid>
      <w:tr w:rsidR="00433661" w:rsidRPr="00851DED" w14:paraId="261CD497"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2B527508"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5" w:type="dxa"/>
            <w:tcBorders>
              <w:top w:val="single" w:sz="6" w:space="0" w:color="000000"/>
              <w:left w:val="outset" w:sz="6" w:space="0" w:color="auto"/>
              <w:bottom w:val="single" w:sz="6" w:space="0" w:color="000000"/>
              <w:right w:val="single" w:sz="6" w:space="0" w:color="000000"/>
            </w:tcBorders>
            <w:shd w:val="clear" w:color="auto" w:fill="auto"/>
            <w:hideMark/>
          </w:tcPr>
          <w:p w14:paraId="15606ECE" w14:textId="77777777" w:rsidR="00433661" w:rsidRPr="00851DED" w:rsidRDefault="0043366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UserTUID</w:t>
            </w:r>
            <w:proofErr w:type="spellEnd"/>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F877F79"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6" w:type="dxa"/>
            <w:tcBorders>
              <w:top w:val="single" w:sz="6" w:space="0" w:color="000000"/>
              <w:left w:val="outset" w:sz="6" w:space="0" w:color="auto"/>
              <w:bottom w:val="single" w:sz="6" w:space="0" w:color="000000"/>
              <w:right w:val="single" w:sz="6" w:space="0" w:color="000000"/>
            </w:tcBorders>
            <w:shd w:val="clear" w:color="auto" w:fill="auto"/>
            <w:hideMark/>
          </w:tcPr>
          <w:p w14:paraId="7C3205F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Pr>
                <w:rFonts w:ascii="Segoe UI" w:eastAsia="Times New Roman" w:hAnsi="Segoe UI" w:cs="Segoe UI"/>
                <w:sz w:val="18"/>
                <w:szCs w:val="18"/>
              </w:rPr>
              <w:t>Integer</w:t>
            </w:r>
          </w:p>
        </w:tc>
      </w:tr>
      <w:tr w:rsidR="00433661" w:rsidRPr="00851DED" w14:paraId="78862E68"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B146D5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5" w:type="dxa"/>
            <w:tcBorders>
              <w:top w:val="outset" w:sz="6" w:space="0" w:color="auto"/>
              <w:left w:val="outset" w:sz="6" w:space="0" w:color="auto"/>
              <w:bottom w:val="single" w:sz="6" w:space="0" w:color="000000"/>
              <w:right w:val="single" w:sz="6" w:space="0" w:color="000000"/>
            </w:tcBorders>
            <w:shd w:val="clear" w:color="auto" w:fill="auto"/>
            <w:hideMark/>
          </w:tcPr>
          <w:p w14:paraId="19B26258" w14:textId="35DEC028"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User 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B7379FF"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6" w:type="dxa"/>
            <w:tcBorders>
              <w:top w:val="outset" w:sz="6" w:space="0" w:color="auto"/>
              <w:left w:val="outset" w:sz="6" w:space="0" w:color="auto"/>
              <w:bottom w:val="single" w:sz="6" w:space="0" w:color="000000"/>
              <w:right w:val="single" w:sz="6" w:space="0" w:color="000000"/>
            </w:tcBorders>
            <w:shd w:val="clear" w:color="auto" w:fill="auto"/>
            <w:hideMark/>
          </w:tcPr>
          <w:p w14:paraId="481C1609" w14:textId="77777777" w:rsidR="00433661" w:rsidRPr="00851DED" w:rsidRDefault="00433661" w:rsidP="0051241C">
            <w:pPr>
              <w:spacing w:after="0" w:line="240" w:lineRule="auto"/>
              <w:textAlignment w:val="baseline"/>
              <w:rPr>
                <w:rFonts w:ascii="Segoe UI" w:eastAsia="Times New Roman" w:hAnsi="Segoe UI" w:cs="Segoe UI"/>
                <w:sz w:val="18"/>
                <w:szCs w:val="18"/>
              </w:rPr>
            </w:pPr>
          </w:p>
        </w:tc>
      </w:tr>
      <w:tr w:rsidR="00433661" w:rsidRPr="00851DED" w14:paraId="52E733B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EAF558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5" w:type="dxa"/>
            <w:tcBorders>
              <w:top w:val="outset" w:sz="6" w:space="0" w:color="auto"/>
              <w:left w:val="outset" w:sz="6" w:space="0" w:color="auto"/>
              <w:bottom w:val="single" w:sz="6" w:space="0" w:color="000000"/>
              <w:right w:val="single" w:sz="6" w:space="0" w:color="000000"/>
            </w:tcBorders>
            <w:shd w:val="clear" w:color="auto" w:fill="auto"/>
            <w:hideMark/>
          </w:tcPr>
          <w:p w14:paraId="376FE3F2" w14:textId="1D7FEF87" w:rsidR="00433661" w:rsidRPr="00851DED" w:rsidRDefault="00EB161F"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It was g</w:t>
            </w:r>
            <w:r w:rsidR="00433661">
              <w:rPr>
                <w:rFonts w:ascii="Calibri" w:eastAsia="Times New Roman" w:hAnsi="Calibri" w:cs="Calibri"/>
              </w:rPr>
              <w:t xml:space="preserve">enerated in </w:t>
            </w:r>
            <w:r>
              <w:rPr>
                <w:rFonts w:ascii="Calibri" w:eastAsia="Times New Roman" w:hAnsi="Calibri" w:cs="Calibri"/>
              </w:rPr>
              <w:t xml:space="preserve">the </w:t>
            </w:r>
            <w:r w:rsidR="00433661">
              <w:rPr>
                <w:rFonts w:ascii="Calibri" w:eastAsia="Times New Roman" w:hAnsi="Calibri" w:cs="Calibri"/>
              </w:rPr>
              <w:t>User 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A888996"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6" w:type="dxa"/>
            <w:tcBorders>
              <w:top w:val="outset" w:sz="6" w:space="0" w:color="auto"/>
              <w:left w:val="outset" w:sz="6" w:space="0" w:color="auto"/>
              <w:bottom w:val="single" w:sz="6" w:space="0" w:color="000000"/>
              <w:right w:val="single" w:sz="6" w:space="0" w:color="000000"/>
            </w:tcBorders>
            <w:shd w:val="clear" w:color="auto" w:fill="auto"/>
            <w:hideMark/>
          </w:tcPr>
          <w:p w14:paraId="4313350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33661" w:rsidRPr="00851DED" w14:paraId="73B4769E"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AB73D29"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2B20D49" w14:textId="5014D406"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w:t>
            </w:r>
          </w:p>
        </w:tc>
      </w:tr>
      <w:tr w:rsidR="00433661" w:rsidRPr="00851DED" w14:paraId="037A6A0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D378814"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66C4AB3" w14:textId="55664DF5" w:rsidR="00433661" w:rsidRPr="00851DED" w:rsidRDefault="00747800"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Charge </w:t>
            </w:r>
            <w:r w:rsidR="00433661">
              <w:rPr>
                <w:rFonts w:ascii="Calibri" w:eastAsia="Times New Roman" w:hAnsi="Calibri" w:cs="Calibri"/>
              </w:rPr>
              <w:t xml:space="preserve">Nurse Table in </w:t>
            </w:r>
            <w:r w:rsidR="00433661" w:rsidRPr="00851DED">
              <w:rPr>
                <w:rFonts w:ascii="Calibri" w:eastAsia="Times New Roman" w:hAnsi="Calibri" w:cs="Calibri"/>
              </w:rPr>
              <w:t>ADC Database </w:t>
            </w:r>
          </w:p>
        </w:tc>
      </w:tr>
    </w:tbl>
    <w:p w14:paraId="6B18AAA2" w14:textId="77777777" w:rsidR="00433661" w:rsidRDefault="00433661" w:rsidP="00433661">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433661" w:rsidRPr="00851DED" w14:paraId="1DA4722F"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2C56EFC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1E3A7B7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FirstName</w:t>
            </w:r>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44A05974"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6949852" w14:textId="77777777" w:rsidR="00433661" w:rsidRPr="00851DED" w:rsidRDefault="0043366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433661" w:rsidRPr="00851DED" w14:paraId="4A79AFE5"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8BD3A3C"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E6FDC6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4661AC7"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C1E1E36"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433661" w:rsidRPr="00851DED" w14:paraId="1DFE59B9"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95DB976"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BA0B277" w14:textId="4A16DD0B" w:rsidR="00433661" w:rsidRPr="00851DED" w:rsidRDefault="00433661" w:rsidP="0051241C">
            <w:pPr>
              <w:spacing w:after="0" w:line="240" w:lineRule="auto"/>
              <w:textAlignment w:val="baseline"/>
              <w:rPr>
                <w:rFonts w:ascii="Calibri" w:eastAsia="Times New Roman" w:hAnsi="Calibri" w:cs="Calibri"/>
              </w:rPr>
            </w:pPr>
            <w:r>
              <w:rPr>
                <w:rFonts w:ascii="Calibri" w:eastAsia="Times New Roman" w:hAnsi="Calibri" w:cs="Calibri"/>
              </w:rPr>
              <w:t>Charge nurse</w:t>
            </w:r>
            <w:r w:rsidRPr="0067373F">
              <w:rPr>
                <w:rFonts w:ascii="Calibri" w:eastAsia="Times New Roman" w:hAnsi="Calibri" w:cs="Calibri"/>
              </w:rPr>
              <w:t xml:space="preserv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EEB6DD3"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8E11563" w14:textId="3D7E8BA2"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433661" w:rsidRPr="00851DED" w14:paraId="658907C0"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1C4D11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6974D9B" w14:textId="56ABE3B8"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first name of the </w:t>
            </w:r>
            <w:r w:rsidR="00747800">
              <w:rPr>
                <w:rFonts w:ascii="Calibri" w:eastAsia="Times New Roman" w:hAnsi="Calibri" w:cs="Calibri"/>
              </w:rPr>
              <w:t xml:space="preserve">charge </w:t>
            </w:r>
            <w:r>
              <w:rPr>
                <w:rFonts w:ascii="Calibri" w:eastAsia="Times New Roman" w:hAnsi="Calibri" w:cs="Calibri"/>
              </w:rPr>
              <w:t>nurse</w:t>
            </w:r>
          </w:p>
        </w:tc>
      </w:tr>
      <w:tr w:rsidR="00433661" w:rsidRPr="00851DED" w14:paraId="14FB9EBF"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4FB45C9"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6B12595" w14:textId="64F0EF82" w:rsidR="00433661" w:rsidRPr="00851DED" w:rsidRDefault="00747800"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Charge </w:t>
            </w:r>
            <w:r w:rsidR="00433661">
              <w:rPr>
                <w:rFonts w:ascii="Calibri" w:eastAsia="Times New Roman" w:hAnsi="Calibri" w:cs="Calibri"/>
              </w:rPr>
              <w:t xml:space="preserve">Nurse table in </w:t>
            </w:r>
            <w:r w:rsidR="00433661" w:rsidRPr="00851DED">
              <w:rPr>
                <w:rFonts w:ascii="Calibri" w:eastAsia="Times New Roman" w:hAnsi="Calibri" w:cs="Calibri"/>
              </w:rPr>
              <w:t>ADC Database </w:t>
            </w:r>
          </w:p>
        </w:tc>
      </w:tr>
    </w:tbl>
    <w:p w14:paraId="05D45910" w14:textId="77777777" w:rsidR="00433661" w:rsidRDefault="00433661" w:rsidP="00433661">
      <w:pPr>
        <w:spacing w:line="480" w:lineRule="auto"/>
      </w:pPr>
    </w:p>
    <w:tbl>
      <w:tblPr>
        <w:tblpPr w:leftFromText="180" w:rightFromText="180" w:vertAnchor="text" w:tblpY="84"/>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1"/>
        <w:gridCol w:w="1158"/>
        <w:gridCol w:w="939"/>
      </w:tblGrid>
      <w:tr w:rsidR="00095128" w:rsidRPr="00851DED" w14:paraId="34CFED31" w14:textId="77777777" w:rsidTr="00095128">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49BC8AA7"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1" w:type="dxa"/>
            <w:tcBorders>
              <w:top w:val="single" w:sz="6" w:space="0" w:color="000000"/>
              <w:left w:val="outset" w:sz="6" w:space="0" w:color="auto"/>
              <w:bottom w:val="single" w:sz="6" w:space="0" w:color="000000"/>
              <w:right w:val="single" w:sz="6" w:space="0" w:color="000000"/>
            </w:tcBorders>
            <w:shd w:val="clear" w:color="auto" w:fill="auto"/>
            <w:hideMark/>
          </w:tcPr>
          <w:p w14:paraId="611FFE76" w14:textId="77777777" w:rsidR="00095128" w:rsidRPr="00851DED" w:rsidRDefault="00095128" w:rsidP="0009512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LastName</w:t>
            </w:r>
            <w:proofErr w:type="spellEnd"/>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371CDE2"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FF428D9" w14:textId="77777777" w:rsidR="00095128" w:rsidRPr="00851DED" w:rsidRDefault="00095128" w:rsidP="0009512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095128" w:rsidRPr="00851DED" w14:paraId="7EE38F19" w14:textId="77777777" w:rsidTr="000951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27CB3AE8"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3A9FA269"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9265E9A"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0080638"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095128" w:rsidRPr="00851DED" w14:paraId="12A4FC62" w14:textId="77777777" w:rsidTr="000951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AF59C8D"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3B83D1C5" w14:textId="77777777" w:rsidR="00095128" w:rsidRPr="00851DED" w:rsidRDefault="00095128" w:rsidP="00095128">
            <w:pPr>
              <w:spacing w:after="0" w:line="240" w:lineRule="auto"/>
              <w:textAlignment w:val="baseline"/>
              <w:rPr>
                <w:rFonts w:ascii="Calibri" w:eastAsia="Times New Roman" w:hAnsi="Calibri" w:cs="Calibri"/>
              </w:rPr>
            </w:pPr>
            <w:r>
              <w:rPr>
                <w:rFonts w:ascii="Calibri" w:eastAsia="Times New Roman" w:hAnsi="Calibri" w:cs="Calibri"/>
              </w:rPr>
              <w:t>Charge nurse</w:t>
            </w:r>
            <w:r w:rsidRPr="0067373F">
              <w:rPr>
                <w:rFonts w:ascii="Calibri" w:eastAsia="Times New Roman" w:hAnsi="Calibri" w:cs="Calibri"/>
              </w:rPr>
              <w:t xml:space="preserv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B1358D8"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0442DFC"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Pr>
                <w:rFonts w:ascii="Calibri" w:eastAsia="Times New Roman" w:hAnsi="Calibri" w:cs="Calibri"/>
              </w:rPr>
              <w:t>Text</w:t>
            </w:r>
          </w:p>
        </w:tc>
      </w:tr>
      <w:tr w:rsidR="00095128" w:rsidRPr="00851DED" w14:paraId="535573C1" w14:textId="77777777" w:rsidTr="000951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E72FB4A"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C1F2EDB"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Pr>
                <w:rFonts w:ascii="Calibri" w:eastAsia="Times New Roman" w:hAnsi="Calibri" w:cs="Calibri"/>
              </w:rPr>
              <w:t>This is the last name of the charge nurse</w:t>
            </w:r>
            <w:r w:rsidRPr="00851DED">
              <w:rPr>
                <w:rFonts w:ascii="Calibri" w:eastAsia="Times New Roman" w:hAnsi="Calibri" w:cs="Calibri"/>
              </w:rPr>
              <w:t> </w:t>
            </w:r>
          </w:p>
        </w:tc>
      </w:tr>
      <w:tr w:rsidR="00095128" w:rsidRPr="00851DED" w14:paraId="620A9445" w14:textId="77777777" w:rsidTr="000951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046980C"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F43AB2B" w14:textId="77777777" w:rsidR="00095128" w:rsidRPr="00851DED" w:rsidRDefault="00095128" w:rsidP="00095128">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Charge Nurse table in </w:t>
            </w:r>
            <w:r w:rsidRPr="00851DED">
              <w:rPr>
                <w:rFonts w:ascii="Calibri" w:eastAsia="Times New Roman" w:hAnsi="Calibri" w:cs="Calibri"/>
              </w:rPr>
              <w:t>ADC Database </w:t>
            </w:r>
          </w:p>
        </w:tc>
      </w:tr>
    </w:tbl>
    <w:p w14:paraId="3E6977E1" w14:textId="77777777" w:rsidR="00433661" w:rsidRDefault="00433661" w:rsidP="00433661">
      <w:pPr>
        <w:spacing w:line="480"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433661" w:rsidRPr="00851DED" w14:paraId="0246B450"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31B4798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73A5F0D3" w14:textId="77777777" w:rsidR="00433661" w:rsidRPr="00851DED" w:rsidRDefault="0043366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AccessLevel</w:t>
            </w:r>
            <w:proofErr w:type="spellEnd"/>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4014B9E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762B9D83" w14:textId="77777777" w:rsidR="00433661" w:rsidRPr="00851DED" w:rsidRDefault="00433661" w:rsidP="005124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433661" w:rsidRPr="00851DED" w14:paraId="23E36D1F"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D800F24"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64D1CD1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5FB6DE2D"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5763BDE"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433661" w:rsidRPr="00851DED" w14:paraId="6E52D624"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6DDFDF3"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6D643C40" w14:textId="09B84273" w:rsidR="00433661" w:rsidRPr="00851DED" w:rsidRDefault="00DB0CFC" w:rsidP="0051241C">
            <w:pPr>
              <w:spacing w:after="0" w:line="240" w:lineRule="auto"/>
              <w:textAlignment w:val="baseline"/>
              <w:rPr>
                <w:rFonts w:ascii="Calibri" w:eastAsia="Times New Roman" w:hAnsi="Calibri" w:cs="Calibri"/>
              </w:rPr>
            </w:pPr>
            <w:r>
              <w:rPr>
                <w:rFonts w:ascii="Calibri" w:eastAsia="Times New Roman" w:hAnsi="Calibri" w:cs="Calibri"/>
              </w:rPr>
              <w:t>Administrator</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39684F72"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1BCAD57"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33661" w:rsidRPr="00851DED" w14:paraId="12C9231B"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AEE26E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D564CB3" w14:textId="09054D49" w:rsidR="00433661" w:rsidRPr="00851DED" w:rsidRDefault="00433661"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access level of the </w:t>
            </w:r>
            <w:r w:rsidR="00BA7B37">
              <w:rPr>
                <w:rFonts w:ascii="Calibri" w:eastAsia="Times New Roman" w:hAnsi="Calibri" w:cs="Calibri"/>
              </w:rPr>
              <w:t xml:space="preserve">charge </w:t>
            </w:r>
            <w:r>
              <w:rPr>
                <w:rFonts w:ascii="Calibri" w:eastAsia="Times New Roman" w:hAnsi="Calibri" w:cs="Calibri"/>
              </w:rPr>
              <w:t>nurse</w:t>
            </w:r>
          </w:p>
        </w:tc>
      </w:tr>
      <w:tr w:rsidR="00433661" w:rsidRPr="00851DED" w14:paraId="6DC531B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9547F80" w14:textId="77777777" w:rsidR="00433661" w:rsidRPr="00851DED" w:rsidRDefault="00433661" w:rsidP="005124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9AC3049" w14:textId="14922496" w:rsidR="00433661" w:rsidRPr="00851DED" w:rsidRDefault="00747800" w:rsidP="0051241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Charge </w:t>
            </w:r>
            <w:r w:rsidR="00433661">
              <w:rPr>
                <w:rFonts w:ascii="Calibri" w:eastAsia="Times New Roman" w:hAnsi="Calibri" w:cs="Calibri"/>
              </w:rPr>
              <w:t xml:space="preserve">Nurse table in </w:t>
            </w:r>
            <w:r w:rsidR="00433661" w:rsidRPr="00851DED">
              <w:rPr>
                <w:rFonts w:ascii="Calibri" w:eastAsia="Times New Roman" w:hAnsi="Calibri" w:cs="Calibri"/>
              </w:rPr>
              <w:t>ADC Database </w:t>
            </w:r>
          </w:p>
        </w:tc>
      </w:tr>
    </w:tbl>
    <w:p w14:paraId="4A4F3A34" w14:textId="77777777" w:rsidR="00433661" w:rsidRDefault="00433661" w:rsidP="00C81300"/>
    <w:p w14:paraId="2BC56F08" w14:textId="77777777" w:rsidR="007D7EE3" w:rsidRDefault="007D7EE3" w:rsidP="00C81300"/>
    <w:p w14:paraId="33F9EF22" w14:textId="77777777" w:rsidR="00095128" w:rsidRDefault="00095128" w:rsidP="001C2B97">
      <w:pPr>
        <w:pStyle w:val="Heading2"/>
      </w:pPr>
      <w:r>
        <w:br w:type="page"/>
      </w:r>
    </w:p>
    <w:p w14:paraId="49EEDA65" w14:textId="0B64C583" w:rsidR="001C2B97" w:rsidRDefault="001C2B97" w:rsidP="001C2B97">
      <w:pPr>
        <w:pStyle w:val="Heading2"/>
      </w:pPr>
      <w:bookmarkStart w:id="366" w:name="_Toc69370045"/>
      <w:r>
        <w:t>User Table</w:t>
      </w:r>
      <w:bookmarkEnd w:id="366"/>
    </w:p>
    <w:p w14:paraId="6B383CB9" w14:textId="77777777" w:rsidR="001C2B97" w:rsidRDefault="001C2B97" w:rsidP="001C2B9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1C2B97" w:rsidRPr="00851DED" w14:paraId="065999B2" w14:textId="77777777" w:rsidTr="006B5F2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C332EEC"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029C118B"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3859B413"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645E07AE"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1C2B97" w:rsidRPr="00851DED" w14:paraId="538AFE08" w14:textId="77777777" w:rsidTr="006B5F2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66A0254"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BE820FE"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34666E6"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EE648FE"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1C2B97" w:rsidRPr="00851DED" w14:paraId="3810FB00" w14:textId="77777777" w:rsidTr="006B5F2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64056DF"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3D5153F2" w14:textId="66C15706" w:rsidR="001C2B97" w:rsidRPr="00851DED" w:rsidRDefault="00EB161F"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1C2B97" w:rsidRPr="00851DED">
              <w:rPr>
                <w:rFonts w:ascii="Calibri" w:eastAsia="Times New Roman" w:hAnsi="Calibri" w:cs="Calibri"/>
              </w:rPr>
              <w:t xml:space="preserve">enerated by the system when </w:t>
            </w:r>
            <w:r>
              <w:rPr>
                <w:rFonts w:ascii="Calibri" w:eastAsia="Times New Roman" w:hAnsi="Calibri" w:cs="Calibri"/>
              </w:rPr>
              <w:t xml:space="preserve">a </w:t>
            </w:r>
            <w:r w:rsidR="001C2B97"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40E47D3"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2E64C7B"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1C2B97" w:rsidRPr="00851DED" w14:paraId="5A500CAA" w14:textId="77777777" w:rsidTr="006B5F2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E7A138D"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0EA5F20" w14:textId="008DE888"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1C2B97" w:rsidRPr="00851DED" w14:paraId="5FD7C2B2" w14:textId="77777777" w:rsidTr="006B5F2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C02BEE2"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061B7E0" w14:textId="77777777" w:rsidR="001C2B97" w:rsidRPr="00851DED" w:rsidRDefault="001C2B97"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ADC Database </w:t>
            </w:r>
          </w:p>
        </w:tc>
      </w:tr>
    </w:tbl>
    <w:p w14:paraId="32E94404" w14:textId="77777777" w:rsidR="005D01E3" w:rsidRDefault="005D01E3" w:rsidP="001C2B9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5"/>
        <w:gridCol w:w="4684"/>
        <w:gridCol w:w="1353"/>
        <w:gridCol w:w="982"/>
      </w:tblGrid>
      <w:tr w:rsidR="005D01E3" w:rsidRPr="00851DED" w14:paraId="45771BF5" w14:textId="3D3A3470" w:rsidTr="00651E4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4F71B3BC"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84" w:type="dxa"/>
            <w:tcBorders>
              <w:top w:val="single" w:sz="6" w:space="0" w:color="000000"/>
              <w:left w:val="outset" w:sz="6" w:space="0" w:color="auto"/>
              <w:bottom w:val="single" w:sz="6" w:space="0" w:color="000000"/>
              <w:right w:val="single" w:sz="6" w:space="0" w:color="000000"/>
            </w:tcBorders>
            <w:shd w:val="clear" w:color="auto" w:fill="auto"/>
            <w:hideMark/>
          </w:tcPr>
          <w:p w14:paraId="58090112" w14:textId="77777777" w:rsidR="005D01E3" w:rsidRPr="00851DED" w:rsidRDefault="005D01E3" w:rsidP="005A25D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UserRole</w:t>
            </w:r>
            <w:proofErr w:type="spellEnd"/>
            <w:r w:rsidRPr="00851DED">
              <w:rPr>
                <w:rFonts w:ascii="Calibri" w:eastAsia="Times New Roman" w:hAnsi="Calibri" w:cs="Calibri"/>
              </w:rPr>
              <w:t> </w:t>
            </w:r>
          </w:p>
        </w:tc>
        <w:tc>
          <w:tcPr>
            <w:tcW w:w="1353" w:type="dxa"/>
            <w:tcBorders>
              <w:top w:val="single" w:sz="6" w:space="0" w:color="000000"/>
              <w:left w:val="outset" w:sz="6" w:space="0" w:color="auto"/>
              <w:bottom w:val="single" w:sz="6" w:space="0" w:color="000000"/>
              <w:right w:val="single" w:sz="6" w:space="0" w:color="000000"/>
            </w:tcBorders>
            <w:shd w:val="clear" w:color="auto" w:fill="auto"/>
            <w:hideMark/>
          </w:tcPr>
          <w:p w14:paraId="6C7AFE35"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82" w:type="dxa"/>
            <w:tcBorders>
              <w:top w:val="single" w:sz="6" w:space="0" w:color="000000"/>
              <w:left w:val="outset" w:sz="6" w:space="0" w:color="auto"/>
              <w:bottom w:val="single" w:sz="6" w:space="0" w:color="000000"/>
              <w:right w:val="single" w:sz="6" w:space="0" w:color="000000"/>
            </w:tcBorders>
          </w:tcPr>
          <w:p w14:paraId="39D8975F" w14:textId="182B7021" w:rsidR="00651E4C" w:rsidRPr="00851DED" w:rsidRDefault="0039238F" w:rsidP="00E142FC">
            <w:pPr>
              <w:spacing w:after="0" w:line="240" w:lineRule="auto"/>
              <w:textAlignment w:val="baseline"/>
              <w:rPr>
                <w:rFonts w:ascii="Calibri" w:eastAsia="Times New Roman" w:hAnsi="Calibri" w:cs="Calibri"/>
              </w:rPr>
            </w:pPr>
            <w:proofErr w:type="spellStart"/>
            <w:r>
              <w:rPr>
                <w:rFonts w:ascii="Calibri" w:eastAsia="Times New Roman" w:hAnsi="Calibri" w:cs="Calibri"/>
              </w:rPr>
              <w:t>VarChar</w:t>
            </w:r>
            <w:proofErr w:type="spellEnd"/>
          </w:p>
        </w:tc>
      </w:tr>
      <w:tr w:rsidR="005D01E3" w:rsidRPr="00851DED" w14:paraId="6E83E7DE" w14:textId="7D36A7FE" w:rsidTr="00651E4C">
        <w:tc>
          <w:tcPr>
            <w:tcW w:w="2325" w:type="dxa"/>
            <w:tcBorders>
              <w:top w:val="outset" w:sz="6" w:space="0" w:color="auto"/>
              <w:left w:val="single" w:sz="6" w:space="0" w:color="000000"/>
              <w:bottom w:val="single" w:sz="6" w:space="0" w:color="000000"/>
              <w:right w:val="single" w:sz="6" w:space="0" w:color="000000"/>
            </w:tcBorders>
            <w:shd w:val="clear" w:color="auto" w:fill="auto"/>
            <w:hideMark/>
          </w:tcPr>
          <w:p w14:paraId="057864A4"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84" w:type="dxa"/>
            <w:tcBorders>
              <w:top w:val="outset" w:sz="6" w:space="0" w:color="auto"/>
              <w:left w:val="outset" w:sz="6" w:space="0" w:color="auto"/>
              <w:bottom w:val="single" w:sz="6" w:space="0" w:color="000000"/>
              <w:right w:val="single" w:sz="6" w:space="0" w:color="000000"/>
            </w:tcBorders>
            <w:shd w:val="clear" w:color="auto" w:fill="auto"/>
            <w:hideMark/>
          </w:tcPr>
          <w:p w14:paraId="76B9AADC"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353" w:type="dxa"/>
            <w:tcBorders>
              <w:top w:val="outset" w:sz="6" w:space="0" w:color="auto"/>
              <w:left w:val="outset" w:sz="6" w:space="0" w:color="auto"/>
              <w:bottom w:val="single" w:sz="6" w:space="0" w:color="000000"/>
              <w:right w:val="single" w:sz="6" w:space="0" w:color="000000"/>
            </w:tcBorders>
            <w:shd w:val="clear" w:color="auto" w:fill="auto"/>
            <w:hideMark/>
          </w:tcPr>
          <w:p w14:paraId="4BDCBE78"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82" w:type="dxa"/>
            <w:tcBorders>
              <w:top w:val="outset" w:sz="6" w:space="0" w:color="auto"/>
              <w:left w:val="outset" w:sz="6" w:space="0" w:color="auto"/>
              <w:bottom w:val="single" w:sz="6" w:space="0" w:color="000000"/>
              <w:right w:val="single" w:sz="6" w:space="0" w:color="000000"/>
            </w:tcBorders>
          </w:tcPr>
          <w:p w14:paraId="6B58EAE9" w14:textId="2F42059D" w:rsidR="00651E4C" w:rsidRPr="00851DED" w:rsidRDefault="009F41E9" w:rsidP="00E142FC">
            <w:pPr>
              <w:spacing w:after="0" w:line="240" w:lineRule="auto"/>
              <w:textAlignment w:val="baseline"/>
              <w:rPr>
                <w:rFonts w:ascii="Calibri" w:eastAsia="Times New Roman" w:hAnsi="Calibri" w:cs="Calibri"/>
              </w:rPr>
            </w:pPr>
            <w:r>
              <w:rPr>
                <w:rFonts w:ascii="Calibri" w:eastAsia="Times New Roman" w:hAnsi="Calibri" w:cs="Calibri"/>
              </w:rPr>
              <w:t>15</w:t>
            </w:r>
          </w:p>
        </w:tc>
      </w:tr>
      <w:tr w:rsidR="005D01E3" w:rsidRPr="00851DED" w14:paraId="40EFC493" w14:textId="69041BAA" w:rsidTr="00651E4C">
        <w:tc>
          <w:tcPr>
            <w:tcW w:w="2325" w:type="dxa"/>
            <w:tcBorders>
              <w:top w:val="outset" w:sz="6" w:space="0" w:color="auto"/>
              <w:left w:val="single" w:sz="6" w:space="0" w:color="000000"/>
              <w:bottom w:val="single" w:sz="6" w:space="0" w:color="000000"/>
              <w:right w:val="single" w:sz="6" w:space="0" w:color="000000"/>
            </w:tcBorders>
            <w:shd w:val="clear" w:color="auto" w:fill="auto"/>
            <w:hideMark/>
          </w:tcPr>
          <w:p w14:paraId="55632D87"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84" w:type="dxa"/>
            <w:tcBorders>
              <w:top w:val="outset" w:sz="6" w:space="0" w:color="auto"/>
              <w:left w:val="outset" w:sz="6" w:space="0" w:color="auto"/>
              <w:bottom w:val="single" w:sz="6" w:space="0" w:color="000000"/>
              <w:right w:val="single" w:sz="6" w:space="0" w:color="000000"/>
            </w:tcBorders>
            <w:shd w:val="clear" w:color="auto" w:fill="auto"/>
            <w:hideMark/>
          </w:tcPr>
          <w:p w14:paraId="58D673E0" w14:textId="22346463" w:rsidR="005D01E3" w:rsidRPr="009F41E9" w:rsidRDefault="00252FD6" w:rsidP="005A25D5">
            <w:pPr>
              <w:spacing w:after="0" w:line="240" w:lineRule="auto"/>
              <w:textAlignment w:val="baseline"/>
              <w:rPr>
                <w:rFonts w:eastAsia="Times New Roman" w:cstheme="minorHAnsi"/>
              </w:rPr>
            </w:pPr>
            <w:r w:rsidRPr="009F41E9">
              <w:rPr>
                <w:rFonts w:eastAsia="Times New Roman" w:cstheme="minorHAnsi"/>
              </w:rPr>
              <w:t>Administrator input</w:t>
            </w:r>
          </w:p>
        </w:tc>
        <w:tc>
          <w:tcPr>
            <w:tcW w:w="1353" w:type="dxa"/>
            <w:tcBorders>
              <w:top w:val="outset" w:sz="6" w:space="0" w:color="auto"/>
              <w:left w:val="outset" w:sz="6" w:space="0" w:color="auto"/>
              <w:bottom w:val="single" w:sz="6" w:space="0" w:color="000000"/>
              <w:right w:val="single" w:sz="6" w:space="0" w:color="000000"/>
            </w:tcBorders>
            <w:shd w:val="clear" w:color="auto" w:fill="auto"/>
            <w:hideMark/>
          </w:tcPr>
          <w:p w14:paraId="36283E6E"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82" w:type="dxa"/>
            <w:tcBorders>
              <w:top w:val="outset" w:sz="6" w:space="0" w:color="auto"/>
              <w:left w:val="outset" w:sz="6" w:space="0" w:color="auto"/>
              <w:bottom w:val="single" w:sz="6" w:space="0" w:color="000000"/>
              <w:right w:val="single" w:sz="6" w:space="0" w:color="000000"/>
            </w:tcBorders>
          </w:tcPr>
          <w:p w14:paraId="29343C14" w14:textId="77777777" w:rsidR="00651E4C" w:rsidRPr="00851DED" w:rsidRDefault="00651E4C" w:rsidP="00E142FC">
            <w:pPr>
              <w:spacing w:after="0" w:line="240" w:lineRule="auto"/>
              <w:textAlignment w:val="baseline"/>
              <w:rPr>
                <w:rFonts w:ascii="Calibri" w:eastAsia="Times New Roman" w:hAnsi="Calibri" w:cs="Calibri"/>
              </w:rPr>
            </w:pPr>
          </w:p>
        </w:tc>
      </w:tr>
      <w:tr w:rsidR="005D01E3" w:rsidRPr="00851DED" w14:paraId="46228FBF" w14:textId="77777777" w:rsidTr="00651E4C">
        <w:tc>
          <w:tcPr>
            <w:tcW w:w="2325" w:type="dxa"/>
            <w:tcBorders>
              <w:top w:val="outset" w:sz="6" w:space="0" w:color="auto"/>
              <w:left w:val="single" w:sz="6" w:space="0" w:color="000000"/>
              <w:bottom w:val="single" w:sz="6" w:space="0" w:color="000000"/>
              <w:right w:val="single" w:sz="6" w:space="0" w:color="000000"/>
            </w:tcBorders>
            <w:shd w:val="clear" w:color="auto" w:fill="auto"/>
            <w:hideMark/>
          </w:tcPr>
          <w:p w14:paraId="4955013C"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7019" w:type="dxa"/>
            <w:gridSpan w:val="3"/>
            <w:tcBorders>
              <w:top w:val="outset" w:sz="6" w:space="0" w:color="auto"/>
              <w:left w:val="outset" w:sz="6" w:space="0" w:color="auto"/>
              <w:bottom w:val="single" w:sz="6" w:space="0" w:color="000000"/>
              <w:right w:val="single" w:sz="6" w:space="0" w:color="000000"/>
            </w:tcBorders>
          </w:tcPr>
          <w:p w14:paraId="5D1D3FB9" w14:textId="4EFBF052" w:rsidR="005D01E3" w:rsidRPr="00851DED" w:rsidRDefault="005A25D5"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The</w:t>
            </w:r>
            <w:r w:rsidR="005D01E3">
              <w:rPr>
                <w:rFonts w:ascii="Calibri" w:eastAsia="Times New Roman" w:hAnsi="Calibri" w:cs="Calibri"/>
              </w:rPr>
              <w:t xml:space="preserve"> role of the user</w:t>
            </w:r>
            <w:r w:rsidR="004B35F3">
              <w:rPr>
                <w:rFonts w:ascii="Calibri" w:eastAsia="Times New Roman" w:hAnsi="Calibri" w:cs="Calibri"/>
              </w:rPr>
              <w:t xml:space="preserve"> </w:t>
            </w:r>
            <w:r>
              <w:rPr>
                <w:rFonts w:ascii="Calibri" w:eastAsia="Times New Roman" w:hAnsi="Calibri" w:cs="Calibri"/>
              </w:rPr>
              <w:t>(n</w:t>
            </w:r>
            <w:r w:rsidR="005D01E3">
              <w:rPr>
                <w:rFonts w:ascii="Calibri" w:eastAsia="Times New Roman" w:hAnsi="Calibri" w:cs="Calibri"/>
              </w:rPr>
              <w:t xml:space="preserve">urse, </w:t>
            </w:r>
            <w:r>
              <w:rPr>
                <w:rFonts w:ascii="Calibri" w:eastAsia="Times New Roman" w:hAnsi="Calibri" w:cs="Calibri"/>
              </w:rPr>
              <w:t>c</w:t>
            </w:r>
            <w:r w:rsidR="005D01E3">
              <w:rPr>
                <w:rFonts w:ascii="Calibri" w:eastAsia="Times New Roman" w:hAnsi="Calibri" w:cs="Calibri"/>
              </w:rPr>
              <w:t xml:space="preserve">harge </w:t>
            </w:r>
            <w:r w:rsidR="004B35F3">
              <w:rPr>
                <w:rFonts w:ascii="Calibri" w:eastAsia="Times New Roman" w:hAnsi="Calibri" w:cs="Calibri"/>
              </w:rPr>
              <w:t>n</w:t>
            </w:r>
            <w:r w:rsidR="00651E4C">
              <w:rPr>
                <w:rFonts w:ascii="Calibri" w:eastAsia="Times New Roman" w:hAnsi="Calibri" w:cs="Calibri"/>
              </w:rPr>
              <w:t>urse</w:t>
            </w:r>
            <w:r w:rsidR="00E76EBB">
              <w:rPr>
                <w:rFonts w:ascii="Calibri" w:eastAsia="Times New Roman" w:hAnsi="Calibri" w:cs="Calibri"/>
              </w:rPr>
              <w:t>,</w:t>
            </w:r>
            <w:r w:rsidR="005D01E3">
              <w:rPr>
                <w:rFonts w:ascii="Calibri" w:eastAsia="Times New Roman" w:hAnsi="Calibri" w:cs="Calibri"/>
              </w:rPr>
              <w:t xml:space="preserve"> or </w:t>
            </w:r>
            <w:r w:rsidR="004B35F3">
              <w:rPr>
                <w:rFonts w:ascii="Calibri" w:eastAsia="Times New Roman" w:hAnsi="Calibri" w:cs="Calibri"/>
              </w:rPr>
              <w:t>a</w:t>
            </w:r>
            <w:r w:rsidR="00651E4C">
              <w:rPr>
                <w:rFonts w:ascii="Calibri" w:eastAsia="Times New Roman" w:hAnsi="Calibri" w:cs="Calibri"/>
              </w:rPr>
              <w:t>dministrator</w:t>
            </w:r>
            <w:r>
              <w:rPr>
                <w:rFonts w:ascii="Calibri" w:eastAsia="Times New Roman" w:hAnsi="Calibri" w:cs="Calibri"/>
              </w:rPr>
              <w:t>)</w:t>
            </w:r>
          </w:p>
        </w:tc>
      </w:tr>
      <w:tr w:rsidR="005D01E3" w:rsidRPr="00851DED" w14:paraId="68365F62" w14:textId="77777777" w:rsidTr="00651E4C">
        <w:tc>
          <w:tcPr>
            <w:tcW w:w="2325" w:type="dxa"/>
            <w:tcBorders>
              <w:top w:val="outset" w:sz="6" w:space="0" w:color="auto"/>
              <w:left w:val="single" w:sz="6" w:space="0" w:color="000000"/>
              <w:bottom w:val="single" w:sz="6" w:space="0" w:color="000000"/>
              <w:right w:val="single" w:sz="6" w:space="0" w:color="000000"/>
            </w:tcBorders>
            <w:shd w:val="clear" w:color="auto" w:fill="auto"/>
            <w:hideMark/>
          </w:tcPr>
          <w:p w14:paraId="36F16FAC" w14:textId="77777777" w:rsidR="005D01E3" w:rsidRPr="00851DED" w:rsidRDefault="005D01E3" w:rsidP="005A25D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7019" w:type="dxa"/>
            <w:gridSpan w:val="3"/>
            <w:tcBorders>
              <w:top w:val="outset" w:sz="6" w:space="0" w:color="auto"/>
              <w:left w:val="outset" w:sz="6" w:space="0" w:color="auto"/>
              <w:bottom w:val="single" w:sz="6" w:space="0" w:color="000000"/>
              <w:right w:val="single" w:sz="6" w:space="0" w:color="000000"/>
            </w:tcBorders>
          </w:tcPr>
          <w:p w14:paraId="6755F8CB" w14:textId="33DEDE96" w:rsidR="005D01E3" w:rsidRPr="00851DED" w:rsidRDefault="005D01E3" w:rsidP="005A25D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User Table in </w:t>
            </w:r>
            <w:r w:rsidRPr="00851DED">
              <w:rPr>
                <w:rFonts w:ascii="Calibri" w:eastAsia="Times New Roman" w:hAnsi="Calibri" w:cs="Calibri"/>
              </w:rPr>
              <w:t>ADC Database </w:t>
            </w:r>
          </w:p>
        </w:tc>
      </w:tr>
    </w:tbl>
    <w:p w14:paraId="4ABEB11E" w14:textId="77777777" w:rsidR="009F3C79" w:rsidRDefault="009F3C79" w:rsidP="001C2B9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B53975" w:rsidRPr="00851DED" w14:paraId="6CA9C0BE"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235D0D7A"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43DAB3BF" w14:textId="7492E1DF" w:rsidR="00B53975" w:rsidRPr="00851DED" w:rsidRDefault="00811AE5"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User</w:t>
            </w:r>
            <w:r w:rsidR="009F3C79">
              <w:rPr>
                <w:rFonts w:ascii="Calibri" w:eastAsia="Times New Roman" w:hAnsi="Calibri" w:cs="Calibri"/>
              </w:rPr>
              <w:t>n</w:t>
            </w:r>
            <w:r>
              <w:rPr>
                <w:rFonts w:ascii="Calibri" w:eastAsia="Times New Roman" w:hAnsi="Calibri" w:cs="Calibri"/>
              </w:rPr>
              <w:t>ame</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382E8998"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6C615293" w14:textId="0AB52B65" w:rsidR="00B53975" w:rsidRPr="00AC5DC1" w:rsidRDefault="00B53975" w:rsidP="005613DC">
            <w:pPr>
              <w:spacing w:after="0" w:line="240" w:lineRule="auto"/>
              <w:textAlignment w:val="baseline"/>
              <w:rPr>
                <w:rFonts w:eastAsia="Times New Roman" w:cstheme="minorHAnsi"/>
                <w:sz w:val="18"/>
                <w:szCs w:val="18"/>
              </w:rPr>
            </w:pPr>
            <w:proofErr w:type="spellStart"/>
            <w:r w:rsidRPr="00AC5DC1">
              <w:rPr>
                <w:rFonts w:eastAsia="Times New Roman" w:cstheme="minorHAnsi"/>
              </w:rPr>
              <w:t>VarChar</w:t>
            </w:r>
            <w:proofErr w:type="spellEnd"/>
          </w:p>
        </w:tc>
      </w:tr>
      <w:tr w:rsidR="00B53975" w:rsidRPr="00851DED" w14:paraId="6D88067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754363A"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4B13CFE"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E7DA1A9"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4AF8B83" w14:textId="7F36D870" w:rsidR="00B53975" w:rsidRPr="00851DED" w:rsidRDefault="00553759"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80</w:t>
            </w:r>
          </w:p>
        </w:tc>
      </w:tr>
      <w:tr w:rsidR="00B53975" w:rsidRPr="00851DED" w14:paraId="5087F8FB"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66DEAD0"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1D5FBB7" w14:textId="68B75E33" w:rsidR="00B53975" w:rsidRPr="00851DED" w:rsidRDefault="001E0D87"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Charge nurse</w:t>
            </w:r>
            <w:r w:rsidR="00811AE5">
              <w:rPr>
                <w:rFonts w:ascii="Calibri" w:eastAsia="Times New Roman" w:hAnsi="Calibri" w:cs="Calibri"/>
              </w:rPr>
              <w:t xml:space="preserve"> </w:t>
            </w:r>
            <w:r w:rsidR="004E0875">
              <w:rPr>
                <w:rFonts w:ascii="Calibri" w:eastAsia="Times New Roman" w:hAnsi="Calibri" w:cs="Calibri"/>
              </w:rPr>
              <w:t>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9266043"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3047E0CE" w14:textId="0080747E" w:rsidR="00B53975" w:rsidRPr="00851DED" w:rsidRDefault="00EB4104"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B53975" w:rsidRPr="00851DED" w14:paraId="51BA31DA"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B678D3A"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B9B5936" w14:textId="60B592F5" w:rsidR="00B53975" w:rsidRPr="00851DED" w:rsidRDefault="002658DD"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Username</w:t>
            </w:r>
            <w:r w:rsidR="004E0875">
              <w:rPr>
                <w:rFonts w:ascii="Calibri" w:eastAsia="Times New Roman" w:hAnsi="Calibri" w:cs="Calibri"/>
              </w:rPr>
              <w:t xml:space="preserve"> of the user</w:t>
            </w:r>
          </w:p>
        </w:tc>
      </w:tr>
      <w:tr w:rsidR="00B53975" w:rsidRPr="00851DED" w14:paraId="7950DC45"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F174BBD" w14:textId="77777777" w:rsidR="00B53975" w:rsidRPr="00851DED" w:rsidRDefault="00B53975"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BC17FCD" w14:textId="43BEA818" w:rsidR="00B53975" w:rsidRPr="00851DED" w:rsidRDefault="00240A59"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User Tale in </w:t>
            </w:r>
            <w:r w:rsidR="00B53975" w:rsidRPr="00851DED">
              <w:rPr>
                <w:rFonts w:ascii="Calibri" w:eastAsia="Times New Roman" w:hAnsi="Calibri" w:cs="Calibri"/>
              </w:rPr>
              <w:t>ADC Database </w:t>
            </w:r>
          </w:p>
        </w:tc>
      </w:tr>
    </w:tbl>
    <w:p w14:paraId="7E29E659" w14:textId="77777777" w:rsidR="00240A59" w:rsidRDefault="00240A59" w:rsidP="001C2B9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9F3C79" w:rsidRPr="00851DED" w14:paraId="7C3460B9"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68A398E"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5FCEE123" w14:textId="7B22F4F3" w:rsidR="009F3C79" w:rsidRPr="00AC5DC1" w:rsidRDefault="009F3C79" w:rsidP="002064AD">
            <w:pPr>
              <w:spacing w:after="0" w:line="240" w:lineRule="auto"/>
              <w:textAlignment w:val="baseline"/>
              <w:rPr>
                <w:rFonts w:eastAsia="Times New Roman" w:cstheme="minorHAnsi"/>
              </w:rPr>
            </w:pPr>
            <w:r w:rsidRPr="00AC5DC1">
              <w:rPr>
                <w:rFonts w:eastAsia="Times New Roman" w:cstheme="minorHAnsi"/>
              </w:rPr>
              <w:t>Password</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1E9FF2C7"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793187D1" w14:textId="2633E960" w:rsidR="009F3C79" w:rsidRPr="00AC5DC1" w:rsidRDefault="009F3C79" w:rsidP="002064AD">
            <w:pPr>
              <w:spacing w:after="0" w:line="240" w:lineRule="auto"/>
              <w:textAlignment w:val="baseline"/>
              <w:rPr>
                <w:rFonts w:eastAsia="Times New Roman" w:cstheme="minorHAnsi"/>
                <w:sz w:val="18"/>
                <w:szCs w:val="18"/>
              </w:rPr>
            </w:pPr>
            <w:r w:rsidRPr="00AC5DC1">
              <w:rPr>
                <w:rFonts w:eastAsia="Times New Roman" w:cstheme="minorHAnsi"/>
              </w:rPr>
              <w:t>Var</w:t>
            </w:r>
            <w:r w:rsidR="00AC5DC1">
              <w:rPr>
                <w:rFonts w:eastAsia="Times New Roman" w:cstheme="minorHAnsi"/>
              </w:rPr>
              <w:t>c</w:t>
            </w:r>
            <w:r w:rsidRPr="00AC5DC1">
              <w:rPr>
                <w:rFonts w:eastAsia="Times New Roman" w:cstheme="minorHAnsi"/>
              </w:rPr>
              <w:t>har</w:t>
            </w:r>
          </w:p>
        </w:tc>
      </w:tr>
      <w:tr w:rsidR="009F3C79" w:rsidRPr="00851DED" w14:paraId="1A79E7DA"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06F8688"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188C37B"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6C028BE"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4E7C4E9" w14:textId="69D3D8F3" w:rsidR="009F3C79" w:rsidRPr="00851DED" w:rsidRDefault="00553759" w:rsidP="002064AD">
            <w:pPr>
              <w:spacing w:after="0" w:line="240" w:lineRule="auto"/>
              <w:textAlignment w:val="baseline"/>
              <w:rPr>
                <w:rFonts w:ascii="Segoe UI" w:eastAsia="Times New Roman" w:hAnsi="Segoe UI" w:cs="Segoe UI"/>
                <w:sz w:val="18"/>
                <w:szCs w:val="18"/>
              </w:rPr>
            </w:pPr>
            <w:r>
              <w:rPr>
                <w:rFonts w:ascii="Calibri" w:eastAsia="Times New Roman" w:hAnsi="Calibri" w:cs="Calibri"/>
              </w:rPr>
              <w:t>80</w:t>
            </w:r>
          </w:p>
        </w:tc>
      </w:tr>
      <w:tr w:rsidR="009F3C79" w:rsidRPr="00851DED" w14:paraId="0A5C0A9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1C05B6E"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B805E81"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Pr>
                <w:rFonts w:ascii="Calibri" w:eastAsia="Times New Roman" w:hAnsi="Calibri" w:cs="Calibri"/>
              </w:rPr>
              <w:t>User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6B66901"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EE74C03" w14:textId="5B01A996" w:rsidR="009F3C79" w:rsidRPr="00851DED" w:rsidRDefault="00EB4104" w:rsidP="002064AD">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9F3C79" w:rsidRPr="00851DED" w14:paraId="44F5634A"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80E6A12"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C07DEA6" w14:textId="45B1140B" w:rsidR="009F3C79" w:rsidRPr="00851DED" w:rsidRDefault="00E76EBB" w:rsidP="002064AD">
            <w:pPr>
              <w:spacing w:after="0" w:line="240" w:lineRule="auto"/>
              <w:textAlignment w:val="baseline"/>
              <w:rPr>
                <w:rFonts w:ascii="Segoe UI" w:eastAsia="Times New Roman" w:hAnsi="Segoe UI" w:cs="Segoe UI"/>
                <w:sz w:val="18"/>
                <w:szCs w:val="18"/>
              </w:rPr>
            </w:pPr>
            <w:r>
              <w:rPr>
                <w:rFonts w:ascii="Calibri" w:eastAsia="Times New Roman" w:hAnsi="Calibri" w:cs="Calibri"/>
              </w:rPr>
              <w:t>The p</w:t>
            </w:r>
            <w:r w:rsidR="009F3C79">
              <w:rPr>
                <w:rFonts w:ascii="Calibri" w:eastAsia="Times New Roman" w:hAnsi="Calibri" w:cs="Calibri"/>
              </w:rPr>
              <w:t>assword of the user</w:t>
            </w:r>
          </w:p>
        </w:tc>
      </w:tr>
      <w:tr w:rsidR="009F3C79" w:rsidRPr="00851DED" w14:paraId="67192CD6"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4EEF7AF"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EA0BA55" w14:textId="77777777" w:rsidR="009F3C79" w:rsidRPr="00851DED" w:rsidRDefault="009F3C79" w:rsidP="002064AD">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User Tale in </w:t>
            </w:r>
            <w:r w:rsidRPr="00851DED">
              <w:rPr>
                <w:rFonts w:ascii="Calibri" w:eastAsia="Times New Roman" w:hAnsi="Calibri" w:cs="Calibri"/>
              </w:rPr>
              <w:t>ADC Database </w:t>
            </w:r>
          </w:p>
        </w:tc>
      </w:tr>
    </w:tbl>
    <w:p w14:paraId="7D255F8F" w14:textId="77777777" w:rsidR="00A83494" w:rsidRDefault="00A83494" w:rsidP="00C3165B">
      <w:pPr>
        <w:pStyle w:val="Heading2"/>
      </w:pPr>
    </w:p>
    <w:p w14:paraId="486E27F7" w14:textId="77777777" w:rsidR="00437926" w:rsidRDefault="00437926" w:rsidP="00C3165B">
      <w:pPr>
        <w:pStyle w:val="Heading2"/>
      </w:pPr>
      <w:r>
        <w:br w:type="page"/>
      </w:r>
    </w:p>
    <w:p w14:paraId="5C400E71" w14:textId="7A5A8175" w:rsidR="00FA0097" w:rsidRDefault="00C3165B" w:rsidP="00C3165B">
      <w:pPr>
        <w:pStyle w:val="Heading2"/>
      </w:pPr>
      <w:bookmarkStart w:id="367" w:name="_Toc69370046"/>
      <w:r>
        <w:t>Drawer Table</w:t>
      </w:r>
      <w:bookmarkEnd w:id="367"/>
    </w:p>
    <w:p w14:paraId="76EBABA0" w14:textId="77777777" w:rsidR="00C3165B" w:rsidRDefault="00C3165B" w:rsidP="00C3165B"/>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C3165B" w:rsidRPr="00851DED" w14:paraId="458E2804"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76BB03CA"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7F8D5DEE"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6D5975E9"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1C0D4EA1"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3165B" w:rsidRPr="00851DED" w14:paraId="798FD0FE"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9A1FDC3"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69119A6"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791E03B"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253F2A0"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3165B" w:rsidRPr="00851DED" w14:paraId="214898FC"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D519D8E"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F161F09" w14:textId="77008FF0" w:rsidR="00C3165B" w:rsidRPr="00851DED" w:rsidRDefault="00E76EBB"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C3165B" w:rsidRPr="00851DED">
              <w:rPr>
                <w:rFonts w:ascii="Calibri" w:eastAsia="Times New Roman" w:hAnsi="Calibri" w:cs="Calibri"/>
              </w:rPr>
              <w:t xml:space="preserve">enerated by the system when </w:t>
            </w:r>
            <w:r>
              <w:rPr>
                <w:rFonts w:ascii="Calibri" w:eastAsia="Times New Roman" w:hAnsi="Calibri" w:cs="Calibri"/>
              </w:rPr>
              <w:t xml:space="preserve">a </w:t>
            </w:r>
            <w:r w:rsidR="00C3165B"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EB17CED"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A127614"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3165B" w:rsidRPr="00851DED" w14:paraId="1EAE5647"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921CC77"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D10F5B1" w14:textId="237B4A2B"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3165B" w:rsidRPr="00851DED" w14:paraId="0DEBD3E8"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130A681"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2706BFE" w14:textId="04A970ED" w:rsidR="00C3165B" w:rsidRPr="00851DED" w:rsidRDefault="00C3165B"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Drawer Table in </w:t>
            </w:r>
            <w:r w:rsidRPr="00851DED">
              <w:rPr>
                <w:rFonts w:ascii="Calibri" w:eastAsia="Times New Roman" w:hAnsi="Calibri" w:cs="Calibri"/>
              </w:rPr>
              <w:t>ADC Database </w:t>
            </w:r>
          </w:p>
        </w:tc>
      </w:tr>
    </w:tbl>
    <w:p w14:paraId="0C95868D" w14:textId="77777777" w:rsidR="00C3165B" w:rsidRDefault="00C3165B" w:rsidP="00C3165B"/>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5"/>
        <w:gridCol w:w="1156"/>
        <w:gridCol w:w="938"/>
      </w:tblGrid>
      <w:tr w:rsidR="00C3165B" w:rsidRPr="00851DED" w14:paraId="2BC0FD11"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A65070F"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5" w:type="dxa"/>
            <w:tcBorders>
              <w:top w:val="single" w:sz="6" w:space="0" w:color="000000"/>
              <w:left w:val="outset" w:sz="6" w:space="0" w:color="auto"/>
              <w:bottom w:val="single" w:sz="6" w:space="0" w:color="000000"/>
              <w:right w:val="single" w:sz="6" w:space="0" w:color="000000"/>
            </w:tcBorders>
            <w:shd w:val="clear" w:color="auto" w:fill="auto"/>
            <w:hideMark/>
          </w:tcPr>
          <w:p w14:paraId="40CCBA78" w14:textId="060C8BBC" w:rsidR="00C3165B" w:rsidRPr="00851DED" w:rsidRDefault="00C3165B" w:rsidP="005613D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DrawerNumber</w:t>
            </w:r>
            <w:proofErr w:type="spellEnd"/>
            <w:r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091A5647"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526C9C9C"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3165B" w:rsidRPr="00851DED" w14:paraId="18803B20"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5B93A56"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5" w:type="dxa"/>
            <w:tcBorders>
              <w:top w:val="outset" w:sz="6" w:space="0" w:color="auto"/>
              <w:left w:val="outset" w:sz="6" w:space="0" w:color="auto"/>
              <w:bottom w:val="single" w:sz="6" w:space="0" w:color="000000"/>
              <w:right w:val="single" w:sz="6" w:space="0" w:color="000000"/>
            </w:tcBorders>
            <w:shd w:val="clear" w:color="auto" w:fill="auto"/>
            <w:hideMark/>
          </w:tcPr>
          <w:p w14:paraId="4DFFC1D2"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67BB6130"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1A8C6EB8"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3165B" w:rsidRPr="00851DED" w14:paraId="03B7D66B"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A68E989"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5" w:type="dxa"/>
            <w:tcBorders>
              <w:top w:val="outset" w:sz="6" w:space="0" w:color="auto"/>
              <w:left w:val="outset" w:sz="6" w:space="0" w:color="auto"/>
              <w:bottom w:val="single" w:sz="6" w:space="0" w:color="000000"/>
              <w:right w:val="single" w:sz="6" w:space="0" w:color="000000"/>
            </w:tcBorders>
            <w:shd w:val="clear" w:color="auto" w:fill="auto"/>
            <w:hideMark/>
          </w:tcPr>
          <w:p w14:paraId="75D3D501" w14:textId="42E32F1D" w:rsidR="00C3165B" w:rsidRPr="00851DED" w:rsidRDefault="001027B8"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Database </w:t>
            </w:r>
            <w:r w:rsidR="00470A54">
              <w:rPr>
                <w:rFonts w:ascii="Calibri" w:eastAsia="Times New Roman" w:hAnsi="Calibri" w:cs="Calibri"/>
              </w:rPr>
              <w:t>d</w:t>
            </w:r>
            <w:r>
              <w:rPr>
                <w:rFonts w:ascii="Calibri" w:eastAsia="Times New Roman" w:hAnsi="Calibri" w:cs="Calibri"/>
              </w:rPr>
              <w:t>esigner</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5A9F75F5"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327D15BE"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3165B" w:rsidRPr="00851DED" w14:paraId="21D5B11C"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EA989C8"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A49873A" w14:textId="46799F5B" w:rsidR="00C3165B" w:rsidRPr="00851DED" w:rsidRDefault="00470A54"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The</w:t>
            </w:r>
            <w:r w:rsidR="001027B8">
              <w:rPr>
                <w:rFonts w:ascii="Calibri" w:eastAsia="Times New Roman" w:hAnsi="Calibri" w:cs="Calibri"/>
              </w:rPr>
              <w:t xml:space="preserve"> number </w:t>
            </w:r>
            <w:r w:rsidR="00071CB6">
              <w:rPr>
                <w:rFonts w:ascii="Calibri" w:eastAsia="Times New Roman" w:hAnsi="Calibri" w:cs="Calibri"/>
              </w:rPr>
              <w:t>connected to the physical drawer</w:t>
            </w:r>
          </w:p>
        </w:tc>
      </w:tr>
      <w:tr w:rsidR="00C3165B" w:rsidRPr="00851DED" w14:paraId="04B7EAC2"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DF84E60" w14:textId="77777777" w:rsidR="00C3165B" w:rsidRPr="00851DED" w:rsidRDefault="00C3165B" w:rsidP="005613D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9E36C20" w14:textId="28B50C74" w:rsidR="00C3165B" w:rsidRPr="00851DED" w:rsidRDefault="00233EDA" w:rsidP="005613D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Drawer Table </w:t>
            </w:r>
            <w:r w:rsidR="00C3165B" w:rsidRPr="00851DED">
              <w:rPr>
                <w:rFonts w:ascii="Calibri" w:eastAsia="Times New Roman" w:hAnsi="Calibri" w:cs="Calibri"/>
              </w:rPr>
              <w:t>ADC Database </w:t>
            </w:r>
          </w:p>
        </w:tc>
      </w:tr>
    </w:tbl>
    <w:p w14:paraId="72D4D7BB" w14:textId="77777777" w:rsidR="00C3165B" w:rsidRDefault="00C3165B" w:rsidP="00C3165B"/>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4847"/>
        <w:gridCol w:w="1155"/>
        <w:gridCol w:w="940"/>
      </w:tblGrid>
      <w:tr w:rsidR="00C75A4B" w:rsidRPr="00851DED" w14:paraId="73F39467" w14:textId="77777777" w:rsidTr="00693741">
        <w:tc>
          <w:tcPr>
            <w:tcW w:w="2402" w:type="dxa"/>
            <w:tcBorders>
              <w:top w:val="single" w:sz="6" w:space="0" w:color="000000"/>
              <w:left w:val="single" w:sz="6" w:space="0" w:color="000000"/>
              <w:bottom w:val="single" w:sz="6" w:space="0" w:color="000000"/>
              <w:right w:val="single" w:sz="6" w:space="0" w:color="000000"/>
            </w:tcBorders>
            <w:shd w:val="clear" w:color="auto" w:fill="auto"/>
            <w:hideMark/>
          </w:tcPr>
          <w:p w14:paraId="7F24812A"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7" w:type="dxa"/>
            <w:tcBorders>
              <w:top w:val="single" w:sz="6" w:space="0" w:color="000000"/>
              <w:left w:val="outset" w:sz="6" w:space="0" w:color="auto"/>
              <w:bottom w:val="single" w:sz="6" w:space="0" w:color="000000"/>
              <w:right w:val="single" w:sz="6" w:space="0" w:color="000000"/>
            </w:tcBorders>
            <w:shd w:val="clear" w:color="auto" w:fill="auto"/>
            <w:hideMark/>
          </w:tcPr>
          <w:p w14:paraId="367C186D" w14:textId="2D3FAA9B" w:rsidR="00C75A4B" w:rsidRPr="00851DED" w:rsidRDefault="00C75A4B" w:rsidP="00A8446F">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DrawerClassification</w:t>
            </w:r>
            <w:proofErr w:type="spellEnd"/>
            <w:r w:rsidRPr="00851DED">
              <w:rPr>
                <w:rFonts w:ascii="Calibri" w:eastAsia="Times New Roman" w:hAnsi="Calibri" w:cs="Calibri"/>
              </w:rPr>
              <w:t> </w:t>
            </w:r>
          </w:p>
        </w:tc>
        <w:tc>
          <w:tcPr>
            <w:tcW w:w="1155" w:type="dxa"/>
            <w:tcBorders>
              <w:top w:val="single" w:sz="6" w:space="0" w:color="000000"/>
              <w:left w:val="outset" w:sz="6" w:space="0" w:color="auto"/>
              <w:bottom w:val="single" w:sz="6" w:space="0" w:color="000000"/>
              <w:right w:val="single" w:sz="6" w:space="0" w:color="000000"/>
            </w:tcBorders>
            <w:shd w:val="clear" w:color="auto" w:fill="auto"/>
            <w:hideMark/>
          </w:tcPr>
          <w:p w14:paraId="51C1E44A"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165FCACB" w14:textId="4DC8B993" w:rsidR="00C75A4B" w:rsidRPr="00851DED" w:rsidRDefault="00C75A4B" w:rsidP="00A8446F">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Pr="00851DED">
              <w:rPr>
                <w:rFonts w:ascii="Calibri" w:eastAsia="Times New Roman" w:hAnsi="Calibri" w:cs="Calibri"/>
              </w:rPr>
              <w:t> </w:t>
            </w:r>
          </w:p>
        </w:tc>
      </w:tr>
      <w:tr w:rsidR="00C75A4B" w:rsidRPr="00851DED" w14:paraId="434FBAF8" w14:textId="77777777" w:rsidTr="00693741">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62911845"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7" w:type="dxa"/>
            <w:tcBorders>
              <w:top w:val="outset" w:sz="6" w:space="0" w:color="auto"/>
              <w:left w:val="outset" w:sz="6" w:space="0" w:color="auto"/>
              <w:bottom w:val="single" w:sz="6" w:space="0" w:color="000000"/>
              <w:right w:val="single" w:sz="6" w:space="0" w:color="000000"/>
            </w:tcBorders>
            <w:shd w:val="clear" w:color="auto" w:fill="auto"/>
            <w:hideMark/>
          </w:tcPr>
          <w:p w14:paraId="735CFBC9"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14:paraId="51343D5D"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5C22EFA0" w14:textId="6B971FBB" w:rsidR="00C75A4B" w:rsidRPr="00851DED" w:rsidRDefault="009C20F9" w:rsidP="00A8446F">
            <w:pPr>
              <w:spacing w:after="0" w:line="240" w:lineRule="auto"/>
              <w:textAlignment w:val="baseline"/>
              <w:rPr>
                <w:rFonts w:ascii="Segoe UI" w:eastAsia="Times New Roman" w:hAnsi="Segoe UI" w:cs="Segoe UI"/>
                <w:sz w:val="18"/>
                <w:szCs w:val="18"/>
              </w:rPr>
            </w:pPr>
            <w:r>
              <w:rPr>
                <w:rFonts w:ascii="Calibri" w:eastAsia="Times New Roman" w:hAnsi="Calibri" w:cs="Calibri"/>
              </w:rPr>
              <w:t>50</w:t>
            </w:r>
          </w:p>
        </w:tc>
      </w:tr>
      <w:tr w:rsidR="00C75A4B" w:rsidRPr="00851DED" w14:paraId="6240B3B1" w14:textId="77777777" w:rsidTr="00693741">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64C4A0DF"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7" w:type="dxa"/>
            <w:tcBorders>
              <w:top w:val="outset" w:sz="6" w:space="0" w:color="auto"/>
              <w:left w:val="outset" w:sz="6" w:space="0" w:color="auto"/>
              <w:bottom w:val="single" w:sz="6" w:space="0" w:color="000000"/>
              <w:right w:val="single" w:sz="6" w:space="0" w:color="000000"/>
            </w:tcBorders>
            <w:shd w:val="clear" w:color="auto" w:fill="auto"/>
            <w:hideMark/>
          </w:tcPr>
          <w:p w14:paraId="665C709D" w14:textId="20934933" w:rsidR="00C75A4B" w:rsidRPr="009D2DF4" w:rsidRDefault="00A71E8B" w:rsidP="00A8446F">
            <w:pPr>
              <w:spacing w:after="0" w:line="240" w:lineRule="auto"/>
              <w:textAlignment w:val="baseline"/>
              <w:rPr>
                <w:rFonts w:eastAsia="Times New Roman" w:cstheme="minorHAnsi"/>
                <w:sz w:val="18"/>
                <w:szCs w:val="18"/>
              </w:rPr>
            </w:pPr>
            <w:r w:rsidRPr="009D2DF4">
              <w:rPr>
                <w:rFonts w:eastAsia="Times New Roman" w:cstheme="minorHAnsi"/>
              </w:rPr>
              <w:t>Charge nurse input</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14:paraId="03591C91"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0CA99EE0" w14:textId="1D39F525" w:rsidR="00C75A4B" w:rsidRPr="00851DED" w:rsidRDefault="00C75A4B" w:rsidP="00A8446F">
            <w:pPr>
              <w:spacing w:after="0" w:line="240" w:lineRule="auto"/>
              <w:textAlignment w:val="baseline"/>
              <w:rPr>
                <w:rFonts w:ascii="Segoe UI" w:eastAsia="Times New Roman" w:hAnsi="Segoe UI" w:cs="Segoe UI"/>
                <w:sz w:val="18"/>
                <w:szCs w:val="18"/>
              </w:rPr>
            </w:pPr>
          </w:p>
        </w:tc>
      </w:tr>
      <w:tr w:rsidR="00C75A4B" w:rsidRPr="00851DED" w14:paraId="2240C638" w14:textId="77777777" w:rsidTr="00693741">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673A6F9B"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5C5D9C9" w14:textId="4D6BDEF3" w:rsidR="00C75A4B" w:rsidRPr="00851DED" w:rsidRDefault="00C5302F" w:rsidP="00A8446F">
            <w:pPr>
              <w:spacing w:after="0" w:line="240" w:lineRule="auto"/>
              <w:textAlignment w:val="baseline"/>
              <w:rPr>
                <w:rFonts w:ascii="Segoe UI" w:eastAsia="Times New Roman" w:hAnsi="Segoe UI" w:cs="Segoe UI"/>
                <w:sz w:val="18"/>
                <w:szCs w:val="18"/>
              </w:rPr>
            </w:pPr>
            <w:r>
              <w:rPr>
                <w:rFonts w:ascii="Calibri" w:eastAsia="Times New Roman" w:hAnsi="Calibri" w:cs="Calibri"/>
              </w:rPr>
              <w:t>Th</w:t>
            </w:r>
            <w:r w:rsidR="003A0AC8">
              <w:rPr>
                <w:rFonts w:ascii="Calibri" w:eastAsia="Times New Roman" w:hAnsi="Calibri" w:cs="Calibri"/>
              </w:rPr>
              <w:t xml:space="preserve">e </w:t>
            </w:r>
            <w:r>
              <w:rPr>
                <w:rFonts w:ascii="Calibri" w:eastAsia="Times New Roman" w:hAnsi="Calibri" w:cs="Calibri"/>
              </w:rPr>
              <w:t>classification for the dr</w:t>
            </w:r>
            <w:r w:rsidR="008C2D09">
              <w:rPr>
                <w:rFonts w:ascii="Calibri" w:eastAsia="Times New Roman" w:hAnsi="Calibri" w:cs="Calibri"/>
              </w:rPr>
              <w:t>awer</w:t>
            </w:r>
            <w:r w:rsidR="00807B25">
              <w:rPr>
                <w:rFonts w:ascii="Calibri" w:eastAsia="Times New Roman" w:hAnsi="Calibri" w:cs="Calibri"/>
              </w:rPr>
              <w:t>. It will either be Nar</w:t>
            </w:r>
            <w:r w:rsidR="001C470B">
              <w:rPr>
                <w:rFonts w:ascii="Calibri" w:eastAsia="Times New Roman" w:hAnsi="Calibri" w:cs="Calibri"/>
              </w:rPr>
              <w:t>c</w:t>
            </w:r>
            <w:r w:rsidR="00807B25">
              <w:rPr>
                <w:rFonts w:ascii="Calibri" w:eastAsia="Times New Roman" w:hAnsi="Calibri" w:cs="Calibri"/>
              </w:rPr>
              <w:t>otic or Non</w:t>
            </w:r>
            <w:r w:rsidR="001C470B">
              <w:rPr>
                <w:rFonts w:ascii="Calibri" w:eastAsia="Times New Roman" w:hAnsi="Calibri" w:cs="Calibri"/>
              </w:rPr>
              <w:t>-</w:t>
            </w:r>
            <w:r w:rsidR="00B1568D">
              <w:rPr>
                <w:rFonts w:ascii="Calibri" w:eastAsia="Times New Roman" w:hAnsi="Calibri" w:cs="Calibri"/>
              </w:rPr>
              <w:t>Narcotic</w:t>
            </w:r>
          </w:p>
        </w:tc>
      </w:tr>
      <w:tr w:rsidR="00C75A4B" w:rsidRPr="00851DED" w14:paraId="4E312C37" w14:textId="77777777" w:rsidTr="00693741">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2A010FC9" w14:textId="77777777" w:rsidR="00C75A4B" w:rsidRPr="00851DED" w:rsidRDefault="00C75A4B" w:rsidP="00A8446F">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5C769C4" w14:textId="57E61030" w:rsidR="00C75A4B" w:rsidRPr="00851DED" w:rsidRDefault="00233EDA" w:rsidP="00A8446F">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Drawer Table in </w:t>
            </w:r>
            <w:r w:rsidR="00C75A4B" w:rsidRPr="00851DED">
              <w:rPr>
                <w:rFonts w:ascii="Calibri" w:eastAsia="Times New Roman" w:hAnsi="Calibri" w:cs="Calibri"/>
              </w:rPr>
              <w:t>ADC Database </w:t>
            </w:r>
          </w:p>
        </w:tc>
      </w:tr>
    </w:tbl>
    <w:p w14:paraId="1CB96EDC" w14:textId="7E5BCABB" w:rsidR="00714705" w:rsidRDefault="00714705" w:rsidP="00FC0083">
      <w:pPr>
        <w:pStyle w:val="Heading2"/>
      </w:pPr>
    </w:p>
    <w:p w14:paraId="32B4D061" w14:textId="77777777" w:rsidR="00437926" w:rsidRDefault="00437926" w:rsidP="00FC0083">
      <w:pPr>
        <w:pStyle w:val="Heading2"/>
      </w:pPr>
      <w:r>
        <w:br w:type="page"/>
      </w:r>
    </w:p>
    <w:p w14:paraId="69DF4FCA" w14:textId="5026EDF2" w:rsidR="00B16A02" w:rsidRDefault="00FC0083" w:rsidP="00FC0083">
      <w:pPr>
        <w:pStyle w:val="Heading2"/>
      </w:pPr>
      <w:bookmarkStart w:id="368" w:name="_Toc69370047"/>
      <w:r>
        <w:t>Drawer</w:t>
      </w:r>
      <w:r w:rsidR="00287CF1">
        <w:t xml:space="preserve"> </w:t>
      </w:r>
      <w:r w:rsidR="003420D1">
        <w:t>Inventory</w:t>
      </w:r>
      <w:r w:rsidR="00287CF1">
        <w:t xml:space="preserve"> Table</w:t>
      </w:r>
      <w:bookmarkEnd w:id="368"/>
    </w:p>
    <w:p w14:paraId="0F1C8330" w14:textId="0BFCB5F3" w:rsidR="00FC0083" w:rsidRDefault="00FC0083" w:rsidP="00FC0083"/>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FC0083" w:rsidRPr="00851DED" w14:paraId="3C685AA1"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5BC9DBA2"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69FBC498"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7AB1E6E3"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15F39358"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FC0083" w:rsidRPr="00851DED" w14:paraId="02590C6A"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A69AD28"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32482C5"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AB96B9F"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3662AB79"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C0083" w:rsidRPr="00851DED" w14:paraId="6DEE6242"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D3DEE9D"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3BF7C80B" w14:textId="5D9490D1" w:rsidR="00FC0083" w:rsidRPr="00851DED" w:rsidRDefault="00BB5353" w:rsidP="00B00698">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FC0083" w:rsidRPr="00851DED">
              <w:rPr>
                <w:rFonts w:ascii="Calibri" w:eastAsia="Times New Roman" w:hAnsi="Calibri" w:cs="Calibri"/>
              </w:rPr>
              <w:t xml:space="preserve">enerated by the system when </w:t>
            </w:r>
            <w:r>
              <w:rPr>
                <w:rFonts w:ascii="Calibri" w:eastAsia="Times New Roman" w:hAnsi="Calibri" w:cs="Calibri"/>
              </w:rPr>
              <w:t xml:space="preserve">a </w:t>
            </w:r>
            <w:r w:rsidR="00FC0083"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2BC211A8"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F2C34B2"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C0083" w:rsidRPr="00851DED" w14:paraId="1C597E4C"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D3C76C2"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892A1E4" w14:textId="146BEC66"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FC0083" w:rsidRPr="00851DED" w14:paraId="20C142D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04EF49D" w14:textId="77777777" w:rsidR="00FC0083" w:rsidRPr="00851DED" w:rsidRDefault="00FC0083" w:rsidP="00B0069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00AFE0E" w14:textId="5983A344" w:rsidR="00FC0083" w:rsidRPr="00851DED" w:rsidRDefault="00012020" w:rsidP="00B0069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w:t>
            </w:r>
            <w:r w:rsidR="005916C8">
              <w:rPr>
                <w:rFonts w:ascii="Calibri" w:eastAsia="Times New Roman" w:hAnsi="Calibri" w:cs="Calibri"/>
              </w:rPr>
              <w:t>Inventory</w:t>
            </w:r>
            <w:proofErr w:type="spellEnd"/>
            <w:r w:rsidR="005916C8">
              <w:rPr>
                <w:rFonts w:ascii="Calibri" w:eastAsia="Times New Roman" w:hAnsi="Calibri" w:cs="Calibri"/>
              </w:rPr>
              <w:t xml:space="preserve"> t</w:t>
            </w:r>
            <w:r>
              <w:rPr>
                <w:rFonts w:ascii="Calibri" w:eastAsia="Times New Roman" w:hAnsi="Calibri" w:cs="Calibri"/>
              </w:rPr>
              <w:t xml:space="preserve">able </w:t>
            </w:r>
            <w:r w:rsidR="001C470B">
              <w:rPr>
                <w:rFonts w:ascii="Calibri" w:eastAsia="Times New Roman" w:hAnsi="Calibri" w:cs="Calibri"/>
              </w:rPr>
              <w:t>i</w:t>
            </w:r>
            <w:r w:rsidR="007952D0">
              <w:rPr>
                <w:rFonts w:ascii="Calibri" w:eastAsia="Times New Roman" w:hAnsi="Calibri" w:cs="Calibri"/>
              </w:rPr>
              <w:t xml:space="preserve">n </w:t>
            </w:r>
            <w:r w:rsidR="00FC0083" w:rsidRPr="00851DED">
              <w:rPr>
                <w:rFonts w:ascii="Calibri" w:eastAsia="Times New Roman" w:hAnsi="Calibri" w:cs="Calibri"/>
              </w:rPr>
              <w:t>ADC Database </w:t>
            </w:r>
          </w:p>
        </w:tc>
      </w:tr>
    </w:tbl>
    <w:p w14:paraId="2898CE66" w14:textId="77777777" w:rsidR="000177C3" w:rsidRDefault="000177C3" w:rsidP="00FC0083"/>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4"/>
        <w:gridCol w:w="1157"/>
        <w:gridCol w:w="938"/>
      </w:tblGrid>
      <w:tr w:rsidR="00AF5F3C" w:rsidRPr="00851DED" w14:paraId="4061C2DC"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71519BA"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4" w:type="dxa"/>
            <w:tcBorders>
              <w:top w:val="single" w:sz="6" w:space="0" w:color="000000"/>
              <w:left w:val="outset" w:sz="6" w:space="0" w:color="auto"/>
              <w:bottom w:val="single" w:sz="6" w:space="0" w:color="000000"/>
              <w:right w:val="single" w:sz="6" w:space="0" w:color="000000"/>
            </w:tcBorders>
            <w:shd w:val="clear" w:color="auto" w:fill="auto"/>
            <w:hideMark/>
          </w:tcPr>
          <w:p w14:paraId="2F88F48D" w14:textId="5261C818" w:rsidR="00AF5F3C" w:rsidRPr="00851DED" w:rsidRDefault="00DE24AD" w:rsidP="004E088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DrawerTUID</w:t>
            </w:r>
            <w:proofErr w:type="spellEnd"/>
            <w:r w:rsidR="00AF5F3C"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341A81FE"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77F9ACA9"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AF5F3C" w:rsidRPr="00851DED" w14:paraId="33CBB72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17D4851"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4" w:type="dxa"/>
            <w:tcBorders>
              <w:top w:val="outset" w:sz="6" w:space="0" w:color="auto"/>
              <w:left w:val="outset" w:sz="6" w:space="0" w:color="auto"/>
              <w:bottom w:val="single" w:sz="6" w:space="0" w:color="000000"/>
              <w:right w:val="single" w:sz="6" w:space="0" w:color="000000"/>
            </w:tcBorders>
            <w:shd w:val="clear" w:color="auto" w:fill="auto"/>
            <w:hideMark/>
          </w:tcPr>
          <w:p w14:paraId="3E4C0F76" w14:textId="31EEF47A" w:rsidR="00AF5F3C" w:rsidRPr="00851DED" w:rsidRDefault="00DE24AD" w:rsidP="004E088A">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Drawer Table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06F9F904"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3ED2B08C"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AF5F3C" w:rsidRPr="00851DED" w14:paraId="69D134A7"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93D901C"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4" w:type="dxa"/>
            <w:tcBorders>
              <w:top w:val="outset" w:sz="6" w:space="0" w:color="auto"/>
              <w:left w:val="outset" w:sz="6" w:space="0" w:color="auto"/>
              <w:bottom w:val="single" w:sz="6" w:space="0" w:color="000000"/>
              <w:right w:val="single" w:sz="6" w:space="0" w:color="000000"/>
            </w:tcBorders>
            <w:shd w:val="clear" w:color="auto" w:fill="auto"/>
            <w:hideMark/>
          </w:tcPr>
          <w:p w14:paraId="39CE4635" w14:textId="08CFF095"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DE24AD">
              <w:rPr>
                <w:rFonts w:ascii="Calibri" w:eastAsia="Times New Roman" w:hAnsi="Calibri" w:cs="Calibri"/>
              </w:rPr>
              <w:t>in the Drawer Table</w:t>
            </w: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39683665"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6DFBA40B"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AF5F3C" w:rsidRPr="00851DED" w14:paraId="733D664E"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9DDD1D9"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2FB717C" w14:textId="550F8E11"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AF5F3C" w:rsidRPr="00851DED" w14:paraId="296E846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58AAA63" w14:textId="77777777" w:rsidR="00AF5F3C" w:rsidRPr="00851DED" w:rsidRDefault="00AF5F3C" w:rsidP="004E08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3B748BF" w14:textId="03DF9203" w:rsidR="00AF5F3C" w:rsidRPr="00851DED" w:rsidRDefault="00DE24AD" w:rsidP="004E088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w:t>
            </w:r>
            <w:r w:rsidR="0085084A">
              <w:rPr>
                <w:rFonts w:ascii="Calibri" w:eastAsia="Times New Roman" w:hAnsi="Calibri" w:cs="Calibri"/>
              </w:rPr>
              <w:t>Inventory</w:t>
            </w:r>
            <w:proofErr w:type="spellEnd"/>
            <w:r>
              <w:rPr>
                <w:rFonts w:ascii="Calibri" w:eastAsia="Times New Roman" w:hAnsi="Calibri" w:cs="Calibri"/>
              </w:rPr>
              <w:t xml:space="preserve"> table in </w:t>
            </w:r>
            <w:r w:rsidR="00AF5F3C" w:rsidRPr="00851DED">
              <w:rPr>
                <w:rFonts w:ascii="Calibri" w:eastAsia="Times New Roman" w:hAnsi="Calibri" w:cs="Calibri"/>
              </w:rPr>
              <w:t>ADC Database </w:t>
            </w:r>
          </w:p>
        </w:tc>
      </w:tr>
    </w:tbl>
    <w:p w14:paraId="0B9F964B" w14:textId="77777777" w:rsidR="00CA2BC0" w:rsidRDefault="00CA2BC0" w:rsidP="00FC0083"/>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B826EC" w:rsidRPr="00851DED" w14:paraId="60A08169" w14:textId="77777777" w:rsidTr="00693741">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03A01DFB"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30AAC701" w14:textId="5A628CB6" w:rsidR="00B826EC" w:rsidRPr="00851DED" w:rsidRDefault="004B71DC" w:rsidP="00452C8B">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w:t>
            </w:r>
            <w:r w:rsidR="00B826EC">
              <w:rPr>
                <w:rFonts w:ascii="Calibri" w:eastAsia="Times New Roman" w:hAnsi="Calibri" w:cs="Calibri"/>
              </w:rPr>
              <w:t>TUID</w:t>
            </w:r>
            <w:proofErr w:type="spellEnd"/>
            <w:r w:rsidR="00B826EC"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22A13A45"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1E4538CB"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B826EC" w:rsidRPr="00851DED" w14:paraId="2189BC0D"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089185CB"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51C67EC2" w14:textId="1AC0CF05" w:rsidR="00B826EC" w:rsidRPr="00851DED" w:rsidRDefault="00B826EC"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TUID in </w:t>
            </w:r>
            <w:r w:rsidR="004B71DC">
              <w:rPr>
                <w:rFonts w:ascii="Calibri" w:eastAsia="Times New Roman" w:hAnsi="Calibri" w:cs="Calibri"/>
              </w:rPr>
              <w:t>Medication</w:t>
            </w:r>
            <w:r>
              <w:rPr>
                <w:rFonts w:ascii="Calibri" w:eastAsia="Times New Roman" w:hAnsi="Calibri" w:cs="Calibri"/>
              </w:rPr>
              <w:t xml:space="preserve"> Table</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46F9B34A"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45FFD6A"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826EC" w:rsidRPr="00851DED" w14:paraId="390043CA"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3C0011F8"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69BE295D" w14:textId="713A12CF"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Pr>
                <w:rFonts w:ascii="Calibri" w:eastAsia="Times New Roman" w:hAnsi="Calibri" w:cs="Calibri"/>
              </w:rPr>
              <w:t xml:space="preserve">in the </w:t>
            </w:r>
            <w:r w:rsidR="00B04E00">
              <w:rPr>
                <w:rFonts w:ascii="Calibri" w:eastAsia="Times New Roman" w:hAnsi="Calibri" w:cs="Calibri"/>
              </w:rPr>
              <w:t>Medication</w:t>
            </w:r>
            <w:r>
              <w:rPr>
                <w:rFonts w:ascii="Calibri" w:eastAsia="Times New Roman" w:hAnsi="Calibri" w:cs="Calibri"/>
              </w:rPr>
              <w:t xml:space="preserve"> Table</w:t>
            </w: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3F45BF8F"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1D2A491"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826EC" w:rsidRPr="00851DED" w14:paraId="466999E0"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5A3572A0"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F7B4096"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B826EC" w:rsidRPr="00851DED" w14:paraId="643DB843"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5C4108FB"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6026085" w14:textId="0479E121" w:rsidR="00B826EC" w:rsidRPr="00851DED" w:rsidRDefault="00FF6187" w:rsidP="00452C8B">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DrawerInventory</w:t>
            </w:r>
            <w:proofErr w:type="spellEnd"/>
            <w:r w:rsidR="00B826EC">
              <w:rPr>
                <w:rFonts w:ascii="Calibri" w:eastAsia="Times New Roman" w:hAnsi="Calibri" w:cs="Calibri"/>
              </w:rPr>
              <w:t xml:space="preserve"> table in </w:t>
            </w:r>
            <w:r w:rsidR="00B826EC" w:rsidRPr="00851DED">
              <w:rPr>
                <w:rFonts w:ascii="Calibri" w:eastAsia="Times New Roman" w:hAnsi="Calibri" w:cs="Calibri"/>
              </w:rPr>
              <w:t>ADC Database </w:t>
            </w:r>
          </w:p>
        </w:tc>
      </w:tr>
    </w:tbl>
    <w:p w14:paraId="21701E1C" w14:textId="2EF56439" w:rsidR="00B826EC" w:rsidRDefault="00B826EC" w:rsidP="00B826EC">
      <w:pPr>
        <w:pStyle w:val="Heading2"/>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1"/>
        <w:gridCol w:w="1158"/>
        <w:gridCol w:w="939"/>
      </w:tblGrid>
      <w:tr w:rsidR="00B826EC" w:rsidRPr="00851DED" w14:paraId="0F41A459"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200D8B28"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1" w:type="dxa"/>
            <w:tcBorders>
              <w:top w:val="single" w:sz="6" w:space="0" w:color="000000"/>
              <w:left w:val="outset" w:sz="6" w:space="0" w:color="auto"/>
              <w:bottom w:val="single" w:sz="6" w:space="0" w:color="000000"/>
              <w:right w:val="single" w:sz="6" w:space="0" w:color="000000"/>
            </w:tcBorders>
            <w:shd w:val="clear" w:color="auto" w:fill="auto"/>
            <w:hideMark/>
          </w:tcPr>
          <w:p w14:paraId="42A0441D" w14:textId="1801A824" w:rsidR="00B826EC" w:rsidRPr="00851DED" w:rsidRDefault="00D83D4E"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Quantity</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1961EA6C"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C6AFB90"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B826EC" w:rsidRPr="00851DED" w14:paraId="0A5E2D35"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644AA66C"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1EDF7100" w14:textId="420E7759" w:rsidR="00B826EC" w:rsidRPr="00851DED" w:rsidRDefault="00B826EC" w:rsidP="00452C8B">
            <w:pPr>
              <w:spacing w:after="0" w:line="240" w:lineRule="auto"/>
              <w:textAlignment w:val="baseline"/>
              <w:rPr>
                <w:rFonts w:ascii="Segoe UI" w:eastAsia="Times New Roman" w:hAnsi="Segoe UI" w:cs="Segoe UI"/>
                <w:sz w:val="18"/>
                <w:szCs w:val="18"/>
              </w:rPr>
            </w:pP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CFED8D3"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7D10FF6" w14:textId="4AE302EA"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6D4F81">
              <w:rPr>
                <w:rFonts w:ascii="Calibri" w:eastAsia="Times New Roman" w:hAnsi="Calibri" w:cs="Calibri"/>
              </w:rPr>
              <w:t>200</w:t>
            </w:r>
          </w:p>
        </w:tc>
      </w:tr>
      <w:tr w:rsidR="00B826EC" w:rsidRPr="00851DED" w14:paraId="12886855"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9F8FFC0"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40785D1D" w14:textId="2AF0C819" w:rsidR="00B826EC" w:rsidRPr="00851DED" w:rsidRDefault="00986DDF"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Charge nurse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498FEBE"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C71BDBA"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826EC" w:rsidRPr="00851DED" w14:paraId="4CD0EFA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6173D9A"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4A303AE" w14:textId="516B0D4B" w:rsidR="00B826EC" w:rsidRPr="00851DED" w:rsidRDefault="00986DDF"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Quantity of the medication</w:t>
            </w:r>
            <w:r w:rsidR="00B826EC" w:rsidRPr="00851DED">
              <w:rPr>
                <w:rFonts w:ascii="Calibri" w:eastAsia="Times New Roman" w:hAnsi="Calibri" w:cs="Calibri"/>
              </w:rPr>
              <w:t> </w:t>
            </w:r>
            <w:r w:rsidR="00597881">
              <w:rPr>
                <w:rFonts w:ascii="Calibri" w:eastAsia="Times New Roman" w:hAnsi="Calibri" w:cs="Calibri"/>
              </w:rPr>
              <w:t>in the drawer</w:t>
            </w:r>
          </w:p>
        </w:tc>
      </w:tr>
      <w:tr w:rsidR="00B826EC" w:rsidRPr="00851DED" w14:paraId="130E40B4"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6875B93"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1D0D1D3" w14:textId="77777777" w:rsidR="00B826EC" w:rsidRPr="00851DED" w:rsidRDefault="00B826EC" w:rsidP="00452C8B">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DrawerInventory</w:t>
            </w:r>
            <w:proofErr w:type="spellEnd"/>
            <w:r>
              <w:rPr>
                <w:rFonts w:ascii="Calibri" w:eastAsia="Times New Roman" w:hAnsi="Calibri" w:cs="Calibri"/>
              </w:rPr>
              <w:t xml:space="preserve"> table in </w:t>
            </w:r>
            <w:r w:rsidRPr="00851DED">
              <w:rPr>
                <w:rFonts w:ascii="Calibri" w:eastAsia="Times New Roman" w:hAnsi="Calibri" w:cs="Calibri"/>
              </w:rPr>
              <w:t>ADC Database </w:t>
            </w:r>
          </w:p>
        </w:tc>
      </w:tr>
    </w:tbl>
    <w:p w14:paraId="4C5AC5B7" w14:textId="77777777" w:rsidR="00B826EC" w:rsidRDefault="00B826EC" w:rsidP="00B826EC"/>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2"/>
        <w:gridCol w:w="1158"/>
        <w:gridCol w:w="938"/>
      </w:tblGrid>
      <w:tr w:rsidR="00B826EC" w:rsidRPr="00851DED" w14:paraId="725B6132" w14:textId="77777777" w:rsidTr="00693741">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09328236"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71B9FDBF" w14:textId="334DA899" w:rsidR="00B826EC" w:rsidRPr="00851DED" w:rsidRDefault="00D83D4E"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Measure</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07488811"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0498BB70" w14:textId="1E034778" w:rsidR="00B826EC" w:rsidRPr="00851DED" w:rsidRDefault="008A749C"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varchar</w:t>
            </w:r>
          </w:p>
        </w:tc>
      </w:tr>
      <w:tr w:rsidR="00B826EC" w:rsidRPr="00851DED" w14:paraId="45689089"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36ACAD22"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97AAF78" w14:textId="25CA30C1" w:rsidR="00B826EC" w:rsidRPr="00851DED" w:rsidRDefault="00B826EC" w:rsidP="00452C8B">
            <w:pPr>
              <w:spacing w:after="0" w:line="240" w:lineRule="auto"/>
              <w:textAlignment w:val="baseline"/>
              <w:rPr>
                <w:rFonts w:ascii="Segoe UI" w:eastAsia="Times New Roman" w:hAnsi="Segoe UI" w:cs="Segoe UI"/>
                <w:sz w:val="18"/>
                <w:szCs w:val="18"/>
              </w:rPr>
            </w:pP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2AA5854"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2C0B37CD" w14:textId="32ED50CB"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312083">
              <w:rPr>
                <w:rFonts w:ascii="Calibri" w:eastAsia="Times New Roman" w:hAnsi="Calibri" w:cs="Calibri"/>
              </w:rPr>
              <w:t>15</w:t>
            </w:r>
          </w:p>
        </w:tc>
      </w:tr>
      <w:tr w:rsidR="00B826EC" w:rsidRPr="00851DED" w14:paraId="6C7AC50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77DA22C"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9C359FD" w14:textId="46D64928" w:rsidR="00B826EC" w:rsidRPr="00851DED" w:rsidRDefault="004A1DEC"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Charge nurse i</w:t>
            </w:r>
            <w:r w:rsidR="00312083">
              <w:rPr>
                <w:rFonts w:ascii="Calibri" w:eastAsia="Times New Roman" w:hAnsi="Calibri" w:cs="Calibri"/>
              </w:rPr>
              <w:t>n</w:t>
            </w:r>
            <w:r>
              <w:rPr>
                <w:rFonts w:ascii="Calibri" w:eastAsia="Times New Roman" w:hAnsi="Calibri" w:cs="Calibri"/>
              </w:rPr>
              <w:t>put</w:t>
            </w:r>
            <w:r w:rsidR="00B826EC"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265FF6E2"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4A8F09E0"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826EC" w:rsidRPr="00851DED" w14:paraId="3471BD0B"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3CE61BB3"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2C180A9" w14:textId="7B5DD117" w:rsidR="00B826EC" w:rsidRPr="00851DED" w:rsidRDefault="008A749C" w:rsidP="00452C8B">
            <w:pPr>
              <w:spacing w:after="0" w:line="240" w:lineRule="auto"/>
              <w:textAlignment w:val="baseline"/>
              <w:rPr>
                <w:rFonts w:ascii="Segoe UI" w:eastAsia="Times New Roman" w:hAnsi="Segoe UI" w:cs="Segoe UI"/>
                <w:sz w:val="18"/>
                <w:szCs w:val="18"/>
              </w:rPr>
            </w:pPr>
            <w:r>
              <w:rPr>
                <w:rFonts w:ascii="Calibri" w:eastAsia="Times New Roman" w:hAnsi="Calibri" w:cs="Calibri"/>
              </w:rPr>
              <w:t>How many grams are in the medication</w:t>
            </w:r>
            <w:r w:rsidR="00895A46">
              <w:rPr>
                <w:rFonts w:ascii="Calibri" w:eastAsia="Times New Roman" w:hAnsi="Calibri" w:cs="Calibri"/>
              </w:rPr>
              <w:t xml:space="preserve"> that is in the drawer</w:t>
            </w:r>
          </w:p>
        </w:tc>
      </w:tr>
      <w:tr w:rsidR="00B826EC" w:rsidRPr="00851DED" w14:paraId="7C16988D" w14:textId="77777777" w:rsidTr="00693741">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A6E2D2F" w14:textId="77777777" w:rsidR="00B826EC" w:rsidRPr="00851DED" w:rsidRDefault="00B826EC" w:rsidP="00452C8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FC823EA" w14:textId="77777777" w:rsidR="00B826EC" w:rsidRPr="00851DED" w:rsidRDefault="00B826EC" w:rsidP="00452C8B">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DrawerInventory</w:t>
            </w:r>
            <w:proofErr w:type="spellEnd"/>
            <w:r>
              <w:rPr>
                <w:rFonts w:ascii="Calibri" w:eastAsia="Times New Roman" w:hAnsi="Calibri" w:cs="Calibri"/>
              </w:rPr>
              <w:t xml:space="preserve"> table in </w:t>
            </w:r>
            <w:r w:rsidRPr="00851DED">
              <w:rPr>
                <w:rFonts w:ascii="Calibri" w:eastAsia="Times New Roman" w:hAnsi="Calibri" w:cs="Calibri"/>
              </w:rPr>
              <w:t>ADC Database </w:t>
            </w:r>
          </w:p>
        </w:tc>
      </w:tr>
    </w:tbl>
    <w:p w14:paraId="158D49F9" w14:textId="77777777" w:rsidR="0011626F" w:rsidRDefault="0011626F" w:rsidP="008C7F0E"/>
    <w:p w14:paraId="5531191E" w14:textId="77777777" w:rsidR="00437926" w:rsidRDefault="00437926" w:rsidP="00C9787E">
      <w:pPr>
        <w:pStyle w:val="Heading2"/>
      </w:pPr>
      <w:r>
        <w:br w:type="page"/>
      </w:r>
    </w:p>
    <w:p w14:paraId="3FFF7F9E" w14:textId="2F263013" w:rsidR="000676A6" w:rsidRDefault="00C9787E" w:rsidP="00C9787E">
      <w:pPr>
        <w:pStyle w:val="Heading2"/>
      </w:pPr>
      <w:bookmarkStart w:id="369" w:name="_Toc69370048"/>
      <w:r>
        <w:t>Room Table</w:t>
      </w:r>
      <w:bookmarkEnd w:id="369"/>
    </w:p>
    <w:p w14:paraId="4B13806D" w14:textId="77777777" w:rsidR="00C9787E" w:rsidRDefault="00C9787E" w:rsidP="00C9787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C9787E" w:rsidRPr="00851DED" w14:paraId="3DE78D3F"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3C25E0FE"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143546D2"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5AEA91E5"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73EBF374"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9787E" w:rsidRPr="00851DED" w14:paraId="0DC13BBB"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7227722"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0415DF9"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6BECE6E"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1023BE9"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9787E" w:rsidRPr="00851DED" w14:paraId="11462E4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91D1F7E"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D4E0534" w14:textId="2045031C" w:rsidR="00C9787E" w:rsidRPr="00851DED" w:rsidRDefault="00BB5353" w:rsidP="00174B15">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C9787E" w:rsidRPr="00851DED">
              <w:rPr>
                <w:rFonts w:ascii="Calibri" w:eastAsia="Times New Roman" w:hAnsi="Calibri" w:cs="Calibri"/>
              </w:rPr>
              <w:t xml:space="preserve">enerated by the system when </w:t>
            </w:r>
            <w:r>
              <w:rPr>
                <w:rFonts w:ascii="Calibri" w:eastAsia="Times New Roman" w:hAnsi="Calibri" w:cs="Calibri"/>
              </w:rPr>
              <w:t xml:space="preserve">a </w:t>
            </w:r>
            <w:r w:rsidR="00C9787E"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52A9354"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3D62C5AC"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9787E" w:rsidRPr="00851DED" w14:paraId="04987A69"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C693420"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74531E9" w14:textId="318204AC"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9787E" w:rsidRPr="00851DED" w14:paraId="60347491"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89CBB8D" w14:textId="77777777" w:rsidR="00C9787E" w:rsidRPr="00851DED" w:rsidRDefault="00C9787E" w:rsidP="00174B1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FD3ECE8" w14:textId="22034085" w:rsidR="00C9787E" w:rsidRPr="00851DED" w:rsidRDefault="00FA51E9" w:rsidP="00174B1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Room Table in </w:t>
            </w:r>
            <w:r w:rsidR="00C9787E" w:rsidRPr="00851DED">
              <w:rPr>
                <w:rFonts w:ascii="Calibri" w:eastAsia="Times New Roman" w:hAnsi="Calibri" w:cs="Calibri"/>
              </w:rPr>
              <w:t>ADC Database </w:t>
            </w:r>
          </w:p>
        </w:tc>
      </w:tr>
    </w:tbl>
    <w:p w14:paraId="240DB001" w14:textId="77777777" w:rsidR="00C9787E" w:rsidRDefault="00C9787E" w:rsidP="00C9787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5"/>
        <w:gridCol w:w="1157"/>
        <w:gridCol w:w="938"/>
      </w:tblGrid>
      <w:tr w:rsidR="00FA51E9" w:rsidRPr="00851DED" w14:paraId="3A7DBE93" w14:textId="77777777" w:rsidTr="00693741">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0E351E2D"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5" w:type="dxa"/>
            <w:tcBorders>
              <w:top w:val="single" w:sz="6" w:space="0" w:color="000000"/>
              <w:left w:val="outset" w:sz="6" w:space="0" w:color="auto"/>
              <w:bottom w:val="single" w:sz="6" w:space="0" w:color="000000"/>
              <w:right w:val="single" w:sz="6" w:space="0" w:color="000000"/>
            </w:tcBorders>
            <w:shd w:val="clear" w:color="auto" w:fill="auto"/>
            <w:hideMark/>
          </w:tcPr>
          <w:p w14:paraId="26D35940" w14:textId="4C1CEE6C" w:rsidR="00FA51E9" w:rsidRPr="00851DED" w:rsidRDefault="00B91F3A" w:rsidP="00C722E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RoomNumber</w:t>
            </w:r>
            <w:proofErr w:type="spellEnd"/>
            <w:r w:rsidR="00FA51E9"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1513A8DF"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2E422477"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FA51E9" w:rsidRPr="00851DED" w14:paraId="0F4F1649"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0504E2F9"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5" w:type="dxa"/>
            <w:tcBorders>
              <w:top w:val="outset" w:sz="6" w:space="0" w:color="auto"/>
              <w:left w:val="outset" w:sz="6" w:space="0" w:color="auto"/>
              <w:bottom w:val="single" w:sz="6" w:space="0" w:color="000000"/>
              <w:right w:val="single" w:sz="6" w:space="0" w:color="000000"/>
            </w:tcBorders>
            <w:shd w:val="clear" w:color="auto" w:fill="auto"/>
            <w:hideMark/>
          </w:tcPr>
          <w:p w14:paraId="27842E92"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4FB4ECA"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080A5442"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A51E9" w:rsidRPr="00851DED" w14:paraId="3B0986DA"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6816ABBC" w14:textId="77777777" w:rsidR="00FA51E9" w:rsidRPr="00851DED" w:rsidRDefault="00FA51E9" w:rsidP="00C722E2">
            <w:pPr>
              <w:spacing w:after="0" w:line="240" w:lineRule="auto"/>
              <w:textAlignment w:val="baseline"/>
              <w:rPr>
                <w:rFonts w:ascii="Calibri" w:eastAsia="Times New Roman" w:hAnsi="Calibri" w:cs="Calibri"/>
              </w:rPr>
            </w:pPr>
            <w:r w:rsidRPr="00851DED">
              <w:rPr>
                <w:rFonts w:ascii="Calibri" w:eastAsia="Times New Roman" w:hAnsi="Calibri" w:cs="Calibri"/>
              </w:rPr>
              <w:t>Source Origin </w:t>
            </w:r>
          </w:p>
        </w:tc>
        <w:tc>
          <w:tcPr>
            <w:tcW w:w="4845" w:type="dxa"/>
            <w:tcBorders>
              <w:top w:val="outset" w:sz="6" w:space="0" w:color="auto"/>
              <w:left w:val="outset" w:sz="6" w:space="0" w:color="auto"/>
              <w:bottom w:val="single" w:sz="6" w:space="0" w:color="000000"/>
              <w:right w:val="single" w:sz="6" w:space="0" w:color="000000"/>
            </w:tcBorders>
            <w:shd w:val="clear" w:color="auto" w:fill="auto"/>
            <w:hideMark/>
          </w:tcPr>
          <w:p w14:paraId="48C7347F" w14:textId="7EBCDDEF" w:rsidR="00FA51E9" w:rsidRPr="00851DED" w:rsidRDefault="00B91F3A" w:rsidP="00C722E2">
            <w:pPr>
              <w:spacing w:after="0" w:line="240" w:lineRule="auto"/>
              <w:textAlignment w:val="baseline"/>
              <w:rPr>
                <w:rFonts w:ascii="Calibri" w:eastAsia="Times New Roman" w:hAnsi="Calibri" w:cs="Calibri"/>
              </w:rPr>
            </w:pPr>
            <w:r w:rsidRPr="004C7120">
              <w:rPr>
                <w:rFonts w:ascii="Calibri" w:eastAsia="Times New Roman" w:hAnsi="Calibri" w:cs="Calibri"/>
              </w:rPr>
              <w:t>Instructor</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D35C6E1"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331B57F1"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A51E9" w:rsidRPr="00851DED" w14:paraId="0ECC5F63"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77872BEA"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43EF867" w14:textId="12951680" w:rsidR="00FA51E9" w:rsidRPr="00851DED" w:rsidRDefault="00B91F3A" w:rsidP="00C722E2">
            <w:pPr>
              <w:spacing w:after="0" w:line="240" w:lineRule="auto"/>
              <w:textAlignment w:val="baseline"/>
              <w:rPr>
                <w:rFonts w:ascii="Segoe UI" w:eastAsia="Times New Roman" w:hAnsi="Segoe UI" w:cs="Segoe UI"/>
                <w:sz w:val="18"/>
                <w:szCs w:val="18"/>
              </w:rPr>
            </w:pPr>
            <w:r>
              <w:rPr>
                <w:rFonts w:ascii="Calibri" w:eastAsia="Times New Roman" w:hAnsi="Calibri" w:cs="Calibri"/>
              </w:rPr>
              <w:t>This is the physical room number in the hospital</w:t>
            </w:r>
          </w:p>
        </w:tc>
      </w:tr>
      <w:tr w:rsidR="00FA51E9" w:rsidRPr="00851DED" w14:paraId="3B18DCD2"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517415E1" w14:textId="77777777" w:rsidR="00FA51E9" w:rsidRPr="00851DED" w:rsidRDefault="00FA51E9" w:rsidP="00C722E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D784C6D" w14:textId="7FC58136" w:rsidR="00FA51E9" w:rsidRPr="00851DED" w:rsidRDefault="00B91F3A" w:rsidP="00C722E2">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Room </w:t>
            </w:r>
            <w:r w:rsidR="00487913">
              <w:rPr>
                <w:rFonts w:ascii="Calibri" w:eastAsia="Times New Roman" w:hAnsi="Calibri" w:cs="Calibri"/>
              </w:rPr>
              <w:t>t</w:t>
            </w:r>
            <w:r>
              <w:rPr>
                <w:rFonts w:ascii="Calibri" w:eastAsia="Times New Roman" w:hAnsi="Calibri" w:cs="Calibri"/>
              </w:rPr>
              <w:t xml:space="preserve">able in </w:t>
            </w:r>
            <w:r w:rsidR="00FA51E9" w:rsidRPr="00851DED">
              <w:rPr>
                <w:rFonts w:ascii="Calibri" w:eastAsia="Times New Roman" w:hAnsi="Calibri" w:cs="Calibri"/>
              </w:rPr>
              <w:t>ADC Database </w:t>
            </w:r>
          </w:p>
        </w:tc>
      </w:tr>
    </w:tbl>
    <w:p w14:paraId="2B343DD7" w14:textId="77777777" w:rsidR="00FA51E9" w:rsidRDefault="00FA51E9" w:rsidP="00C9787E"/>
    <w:p w14:paraId="21D0D816" w14:textId="77777777" w:rsidR="000D2274" w:rsidRDefault="000D2274" w:rsidP="00C9787E"/>
    <w:p w14:paraId="0B1CA35D" w14:textId="31AE711A" w:rsidR="00437926" w:rsidRDefault="00437926" w:rsidP="004C7120">
      <w:pPr>
        <w:pStyle w:val="Heading2"/>
      </w:pPr>
    </w:p>
    <w:p w14:paraId="0765034E" w14:textId="160FE9EF" w:rsidR="00B91F3A" w:rsidRDefault="004C7120" w:rsidP="004C7120">
      <w:pPr>
        <w:pStyle w:val="Heading2"/>
      </w:pPr>
      <w:bookmarkStart w:id="370" w:name="_Toc69370049"/>
      <w:r>
        <w:t>Bed</w:t>
      </w:r>
      <w:r w:rsidR="005A45CE">
        <w:t xml:space="preserve"> Table</w:t>
      </w:r>
      <w:bookmarkEnd w:id="370"/>
    </w:p>
    <w:p w14:paraId="76C3C6B6" w14:textId="77777777" w:rsidR="004C7120" w:rsidRDefault="004C7120" w:rsidP="004C712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4C7120" w:rsidRPr="00851DED" w14:paraId="702B2025"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194A26CC"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4CBF0EA4"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58A17BB3"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46135EDD"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4C7120" w:rsidRPr="00851DED" w14:paraId="1F3BB74F"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17D1FCE"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839FF1E"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3FD2792"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1E3E7AE"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C7120" w:rsidRPr="00851DED" w14:paraId="3E367D2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0F414E9"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3ED31CDD" w14:textId="46142D7D" w:rsidR="004C7120" w:rsidRPr="00851DED" w:rsidRDefault="00BB5353" w:rsidP="00F769D2">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4C7120" w:rsidRPr="00851DED">
              <w:rPr>
                <w:rFonts w:ascii="Calibri" w:eastAsia="Times New Roman" w:hAnsi="Calibri" w:cs="Calibri"/>
              </w:rPr>
              <w:t xml:space="preserve">enerated by the system when </w:t>
            </w:r>
            <w:r>
              <w:rPr>
                <w:rFonts w:ascii="Calibri" w:eastAsia="Times New Roman" w:hAnsi="Calibri" w:cs="Calibri"/>
              </w:rPr>
              <w:t xml:space="preserve">a </w:t>
            </w:r>
            <w:r w:rsidR="004C7120"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4072B8B"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21E447E"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C7120" w:rsidRPr="00851DED" w14:paraId="7B85DEA9"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B6CF44C"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3CBC65E" w14:textId="166B7C03"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4C7120" w:rsidRPr="00851DED" w14:paraId="4670EB3D"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9BBE36B" w14:textId="77777777" w:rsidR="004C7120" w:rsidRPr="00851DED" w:rsidRDefault="004C7120" w:rsidP="00F769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8105A9D" w14:textId="49494C66" w:rsidR="004C7120" w:rsidRPr="00851DED" w:rsidRDefault="00D04617" w:rsidP="00F769D2">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Bed </w:t>
            </w:r>
            <w:r w:rsidR="00487913">
              <w:rPr>
                <w:rFonts w:ascii="Calibri" w:eastAsia="Times New Roman" w:hAnsi="Calibri" w:cs="Calibri"/>
              </w:rPr>
              <w:t>t</w:t>
            </w:r>
            <w:r>
              <w:rPr>
                <w:rFonts w:ascii="Calibri" w:eastAsia="Times New Roman" w:hAnsi="Calibri" w:cs="Calibri"/>
              </w:rPr>
              <w:t xml:space="preserve">able in </w:t>
            </w:r>
            <w:r w:rsidR="004C7120" w:rsidRPr="00851DED">
              <w:rPr>
                <w:rFonts w:ascii="Calibri" w:eastAsia="Times New Roman" w:hAnsi="Calibri" w:cs="Calibri"/>
              </w:rPr>
              <w:t>ADC Database </w:t>
            </w:r>
          </w:p>
        </w:tc>
      </w:tr>
    </w:tbl>
    <w:p w14:paraId="36FC58EE" w14:textId="77777777" w:rsidR="000D2274" w:rsidRDefault="000D2274" w:rsidP="004C712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3"/>
        <w:gridCol w:w="1158"/>
        <w:gridCol w:w="939"/>
      </w:tblGrid>
      <w:tr w:rsidR="00F64E73" w:rsidRPr="00851DED" w14:paraId="7DA65825" w14:textId="77777777" w:rsidTr="00693741">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A084EFF"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5BCB6AF8" w14:textId="75B5EE54" w:rsidR="00F64E73" w:rsidRPr="00851DED" w:rsidRDefault="00F64E73" w:rsidP="00CD3B4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Room</w:t>
            </w:r>
            <w:r w:rsidRPr="00851DED">
              <w:rPr>
                <w:rFonts w:ascii="Calibri" w:eastAsia="Times New Roman" w:hAnsi="Calibri" w:cs="Calibri"/>
              </w:rPr>
              <w:t>TUID</w:t>
            </w:r>
            <w:proofErr w:type="spellEnd"/>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5D3A03C"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42B6E61A"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F64E73" w:rsidRPr="00851DED" w14:paraId="552FBD1D"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71908870"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50CF1A69" w14:textId="768C8753" w:rsidR="00F64E73" w:rsidRPr="00851DED" w:rsidRDefault="00160177" w:rsidP="00CD3B48">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Room Table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4351360"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3350C8F"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64E73" w:rsidRPr="00851DED" w14:paraId="71B01CE8"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376E26B"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22D8F764" w14:textId="07272293" w:rsidR="00F64E73" w:rsidRPr="00851DED" w:rsidRDefault="00160177" w:rsidP="00CD3B48">
            <w:pPr>
              <w:spacing w:after="0" w:line="240" w:lineRule="auto"/>
              <w:textAlignment w:val="baseline"/>
              <w:rPr>
                <w:rFonts w:ascii="Segoe UI" w:eastAsia="Times New Roman" w:hAnsi="Segoe UI" w:cs="Segoe UI"/>
                <w:sz w:val="18"/>
                <w:szCs w:val="18"/>
              </w:rPr>
            </w:pPr>
            <w:r>
              <w:rPr>
                <w:rFonts w:ascii="Calibri" w:eastAsia="Times New Roman" w:hAnsi="Calibri" w:cs="Calibri"/>
              </w:rPr>
              <w:t>Generated in Room Table</w:t>
            </w:r>
            <w:r w:rsidR="00F64E73"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8978CF8"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907F788"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64E73" w:rsidRPr="00851DED" w14:paraId="16C2AB34"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0C51DDD4"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BB7D712"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F64E73" w:rsidRPr="00851DED" w14:paraId="03E542D7" w14:textId="77777777" w:rsidTr="00693741">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452E9F51"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8A2AD76" w14:textId="77777777" w:rsidR="00F64E73" w:rsidRPr="00851DED" w:rsidRDefault="00F64E73" w:rsidP="00CD3B48">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Bed table in </w:t>
            </w:r>
            <w:r w:rsidRPr="00851DED">
              <w:rPr>
                <w:rFonts w:ascii="Calibri" w:eastAsia="Times New Roman" w:hAnsi="Calibri" w:cs="Calibri"/>
              </w:rPr>
              <w:t>ADC Database </w:t>
            </w:r>
          </w:p>
        </w:tc>
      </w:tr>
    </w:tbl>
    <w:p w14:paraId="51A2B50B" w14:textId="77777777" w:rsidR="00F64E73" w:rsidRDefault="00F64E73" w:rsidP="004C712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D04617" w:rsidRPr="00851DED" w14:paraId="4148E1E6" w14:textId="77777777" w:rsidTr="00693741">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42413154"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5A0E35C9" w14:textId="2C319691" w:rsidR="00D04617" w:rsidRPr="00851DED" w:rsidRDefault="00E14515" w:rsidP="00CE4CE5">
            <w:pPr>
              <w:spacing w:after="0" w:line="240" w:lineRule="auto"/>
              <w:textAlignment w:val="baseline"/>
              <w:rPr>
                <w:rFonts w:ascii="Segoe UI" w:eastAsia="Times New Roman" w:hAnsi="Segoe UI" w:cs="Segoe UI"/>
                <w:sz w:val="18"/>
                <w:szCs w:val="18"/>
              </w:rPr>
            </w:pPr>
            <w:r>
              <w:rPr>
                <w:rFonts w:ascii="Calibri" w:eastAsia="Times New Roman" w:hAnsi="Calibri" w:cs="Calibri"/>
              </w:rPr>
              <w:t>Bed</w:t>
            </w:r>
            <w:r w:rsidR="00D04617"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6E324ACA"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1A6C215E"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D04617" w:rsidRPr="00851DED" w14:paraId="51C07913"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40F0AB9"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01B30B3"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E282688"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55B11A3"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04617" w:rsidRPr="00851DED" w14:paraId="440930D9"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FF1A617"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47DB88A" w14:textId="07C6003D" w:rsidR="00D04617" w:rsidRPr="00851DED" w:rsidRDefault="00E14515" w:rsidP="00CE4CE5">
            <w:pPr>
              <w:spacing w:after="0" w:line="240" w:lineRule="auto"/>
              <w:textAlignment w:val="baseline"/>
              <w:rPr>
                <w:rFonts w:ascii="Segoe UI" w:eastAsia="Times New Roman" w:hAnsi="Segoe UI" w:cs="Segoe UI"/>
                <w:sz w:val="18"/>
                <w:szCs w:val="18"/>
              </w:rPr>
            </w:pPr>
            <w:r>
              <w:rPr>
                <w:rFonts w:ascii="Calibri" w:eastAsia="Times New Roman" w:hAnsi="Calibri" w:cs="Calibri"/>
              </w:rPr>
              <w:t>Instructor</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61D6D75"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1FD0DD9"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04617" w:rsidRPr="00851DED" w14:paraId="72E18219"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FA3C7B4"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BC65617" w14:textId="0F21F0F3" w:rsidR="00D04617" w:rsidRPr="00851DED" w:rsidRDefault="00D61D3D" w:rsidP="00CE4CE5">
            <w:pPr>
              <w:spacing w:after="0" w:line="240" w:lineRule="auto"/>
              <w:textAlignment w:val="baseline"/>
              <w:rPr>
                <w:rFonts w:ascii="Segoe UI" w:eastAsia="Times New Roman" w:hAnsi="Segoe UI" w:cs="Segoe UI"/>
                <w:sz w:val="18"/>
                <w:szCs w:val="18"/>
              </w:rPr>
            </w:pPr>
            <w:r w:rsidRPr="00AD1360">
              <w:rPr>
                <w:rFonts w:ascii="Calibri" w:eastAsia="Times New Roman" w:hAnsi="Calibri" w:cs="Calibri"/>
              </w:rPr>
              <w:t>This is going to be the p</w:t>
            </w:r>
            <w:r w:rsidR="00AD1360" w:rsidRPr="00AD1360">
              <w:rPr>
                <w:rFonts w:ascii="Calibri" w:eastAsia="Times New Roman" w:hAnsi="Calibri" w:cs="Calibri"/>
              </w:rPr>
              <w:t>hysical bed number in the hospital</w:t>
            </w:r>
          </w:p>
        </w:tc>
      </w:tr>
      <w:tr w:rsidR="00D04617" w:rsidRPr="00851DED" w14:paraId="2395E86C" w14:textId="77777777" w:rsidTr="00693741">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048FFCD" w14:textId="77777777" w:rsidR="00D04617" w:rsidRPr="00851DED" w:rsidRDefault="00D04617" w:rsidP="00CE4C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B8A4C18" w14:textId="1C83435D" w:rsidR="00D04617" w:rsidRPr="00851DED" w:rsidRDefault="009064EA" w:rsidP="00CE4CE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Bed </w:t>
            </w:r>
            <w:r w:rsidR="00871EB6">
              <w:rPr>
                <w:rFonts w:ascii="Calibri" w:eastAsia="Times New Roman" w:hAnsi="Calibri" w:cs="Calibri"/>
              </w:rPr>
              <w:t xml:space="preserve">Table in </w:t>
            </w:r>
            <w:r w:rsidR="00D04617" w:rsidRPr="00851DED">
              <w:rPr>
                <w:rFonts w:ascii="Calibri" w:eastAsia="Times New Roman" w:hAnsi="Calibri" w:cs="Calibri"/>
              </w:rPr>
              <w:t>ADC Database </w:t>
            </w:r>
          </w:p>
        </w:tc>
      </w:tr>
    </w:tbl>
    <w:p w14:paraId="39CB2B19" w14:textId="77777777" w:rsidR="00D04617" w:rsidRDefault="00D04617" w:rsidP="004C7120"/>
    <w:p w14:paraId="6A88DE21" w14:textId="659FB9C4" w:rsidR="00B71E8E" w:rsidRDefault="00B71E8E" w:rsidP="00B71E8E">
      <w:pPr>
        <w:pStyle w:val="Heading2"/>
      </w:pPr>
      <w:bookmarkStart w:id="371" w:name="_Toc69370050"/>
      <w:r>
        <w:t>Medication</w:t>
      </w:r>
      <w:r w:rsidR="005A45CE">
        <w:t xml:space="preserve"> Table</w:t>
      </w:r>
      <w:bookmarkEnd w:id="371"/>
    </w:p>
    <w:p w14:paraId="79EF9A23" w14:textId="77777777" w:rsidR="00B71E8E" w:rsidRDefault="00B71E8E" w:rsidP="00B71E8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B71E8E" w:rsidRPr="00851DED" w14:paraId="7F5FD83B" w14:textId="77777777" w:rsidTr="00BF1C28">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25BE0535"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05DA9055"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CDFCAB2"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206FE2E3"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B71E8E" w:rsidRPr="00851DED" w14:paraId="5232E1AA"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AF7515D"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CF90F11"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9C3AE15"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2FA2A3C"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71E8E" w:rsidRPr="00851DED" w14:paraId="7F67580B"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5081480"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2071F89" w14:textId="4804C130" w:rsidR="00B71E8E" w:rsidRPr="00851DED" w:rsidRDefault="0050307B" w:rsidP="00CE6946">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B71E8E" w:rsidRPr="00851DED">
              <w:rPr>
                <w:rFonts w:ascii="Calibri" w:eastAsia="Times New Roman" w:hAnsi="Calibri" w:cs="Calibri"/>
              </w:rPr>
              <w:t xml:space="preserve">enerated by the system when </w:t>
            </w:r>
            <w:r>
              <w:rPr>
                <w:rFonts w:ascii="Calibri" w:eastAsia="Times New Roman" w:hAnsi="Calibri" w:cs="Calibri"/>
              </w:rPr>
              <w:t xml:space="preserve">a </w:t>
            </w:r>
            <w:r w:rsidR="00B71E8E"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651849E"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00595D92"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71E8E" w:rsidRPr="00851DED" w14:paraId="4C102E6D"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AA98C11"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975176A" w14:textId="0D7C4F0B"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B71E8E" w:rsidRPr="00851DED" w14:paraId="46E6B6CA"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3D1DB2C" w14:textId="77777777" w:rsidR="00B71E8E" w:rsidRPr="00851DED" w:rsidRDefault="00B71E8E" w:rsidP="00CE694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4D1FD14" w14:textId="7C53295E" w:rsidR="00B71E8E" w:rsidRPr="00851DED" w:rsidRDefault="00BB74B8" w:rsidP="00CE6946">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Medication Table in </w:t>
            </w:r>
            <w:r w:rsidR="00B71E8E" w:rsidRPr="00851DED">
              <w:rPr>
                <w:rFonts w:ascii="Calibri" w:eastAsia="Times New Roman" w:hAnsi="Calibri" w:cs="Calibri"/>
              </w:rPr>
              <w:t>ADC Database </w:t>
            </w:r>
          </w:p>
        </w:tc>
      </w:tr>
    </w:tbl>
    <w:p w14:paraId="2DBF7A27" w14:textId="77777777" w:rsidR="00B71E8E" w:rsidRDefault="00B71E8E" w:rsidP="00B71E8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BB74B8" w:rsidRPr="00851DED" w14:paraId="5E434B5B" w14:textId="77777777" w:rsidTr="00BF1C28">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14A29731"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3C8EFB1B" w14:textId="5C58FA5F" w:rsidR="00BB74B8" w:rsidRPr="00851DED" w:rsidRDefault="00CB18A9" w:rsidP="00512845">
            <w:pPr>
              <w:spacing w:after="0" w:line="240" w:lineRule="auto"/>
              <w:textAlignment w:val="baseline"/>
              <w:rPr>
                <w:rFonts w:ascii="Segoe UI" w:eastAsia="Times New Roman" w:hAnsi="Segoe UI" w:cs="Segoe UI"/>
                <w:sz w:val="18"/>
                <w:szCs w:val="18"/>
              </w:rPr>
            </w:pPr>
            <w:r>
              <w:rPr>
                <w:rFonts w:ascii="Calibri" w:eastAsia="Times New Roman" w:hAnsi="Calibri" w:cs="Calibri"/>
              </w:rPr>
              <w:t>Classification</w:t>
            </w:r>
            <w:r w:rsidR="00BB74B8"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54441F83"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479C339" w14:textId="302DB7CB" w:rsidR="00BB74B8" w:rsidRPr="00851DED" w:rsidRDefault="00CB18A9" w:rsidP="0051284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BB74B8" w:rsidRPr="00851DED" w14:paraId="32C60AE0"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6AEC03E"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0911F0BB"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04CE01F"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03EC2DA" w14:textId="4EB1DD46" w:rsidR="00BB74B8" w:rsidRPr="00851DED" w:rsidRDefault="00DC0FF8" w:rsidP="00512845">
            <w:pPr>
              <w:spacing w:after="0" w:line="240" w:lineRule="auto"/>
              <w:textAlignment w:val="baseline"/>
              <w:rPr>
                <w:rFonts w:ascii="Segoe UI" w:eastAsia="Times New Roman" w:hAnsi="Segoe UI" w:cs="Segoe UI"/>
                <w:sz w:val="18"/>
                <w:szCs w:val="18"/>
              </w:rPr>
            </w:pPr>
            <w:r>
              <w:rPr>
                <w:rFonts w:ascii="Calibri" w:eastAsia="Times New Roman" w:hAnsi="Calibri" w:cs="Calibri"/>
              </w:rPr>
              <w:t>30</w:t>
            </w:r>
          </w:p>
        </w:tc>
      </w:tr>
      <w:tr w:rsidR="00BB74B8" w:rsidRPr="00851DED" w14:paraId="1CCFCEED"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29BF994"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64C2AA89" w14:textId="7C9E8C55" w:rsidR="00BB74B8" w:rsidRPr="00AC5DC1" w:rsidRDefault="00CD3B48" w:rsidP="00512845">
            <w:pPr>
              <w:spacing w:after="0" w:line="240" w:lineRule="auto"/>
              <w:textAlignment w:val="baseline"/>
              <w:rPr>
                <w:rFonts w:eastAsia="Times New Roman" w:cstheme="minorHAnsi"/>
                <w:sz w:val="18"/>
                <w:szCs w:val="18"/>
              </w:rPr>
            </w:pPr>
            <w:r w:rsidRPr="00AC5DC1">
              <w:rPr>
                <w:rFonts w:eastAsia="Times New Roman" w:cstheme="minorHAnsi"/>
              </w:rPr>
              <w:t>Charge Nurse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B1528B5"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5C7608D"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B74B8" w:rsidRPr="00851DED" w14:paraId="7F642CDA"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B421B6F"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1464225" w14:textId="79742A26" w:rsidR="00BB74B8" w:rsidRPr="00851DED" w:rsidRDefault="00CD3B48" w:rsidP="00512845">
            <w:pPr>
              <w:spacing w:after="0" w:line="240" w:lineRule="auto"/>
              <w:textAlignment w:val="baseline"/>
              <w:rPr>
                <w:rFonts w:ascii="Segoe UI" w:eastAsia="Times New Roman" w:hAnsi="Segoe UI" w:cs="Segoe UI"/>
                <w:sz w:val="18"/>
                <w:szCs w:val="18"/>
              </w:rPr>
            </w:pPr>
            <w:r>
              <w:rPr>
                <w:rFonts w:ascii="Calibri" w:eastAsia="Times New Roman" w:hAnsi="Calibri" w:cs="Calibri"/>
              </w:rPr>
              <w:t>Classifies</w:t>
            </w:r>
            <w:r w:rsidR="00DC0FF8">
              <w:rPr>
                <w:rFonts w:ascii="Calibri" w:eastAsia="Times New Roman" w:hAnsi="Calibri" w:cs="Calibri"/>
              </w:rPr>
              <w:t xml:space="preserve"> the </w:t>
            </w:r>
            <w:r w:rsidR="009A2265">
              <w:rPr>
                <w:rFonts w:ascii="Calibri" w:eastAsia="Times New Roman" w:hAnsi="Calibri" w:cs="Calibri"/>
              </w:rPr>
              <w:t xml:space="preserve">medication </w:t>
            </w:r>
            <w:r>
              <w:rPr>
                <w:rFonts w:ascii="Calibri" w:eastAsia="Times New Roman" w:hAnsi="Calibri" w:cs="Calibri"/>
              </w:rPr>
              <w:t>as</w:t>
            </w:r>
            <w:r w:rsidR="009A2265">
              <w:rPr>
                <w:rFonts w:ascii="Calibri" w:eastAsia="Times New Roman" w:hAnsi="Calibri" w:cs="Calibri"/>
              </w:rPr>
              <w:t xml:space="preserve"> a Narcotic or a Non</w:t>
            </w:r>
            <w:r w:rsidR="001C470B">
              <w:rPr>
                <w:rFonts w:ascii="Calibri" w:eastAsia="Times New Roman" w:hAnsi="Calibri" w:cs="Calibri"/>
              </w:rPr>
              <w:t>-</w:t>
            </w:r>
            <w:r w:rsidR="009A2265">
              <w:rPr>
                <w:rFonts w:ascii="Calibri" w:eastAsia="Times New Roman" w:hAnsi="Calibri" w:cs="Calibri"/>
              </w:rPr>
              <w:t>Narcotic</w:t>
            </w:r>
          </w:p>
        </w:tc>
      </w:tr>
      <w:tr w:rsidR="00BB74B8" w:rsidRPr="00851DED" w14:paraId="7C0A0B7F"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11995DE" w14:textId="77777777" w:rsidR="00BB74B8" w:rsidRPr="00851DED" w:rsidRDefault="00BB74B8" w:rsidP="0051284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D972F9B" w14:textId="627DD58D" w:rsidR="00BB74B8" w:rsidRPr="00851DED" w:rsidRDefault="008B756D" w:rsidP="0051284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Medication table in </w:t>
            </w:r>
            <w:r w:rsidR="00BB74B8" w:rsidRPr="00851DED">
              <w:rPr>
                <w:rFonts w:ascii="Calibri" w:eastAsia="Times New Roman" w:hAnsi="Calibri" w:cs="Calibri"/>
              </w:rPr>
              <w:t>ADC Database </w:t>
            </w:r>
          </w:p>
        </w:tc>
      </w:tr>
    </w:tbl>
    <w:p w14:paraId="13919567" w14:textId="77777777" w:rsidR="00991AF8" w:rsidRDefault="00991AF8" w:rsidP="00B71E8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3"/>
        <w:gridCol w:w="1157"/>
        <w:gridCol w:w="940"/>
      </w:tblGrid>
      <w:tr w:rsidR="00551B6A" w:rsidRPr="00851DED" w14:paraId="49E6AEBF" w14:textId="77777777" w:rsidTr="00BF1C28">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555CB602"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60BF57E5" w14:textId="72ED3BC0" w:rsidR="00551B6A" w:rsidRPr="00851DED" w:rsidRDefault="00551B6A" w:rsidP="00E03029">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GenericName</w:t>
            </w:r>
            <w:proofErr w:type="spellEnd"/>
            <w:r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279BDEFC"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21C62784" w14:textId="1BA12191" w:rsidR="00551B6A" w:rsidRPr="00851DED" w:rsidRDefault="00551B6A" w:rsidP="00E03029">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Pr="00851DED">
              <w:rPr>
                <w:rFonts w:ascii="Calibri" w:eastAsia="Times New Roman" w:hAnsi="Calibri" w:cs="Calibri"/>
              </w:rPr>
              <w:t> </w:t>
            </w:r>
          </w:p>
        </w:tc>
      </w:tr>
      <w:tr w:rsidR="00551B6A" w:rsidRPr="00851DED" w14:paraId="1B37D375" w14:textId="77777777" w:rsidTr="00BF1C2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31CAAD47"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4766591B"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3C753242"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7715D275" w14:textId="40F034AE" w:rsidR="00551B6A" w:rsidRPr="00AC5DC1" w:rsidRDefault="00210F5E" w:rsidP="00E03029">
            <w:pPr>
              <w:spacing w:after="0" w:line="240" w:lineRule="auto"/>
              <w:textAlignment w:val="baseline"/>
              <w:rPr>
                <w:rFonts w:eastAsia="Times New Roman" w:cstheme="minorHAnsi"/>
                <w:sz w:val="18"/>
                <w:szCs w:val="18"/>
              </w:rPr>
            </w:pPr>
            <w:r w:rsidRPr="00AC5DC1">
              <w:rPr>
                <w:rFonts w:eastAsia="Times New Roman" w:cstheme="minorHAnsi"/>
              </w:rPr>
              <w:t>80</w:t>
            </w:r>
          </w:p>
        </w:tc>
      </w:tr>
      <w:tr w:rsidR="00551B6A" w:rsidRPr="00851DED" w14:paraId="156F46E1" w14:textId="77777777" w:rsidTr="00BF1C2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47B7FA35" w14:textId="77777777" w:rsidR="00551B6A" w:rsidRPr="00851DED" w:rsidRDefault="00551B6A" w:rsidP="00E03029">
            <w:pPr>
              <w:spacing w:after="0" w:line="240" w:lineRule="auto"/>
              <w:textAlignment w:val="baseline"/>
              <w:rPr>
                <w:rFonts w:ascii="Calibri" w:eastAsia="Times New Roman" w:hAnsi="Calibri" w:cs="Calibri"/>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7806A0C3" w14:textId="05220BAD" w:rsidR="00551B6A" w:rsidRPr="00851DED" w:rsidRDefault="00E567C6" w:rsidP="00E03029">
            <w:pPr>
              <w:spacing w:after="0" w:line="240" w:lineRule="auto"/>
              <w:textAlignment w:val="baseline"/>
              <w:rPr>
                <w:rFonts w:ascii="Calibri" w:eastAsia="Times New Roman" w:hAnsi="Calibri" w:cs="Calibri"/>
              </w:rPr>
            </w:pPr>
            <w:r>
              <w:rPr>
                <w:rFonts w:ascii="Calibri" w:eastAsia="Times New Roman" w:hAnsi="Calibri" w:cs="Calibri"/>
              </w:rPr>
              <w:t>Charge Nurse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31524D0E"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3D62E16F" w14:textId="3830F966" w:rsidR="00551B6A" w:rsidRPr="00851DED" w:rsidRDefault="00E567C6" w:rsidP="00E03029">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551B6A" w:rsidRPr="00851DED" w14:paraId="475BD483" w14:textId="77777777" w:rsidTr="00BF1C2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68FEDA43"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72D7E88" w14:textId="7881DA3B" w:rsidR="00551B6A" w:rsidRPr="00851DED" w:rsidRDefault="00210F5E" w:rsidP="00E03029">
            <w:pPr>
              <w:spacing w:after="0" w:line="240" w:lineRule="auto"/>
              <w:textAlignment w:val="baseline"/>
              <w:rPr>
                <w:rFonts w:ascii="Segoe UI" w:eastAsia="Times New Roman" w:hAnsi="Segoe UI" w:cs="Segoe UI"/>
                <w:sz w:val="18"/>
                <w:szCs w:val="18"/>
              </w:rPr>
            </w:pPr>
            <w:r>
              <w:rPr>
                <w:rFonts w:ascii="Calibri" w:eastAsia="Times New Roman" w:hAnsi="Calibri" w:cs="Calibri"/>
              </w:rPr>
              <w:t>Th</w:t>
            </w:r>
            <w:r w:rsidR="00E567C6">
              <w:rPr>
                <w:rFonts w:ascii="Calibri" w:eastAsia="Times New Roman" w:hAnsi="Calibri" w:cs="Calibri"/>
              </w:rPr>
              <w:t>e</w:t>
            </w:r>
            <w:r w:rsidR="00820147">
              <w:rPr>
                <w:rFonts w:ascii="Calibri" w:eastAsia="Times New Roman" w:hAnsi="Calibri" w:cs="Calibri"/>
              </w:rPr>
              <w:t xml:space="preserve"> generic name </w:t>
            </w:r>
            <w:r w:rsidR="00E567C6">
              <w:rPr>
                <w:rFonts w:ascii="Calibri" w:eastAsia="Times New Roman" w:hAnsi="Calibri" w:cs="Calibri"/>
              </w:rPr>
              <w:t>of</w:t>
            </w:r>
            <w:r w:rsidR="00820147">
              <w:rPr>
                <w:rFonts w:ascii="Calibri" w:eastAsia="Times New Roman" w:hAnsi="Calibri" w:cs="Calibri"/>
              </w:rPr>
              <w:t xml:space="preserve"> the medication</w:t>
            </w:r>
          </w:p>
        </w:tc>
      </w:tr>
      <w:tr w:rsidR="00551B6A" w:rsidRPr="00851DED" w14:paraId="65E870C7" w14:textId="77777777" w:rsidTr="00BF1C28">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8F48CC5" w14:textId="77777777" w:rsidR="00551B6A" w:rsidRPr="00851DED" w:rsidRDefault="00551B6A" w:rsidP="00E0302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8C9199D" w14:textId="2C1250D3" w:rsidR="00551B6A" w:rsidRPr="00851DED" w:rsidRDefault="00820147" w:rsidP="00E03029">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Medication Table in </w:t>
            </w:r>
            <w:r w:rsidR="00551B6A" w:rsidRPr="00851DED">
              <w:rPr>
                <w:rFonts w:ascii="Calibri" w:eastAsia="Times New Roman" w:hAnsi="Calibri" w:cs="Calibri"/>
              </w:rPr>
              <w:t>ADC Database </w:t>
            </w:r>
          </w:p>
        </w:tc>
      </w:tr>
    </w:tbl>
    <w:p w14:paraId="28016020" w14:textId="77777777" w:rsidR="008B756D" w:rsidRDefault="008B756D" w:rsidP="00B71E8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820147" w:rsidRPr="00851DED" w14:paraId="7C81DFCC" w14:textId="77777777" w:rsidTr="00BF1C28">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71BDF481"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1F59DD58" w14:textId="61A51CD5" w:rsidR="00820147" w:rsidRPr="00851DED" w:rsidRDefault="00FC512B" w:rsidP="0041059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BrandName</w:t>
            </w:r>
            <w:proofErr w:type="spellEnd"/>
            <w:r w:rsidR="00820147"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558D42C6"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27477C8C" w14:textId="16EA89B4" w:rsidR="00820147" w:rsidRPr="00851DED" w:rsidRDefault="00FC512B" w:rsidP="0041059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820147" w:rsidRPr="00851DED" w14:paraId="5119ABFD"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D738641"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73F229E0"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2C3D7468"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CA78156" w14:textId="11AF465C" w:rsidR="00820147" w:rsidRPr="00851DED" w:rsidRDefault="00FC512B" w:rsidP="0041059A">
            <w:pPr>
              <w:spacing w:after="0" w:line="240" w:lineRule="auto"/>
              <w:textAlignment w:val="baseline"/>
              <w:rPr>
                <w:rFonts w:ascii="Segoe UI" w:eastAsia="Times New Roman" w:hAnsi="Segoe UI" w:cs="Segoe UI"/>
                <w:sz w:val="18"/>
                <w:szCs w:val="18"/>
              </w:rPr>
            </w:pPr>
            <w:r>
              <w:rPr>
                <w:rFonts w:ascii="Calibri" w:eastAsia="Times New Roman" w:hAnsi="Calibri" w:cs="Calibri"/>
              </w:rPr>
              <w:t>80</w:t>
            </w:r>
          </w:p>
        </w:tc>
      </w:tr>
      <w:tr w:rsidR="00820147" w:rsidRPr="00851DED" w14:paraId="65F57D3C"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0E7EA64"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3C17E43B" w14:textId="3EE0406A" w:rsidR="00820147" w:rsidRPr="00851DED" w:rsidRDefault="00E567C6" w:rsidP="0041059A">
            <w:pPr>
              <w:spacing w:after="0" w:line="240" w:lineRule="auto"/>
              <w:textAlignment w:val="baseline"/>
              <w:rPr>
                <w:rFonts w:ascii="Segoe UI" w:eastAsia="Times New Roman" w:hAnsi="Segoe UI" w:cs="Segoe UI"/>
                <w:sz w:val="18"/>
                <w:szCs w:val="18"/>
              </w:rPr>
            </w:pPr>
            <w:r>
              <w:rPr>
                <w:rFonts w:ascii="Calibri" w:eastAsia="Times New Roman" w:hAnsi="Calibri" w:cs="Calibri"/>
              </w:rPr>
              <w:t>Charge Nurse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7B9B8678"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8829E09" w14:textId="1BDE3F59" w:rsidR="00820147" w:rsidRPr="00851DED" w:rsidRDefault="00E567C6" w:rsidP="0041059A">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820147" w:rsidRPr="00851DED" w14:paraId="5E379D4A"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5D248F5"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AC68DB7" w14:textId="289DEEF7" w:rsidR="00820147" w:rsidRPr="00851DED" w:rsidRDefault="00E567C6" w:rsidP="0041059A">
            <w:pPr>
              <w:spacing w:after="0" w:line="240" w:lineRule="auto"/>
              <w:textAlignment w:val="baseline"/>
              <w:rPr>
                <w:rFonts w:ascii="Segoe UI" w:eastAsia="Times New Roman" w:hAnsi="Segoe UI" w:cs="Segoe UI"/>
                <w:sz w:val="18"/>
                <w:szCs w:val="18"/>
              </w:rPr>
            </w:pPr>
            <w:r>
              <w:rPr>
                <w:rFonts w:ascii="Calibri" w:eastAsia="Times New Roman" w:hAnsi="Calibri" w:cs="Calibri"/>
              </w:rPr>
              <w:t>The</w:t>
            </w:r>
            <w:r w:rsidR="00FC512B">
              <w:rPr>
                <w:rFonts w:ascii="Calibri" w:eastAsia="Times New Roman" w:hAnsi="Calibri" w:cs="Calibri"/>
              </w:rPr>
              <w:t xml:space="preserve"> brand name </w:t>
            </w:r>
            <w:r>
              <w:rPr>
                <w:rFonts w:ascii="Calibri" w:eastAsia="Times New Roman" w:hAnsi="Calibri" w:cs="Calibri"/>
              </w:rPr>
              <w:t>of</w:t>
            </w:r>
            <w:r w:rsidR="00FC512B">
              <w:rPr>
                <w:rFonts w:ascii="Calibri" w:eastAsia="Times New Roman" w:hAnsi="Calibri" w:cs="Calibri"/>
              </w:rPr>
              <w:t xml:space="preserve"> the medication</w:t>
            </w:r>
          </w:p>
        </w:tc>
      </w:tr>
      <w:tr w:rsidR="00820147" w:rsidRPr="00851DED" w14:paraId="66D48332"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69A0ACF" w14:textId="77777777" w:rsidR="00820147" w:rsidRPr="00851DED" w:rsidRDefault="00820147" w:rsidP="0041059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E9D6265" w14:textId="500A4CB8" w:rsidR="00820147" w:rsidRPr="00851DED" w:rsidRDefault="00FD51D5" w:rsidP="0041059A">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Medication Table in </w:t>
            </w:r>
            <w:r w:rsidR="00820147" w:rsidRPr="00851DED">
              <w:rPr>
                <w:rFonts w:ascii="Calibri" w:eastAsia="Times New Roman" w:hAnsi="Calibri" w:cs="Calibri"/>
              </w:rPr>
              <w:t>ADC Database </w:t>
            </w:r>
          </w:p>
        </w:tc>
      </w:tr>
    </w:tbl>
    <w:p w14:paraId="5C37E125" w14:textId="77777777" w:rsidR="00FC512B" w:rsidRDefault="00FC512B" w:rsidP="00B71E8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39"/>
        <w:gridCol w:w="1158"/>
        <w:gridCol w:w="941"/>
      </w:tblGrid>
      <w:tr w:rsidR="00FC512B" w:rsidRPr="00851DED" w14:paraId="6D7A995C" w14:textId="77777777" w:rsidTr="00BF1C28">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044B3874"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39" w:type="dxa"/>
            <w:tcBorders>
              <w:top w:val="single" w:sz="6" w:space="0" w:color="000000"/>
              <w:left w:val="outset" w:sz="6" w:space="0" w:color="auto"/>
              <w:bottom w:val="single" w:sz="6" w:space="0" w:color="000000"/>
              <w:right w:val="single" w:sz="6" w:space="0" w:color="000000"/>
            </w:tcBorders>
            <w:shd w:val="clear" w:color="auto" w:fill="auto"/>
            <w:hideMark/>
          </w:tcPr>
          <w:p w14:paraId="54C15F74" w14:textId="5E983FDB" w:rsidR="00FC512B" w:rsidRPr="00851DED" w:rsidRDefault="00B04E40" w:rsidP="00786A38">
            <w:pPr>
              <w:spacing w:after="0" w:line="240" w:lineRule="auto"/>
              <w:textAlignment w:val="baseline"/>
              <w:rPr>
                <w:rFonts w:ascii="Segoe UI" w:eastAsia="Times New Roman" w:hAnsi="Segoe UI" w:cs="Segoe UI"/>
                <w:sz w:val="18"/>
                <w:szCs w:val="18"/>
              </w:rPr>
            </w:pPr>
            <w:r>
              <w:rPr>
                <w:rFonts w:ascii="Calibri" w:eastAsia="Times New Roman" w:hAnsi="Calibri" w:cs="Calibri"/>
              </w:rPr>
              <w:t>Dosage</w:t>
            </w:r>
            <w:r w:rsidR="00FC512B"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1977D084"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1" w:type="dxa"/>
            <w:tcBorders>
              <w:top w:val="single" w:sz="6" w:space="0" w:color="000000"/>
              <w:left w:val="outset" w:sz="6" w:space="0" w:color="auto"/>
              <w:bottom w:val="single" w:sz="6" w:space="0" w:color="000000"/>
              <w:right w:val="single" w:sz="6" w:space="0" w:color="000000"/>
            </w:tcBorders>
            <w:shd w:val="clear" w:color="auto" w:fill="auto"/>
            <w:hideMark/>
          </w:tcPr>
          <w:p w14:paraId="24871698" w14:textId="344AB779" w:rsidR="00FC512B" w:rsidRPr="00851DED" w:rsidRDefault="00B04E40" w:rsidP="00786A3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00FC512B" w:rsidRPr="00851DED">
              <w:rPr>
                <w:rFonts w:ascii="Calibri" w:eastAsia="Times New Roman" w:hAnsi="Calibri" w:cs="Calibri"/>
              </w:rPr>
              <w:t> </w:t>
            </w:r>
          </w:p>
        </w:tc>
      </w:tr>
      <w:tr w:rsidR="00FC512B" w:rsidRPr="00851DED" w14:paraId="381EFD68" w14:textId="77777777" w:rsidTr="00BF1C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35A5DF4"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39" w:type="dxa"/>
            <w:tcBorders>
              <w:top w:val="outset" w:sz="6" w:space="0" w:color="auto"/>
              <w:left w:val="outset" w:sz="6" w:space="0" w:color="auto"/>
              <w:bottom w:val="single" w:sz="6" w:space="0" w:color="000000"/>
              <w:right w:val="single" w:sz="6" w:space="0" w:color="000000"/>
            </w:tcBorders>
            <w:shd w:val="clear" w:color="auto" w:fill="auto"/>
            <w:hideMark/>
          </w:tcPr>
          <w:p w14:paraId="0CD3131D"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890FF3A"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0D9C16AF" w14:textId="09CFA369" w:rsidR="00FC512B" w:rsidRPr="00851DED" w:rsidRDefault="00B04E40" w:rsidP="00786A38">
            <w:pPr>
              <w:spacing w:after="0" w:line="240" w:lineRule="auto"/>
              <w:textAlignment w:val="baseline"/>
              <w:rPr>
                <w:rFonts w:ascii="Segoe UI" w:eastAsia="Times New Roman" w:hAnsi="Segoe UI" w:cs="Segoe UI"/>
                <w:sz w:val="18"/>
                <w:szCs w:val="18"/>
              </w:rPr>
            </w:pPr>
            <w:r>
              <w:rPr>
                <w:rFonts w:ascii="Calibri" w:eastAsia="Times New Roman" w:hAnsi="Calibri" w:cs="Calibri"/>
              </w:rPr>
              <w:t>80</w:t>
            </w:r>
          </w:p>
        </w:tc>
      </w:tr>
      <w:tr w:rsidR="00FC512B" w:rsidRPr="00851DED" w14:paraId="604D241E" w14:textId="77777777" w:rsidTr="00BF1C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7EC63B6"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39" w:type="dxa"/>
            <w:tcBorders>
              <w:top w:val="outset" w:sz="6" w:space="0" w:color="auto"/>
              <w:left w:val="outset" w:sz="6" w:space="0" w:color="auto"/>
              <w:bottom w:val="single" w:sz="6" w:space="0" w:color="000000"/>
              <w:right w:val="single" w:sz="6" w:space="0" w:color="000000"/>
            </w:tcBorders>
            <w:shd w:val="clear" w:color="auto" w:fill="auto"/>
            <w:hideMark/>
          </w:tcPr>
          <w:p w14:paraId="62BA0A4B" w14:textId="6C4681B8" w:rsidR="00FC512B" w:rsidRPr="00851DED" w:rsidRDefault="00A74C21" w:rsidP="00786A38">
            <w:pPr>
              <w:spacing w:after="0" w:line="240" w:lineRule="auto"/>
              <w:textAlignment w:val="baseline"/>
              <w:rPr>
                <w:rFonts w:ascii="Segoe UI" w:eastAsia="Times New Roman" w:hAnsi="Segoe UI" w:cs="Segoe UI"/>
                <w:sz w:val="18"/>
                <w:szCs w:val="18"/>
              </w:rPr>
            </w:pPr>
            <w:r>
              <w:rPr>
                <w:rFonts w:ascii="Calibri" w:eastAsia="Times New Roman" w:hAnsi="Calibri" w:cs="Calibri"/>
              </w:rPr>
              <w:t>Charge Nurse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629BC89"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5A328CB7"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C512B" w:rsidRPr="00851DED" w14:paraId="0A708281" w14:textId="77777777" w:rsidTr="00BF1C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A6F725C"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B3C7C11" w14:textId="4DE53200" w:rsidR="00FC512B" w:rsidRPr="00851DED" w:rsidRDefault="004B1D22" w:rsidP="00786A38">
            <w:pPr>
              <w:spacing w:after="0" w:line="240" w:lineRule="auto"/>
              <w:textAlignment w:val="baseline"/>
              <w:rPr>
                <w:rFonts w:ascii="Segoe UI" w:eastAsia="Times New Roman" w:hAnsi="Segoe UI" w:cs="Segoe UI"/>
                <w:sz w:val="18"/>
                <w:szCs w:val="18"/>
              </w:rPr>
            </w:pPr>
            <w:r>
              <w:rPr>
                <w:rFonts w:ascii="Calibri" w:eastAsia="Times New Roman" w:hAnsi="Calibri" w:cs="Calibri"/>
              </w:rPr>
              <w:t>The</w:t>
            </w:r>
            <w:r w:rsidR="00E21E51">
              <w:rPr>
                <w:rFonts w:ascii="Calibri" w:eastAsia="Times New Roman" w:hAnsi="Calibri" w:cs="Calibri"/>
              </w:rPr>
              <w:t xml:space="preserve"> </w:t>
            </w:r>
            <w:r>
              <w:rPr>
                <w:rFonts w:ascii="Calibri" w:eastAsia="Times New Roman" w:hAnsi="Calibri" w:cs="Calibri"/>
              </w:rPr>
              <w:t>d</w:t>
            </w:r>
            <w:r w:rsidR="00E21E51">
              <w:rPr>
                <w:rFonts w:ascii="Calibri" w:eastAsia="Times New Roman" w:hAnsi="Calibri" w:cs="Calibri"/>
              </w:rPr>
              <w:t>osage of the medication</w:t>
            </w:r>
          </w:p>
        </w:tc>
      </w:tr>
      <w:tr w:rsidR="00FC512B" w:rsidRPr="00851DED" w14:paraId="5099EC2D" w14:textId="77777777" w:rsidTr="00BF1C28">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94B38C0" w14:textId="77777777" w:rsidR="00FC512B" w:rsidRPr="00851DED" w:rsidRDefault="00FC512B" w:rsidP="00786A3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5CCE5D4" w14:textId="2EAD696D" w:rsidR="00FC512B" w:rsidRPr="00851DED" w:rsidRDefault="00E21E51" w:rsidP="00786A38">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Medication Table in </w:t>
            </w:r>
            <w:r w:rsidR="00FC512B" w:rsidRPr="00851DED">
              <w:rPr>
                <w:rFonts w:ascii="Calibri" w:eastAsia="Times New Roman" w:hAnsi="Calibri" w:cs="Calibri"/>
              </w:rPr>
              <w:t>ADC Database </w:t>
            </w:r>
          </w:p>
        </w:tc>
      </w:tr>
    </w:tbl>
    <w:p w14:paraId="4E5DEC9E" w14:textId="77777777" w:rsidR="00FC512B" w:rsidRDefault="00FC512B" w:rsidP="00B71E8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1"/>
        <w:gridCol w:w="1157"/>
        <w:gridCol w:w="941"/>
      </w:tblGrid>
      <w:tr w:rsidR="00570FED" w:rsidRPr="00851DED" w14:paraId="7160431D" w14:textId="77777777" w:rsidTr="00BF1C28">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5D6E8AFC"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1" w:type="dxa"/>
            <w:tcBorders>
              <w:top w:val="single" w:sz="6" w:space="0" w:color="000000"/>
              <w:left w:val="outset" w:sz="6" w:space="0" w:color="auto"/>
              <w:bottom w:val="single" w:sz="6" w:space="0" w:color="000000"/>
              <w:right w:val="single" w:sz="6" w:space="0" w:color="000000"/>
            </w:tcBorders>
            <w:shd w:val="clear" w:color="auto" w:fill="auto"/>
            <w:hideMark/>
          </w:tcPr>
          <w:p w14:paraId="74D6C05B" w14:textId="55B1A6BF" w:rsidR="00570FED" w:rsidRPr="00851DED" w:rsidRDefault="00570FED" w:rsidP="00BC5FB9">
            <w:pPr>
              <w:spacing w:after="0" w:line="240" w:lineRule="auto"/>
              <w:textAlignment w:val="baseline"/>
              <w:rPr>
                <w:rFonts w:ascii="Segoe UI" w:eastAsia="Times New Roman" w:hAnsi="Segoe UI" w:cs="Segoe UI"/>
                <w:sz w:val="18"/>
                <w:szCs w:val="18"/>
              </w:rPr>
            </w:pPr>
            <w:r>
              <w:rPr>
                <w:rFonts w:ascii="Calibri" w:eastAsia="Times New Roman" w:hAnsi="Calibri" w:cs="Calibri"/>
              </w:rPr>
              <w:t>Frequency</w:t>
            </w:r>
            <w:r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6D9E68F4"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1" w:type="dxa"/>
            <w:tcBorders>
              <w:top w:val="single" w:sz="6" w:space="0" w:color="000000"/>
              <w:left w:val="outset" w:sz="6" w:space="0" w:color="auto"/>
              <w:bottom w:val="single" w:sz="6" w:space="0" w:color="000000"/>
              <w:right w:val="single" w:sz="6" w:space="0" w:color="000000"/>
            </w:tcBorders>
            <w:shd w:val="clear" w:color="auto" w:fill="auto"/>
            <w:hideMark/>
          </w:tcPr>
          <w:p w14:paraId="712D4941" w14:textId="1A6EED63" w:rsidR="00570FED" w:rsidRPr="00851DED" w:rsidRDefault="007A489E" w:rsidP="00BC5FB9">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00570FED" w:rsidRPr="00851DED">
              <w:rPr>
                <w:rFonts w:ascii="Calibri" w:eastAsia="Times New Roman" w:hAnsi="Calibri" w:cs="Calibri"/>
              </w:rPr>
              <w:t> </w:t>
            </w:r>
          </w:p>
        </w:tc>
      </w:tr>
      <w:tr w:rsidR="00570FED" w:rsidRPr="00851DED" w14:paraId="2B1F7FB1"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4FB9D29"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13C8D77C"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AFF5C42"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518309E5" w14:textId="42D7BFDF" w:rsidR="00570FED" w:rsidRPr="00851DED" w:rsidRDefault="007A489E" w:rsidP="00BC5FB9">
            <w:pPr>
              <w:spacing w:after="0" w:line="240" w:lineRule="auto"/>
              <w:textAlignment w:val="baseline"/>
              <w:rPr>
                <w:rFonts w:ascii="Segoe UI" w:eastAsia="Times New Roman" w:hAnsi="Segoe UI" w:cs="Segoe UI"/>
                <w:sz w:val="18"/>
                <w:szCs w:val="18"/>
              </w:rPr>
            </w:pPr>
            <w:r>
              <w:rPr>
                <w:rFonts w:ascii="Calibri" w:eastAsia="Times New Roman" w:hAnsi="Calibri" w:cs="Calibri"/>
              </w:rPr>
              <w:t>80</w:t>
            </w:r>
          </w:p>
        </w:tc>
      </w:tr>
      <w:tr w:rsidR="00570FED" w:rsidRPr="00851DED" w14:paraId="0535FFA4"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272798C"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1" w:type="dxa"/>
            <w:tcBorders>
              <w:top w:val="outset" w:sz="6" w:space="0" w:color="auto"/>
              <w:left w:val="outset" w:sz="6" w:space="0" w:color="auto"/>
              <w:bottom w:val="single" w:sz="6" w:space="0" w:color="000000"/>
              <w:right w:val="single" w:sz="6" w:space="0" w:color="000000"/>
            </w:tcBorders>
            <w:shd w:val="clear" w:color="auto" w:fill="auto"/>
            <w:hideMark/>
          </w:tcPr>
          <w:p w14:paraId="2CADDE4E" w14:textId="427490E0" w:rsidR="00570FED" w:rsidRPr="00E722C8" w:rsidRDefault="005E1EB0" w:rsidP="00BC5FB9">
            <w:pPr>
              <w:spacing w:after="0" w:line="240" w:lineRule="auto"/>
              <w:textAlignment w:val="baseline"/>
              <w:rPr>
                <w:rFonts w:eastAsia="Times New Roman" w:cstheme="minorHAnsi"/>
              </w:rPr>
            </w:pPr>
            <w:r w:rsidRPr="00E722C8">
              <w:rPr>
                <w:rFonts w:eastAsia="Times New Roman" w:cstheme="minorHAnsi"/>
              </w:rPr>
              <w:t>Charge Nurse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25362649"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29679118"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570FED" w:rsidRPr="00851DED" w14:paraId="41F03841"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39CF9B8"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2C31B03" w14:textId="064AA57E" w:rsidR="00570FED" w:rsidRPr="00851DED" w:rsidRDefault="005E1EB0" w:rsidP="00BC5FB9">
            <w:pPr>
              <w:spacing w:after="0" w:line="240" w:lineRule="auto"/>
              <w:textAlignment w:val="baseline"/>
              <w:rPr>
                <w:rFonts w:ascii="Segoe UI" w:eastAsia="Times New Roman" w:hAnsi="Segoe UI" w:cs="Segoe UI"/>
                <w:sz w:val="18"/>
                <w:szCs w:val="18"/>
              </w:rPr>
            </w:pPr>
            <w:r>
              <w:rPr>
                <w:rFonts w:ascii="Calibri" w:eastAsia="Times New Roman" w:hAnsi="Calibri" w:cs="Calibri"/>
              </w:rPr>
              <w:t>Identifies</w:t>
            </w:r>
            <w:r w:rsidR="007A489E">
              <w:rPr>
                <w:rFonts w:ascii="Calibri" w:eastAsia="Times New Roman" w:hAnsi="Calibri" w:cs="Calibri"/>
              </w:rPr>
              <w:t xml:space="preserve"> how often the medication will be dispensed</w:t>
            </w:r>
          </w:p>
        </w:tc>
      </w:tr>
      <w:tr w:rsidR="00570FED" w:rsidRPr="00851DED" w14:paraId="2FCE8DC9" w14:textId="77777777" w:rsidTr="00BF1C28">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7AADA53" w14:textId="77777777" w:rsidR="00570FED" w:rsidRPr="00851DED" w:rsidRDefault="00570FED" w:rsidP="00BC5FB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0866B49" w14:textId="41158536" w:rsidR="00570FED" w:rsidRPr="00851DED" w:rsidRDefault="00502B34" w:rsidP="00BC5FB9">
            <w:pPr>
              <w:spacing w:after="0" w:line="240" w:lineRule="auto"/>
              <w:textAlignment w:val="baseline"/>
              <w:rPr>
                <w:rFonts w:ascii="Segoe UI" w:eastAsia="Times New Roman" w:hAnsi="Segoe UI" w:cs="Segoe UI"/>
                <w:sz w:val="18"/>
                <w:szCs w:val="18"/>
              </w:rPr>
            </w:pPr>
            <w:r>
              <w:rPr>
                <w:rFonts w:ascii="Calibri" w:eastAsia="Times New Roman" w:hAnsi="Calibri" w:cs="Calibri"/>
              </w:rPr>
              <w:t>Medication</w:t>
            </w:r>
            <w:r w:rsidR="007A489E">
              <w:rPr>
                <w:rFonts w:ascii="Calibri" w:eastAsia="Times New Roman" w:hAnsi="Calibri" w:cs="Calibri"/>
              </w:rPr>
              <w:t xml:space="preserve"> table in </w:t>
            </w:r>
            <w:r w:rsidR="00570FED" w:rsidRPr="00851DED">
              <w:rPr>
                <w:rFonts w:ascii="Calibri" w:eastAsia="Times New Roman" w:hAnsi="Calibri" w:cs="Calibri"/>
              </w:rPr>
              <w:t>ADC Database </w:t>
            </w:r>
          </w:p>
        </w:tc>
      </w:tr>
    </w:tbl>
    <w:p w14:paraId="7736BD04" w14:textId="5DB38F58" w:rsidR="007B63E1" w:rsidRDefault="007B63E1" w:rsidP="007601EB">
      <w:pPr>
        <w:pStyle w:val="Heading2"/>
      </w:pPr>
    </w:p>
    <w:p w14:paraId="579D7363" w14:textId="77777777" w:rsidR="00437926" w:rsidRDefault="00437926" w:rsidP="00024A72">
      <w:pPr>
        <w:pStyle w:val="Heading2"/>
      </w:pPr>
      <w:r>
        <w:br w:type="page"/>
      </w:r>
    </w:p>
    <w:p w14:paraId="053CEB85" w14:textId="13A1692C" w:rsidR="00213124" w:rsidRDefault="0023375E" w:rsidP="00024A72">
      <w:pPr>
        <w:pStyle w:val="Heading2"/>
      </w:pPr>
      <w:bookmarkStart w:id="372" w:name="_Toc69370051"/>
      <w:r w:rsidRPr="00024A72">
        <w:t>Patient</w:t>
      </w:r>
      <w:r w:rsidR="0092404A">
        <w:t xml:space="preserve"> </w:t>
      </w:r>
      <w:r w:rsidRPr="00024A72">
        <w:t>Medication</w:t>
      </w:r>
      <w:r w:rsidR="0092404A">
        <w:t xml:space="preserve"> Table</w:t>
      </w:r>
      <w:bookmarkEnd w:id="372"/>
    </w:p>
    <w:p w14:paraId="475E34AB" w14:textId="77777777" w:rsidR="0023375E" w:rsidRDefault="0023375E" w:rsidP="0023375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23375E" w:rsidRPr="00851DED" w14:paraId="7C81B5E4"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041764B5"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107F2C67"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79D72B2E"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4EA073A7"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23375E" w:rsidRPr="00851DED" w14:paraId="080E4ECD"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72BDF12"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919771B"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0FAF7D0"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701B876"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3375E" w:rsidRPr="00851DED" w14:paraId="7A3E08E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7F1D056"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2D2401F" w14:textId="05EE7E6A"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by the system when </w:t>
            </w:r>
            <w:r w:rsidR="00197927">
              <w:rPr>
                <w:rFonts w:ascii="Calibri" w:eastAsia="Times New Roman" w:hAnsi="Calibri" w:cs="Calibri"/>
              </w:rPr>
              <w:t xml:space="preserve">a </w:t>
            </w:r>
            <w:r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6F2A6AC"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35F10448"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3375E" w:rsidRPr="00851DED" w14:paraId="0A0ACF9C"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8E99D4E"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067D2B2" w14:textId="11696FFF"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23375E" w:rsidRPr="00851DED" w14:paraId="3A0753B0"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BCB3816"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E338879" w14:textId="77777777" w:rsidR="0023375E" w:rsidRPr="00851DED" w:rsidRDefault="0023375E" w:rsidP="00516AA8">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Medication Table in </w:t>
            </w:r>
            <w:r w:rsidRPr="00851DED">
              <w:rPr>
                <w:rFonts w:ascii="Calibri" w:eastAsia="Times New Roman" w:hAnsi="Calibri" w:cs="Calibri"/>
              </w:rPr>
              <w:t>ADC Database </w:t>
            </w:r>
          </w:p>
        </w:tc>
      </w:tr>
    </w:tbl>
    <w:p w14:paraId="60EFA662" w14:textId="77777777" w:rsidR="00C605CA" w:rsidRDefault="00C605CA" w:rsidP="00C605CA"/>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3"/>
        <w:gridCol w:w="1157"/>
        <w:gridCol w:w="938"/>
      </w:tblGrid>
      <w:tr w:rsidR="00C605CA" w:rsidRPr="00851DED" w14:paraId="38C54985" w14:textId="77777777" w:rsidTr="003273EF">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64CEF0FD"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72000F9F" w14:textId="784A4CAA" w:rsidR="00C605CA" w:rsidRPr="00851DED" w:rsidRDefault="00C605CA"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w:t>
            </w:r>
            <w:r w:rsidRPr="00851DED">
              <w:rPr>
                <w:rFonts w:ascii="Calibri" w:eastAsia="Times New Roman" w:hAnsi="Calibri" w:cs="Calibri"/>
              </w:rPr>
              <w:t>TUID</w:t>
            </w:r>
            <w:proofErr w:type="spellEnd"/>
            <w:r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07642E51"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29518E1A"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605CA" w:rsidRPr="00851DED" w14:paraId="70947D46"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3A25780"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0603775C"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4E06BE31"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3BB395C"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474F2263"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B96D434"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3457866A" w14:textId="5AA32379" w:rsidR="00C605CA" w:rsidRPr="00851DED" w:rsidRDefault="00FE25CB" w:rsidP="005A0408">
            <w:pPr>
              <w:spacing w:after="0" w:line="240" w:lineRule="auto"/>
              <w:textAlignment w:val="baseline"/>
              <w:rPr>
                <w:rFonts w:ascii="Segoe UI" w:eastAsia="Times New Roman" w:hAnsi="Segoe UI" w:cs="Segoe UI"/>
                <w:sz w:val="18"/>
                <w:szCs w:val="18"/>
              </w:rPr>
            </w:pPr>
            <w:r>
              <w:rPr>
                <w:rFonts w:ascii="Calibri" w:eastAsia="Times New Roman" w:hAnsi="Calibri" w:cs="Calibri"/>
              </w:rPr>
              <w:t>Generated in Patient table</w:t>
            </w:r>
            <w:r w:rsidR="00C605CA"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CCC5AD7"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66C5A4C6"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38A75AF7"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1E6FD5E"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B81ABC3" w14:textId="557A82E0"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605CA" w:rsidRPr="00851DED" w14:paraId="20789782"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7598AC7"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12DADFE" w14:textId="3BD355E6" w:rsidR="00C605CA" w:rsidRPr="00851DED" w:rsidRDefault="00C52C75"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PatientMedi</w:t>
            </w:r>
            <w:r w:rsidR="0092404A">
              <w:rPr>
                <w:rFonts w:ascii="Calibri" w:eastAsia="Times New Roman" w:hAnsi="Calibri" w:cs="Calibri"/>
              </w:rPr>
              <w:t>cation</w:t>
            </w:r>
            <w:proofErr w:type="spellEnd"/>
            <w:r w:rsidR="00C605CA">
              <w:rPr>
                <w:rFonts w:ascii="Calibri" w:eastAsia="Times New Roman" w:hAnsi="Calibri" w:cs="Calibri"/>
              </w:rPr>
              <w:t xml:space="preserve"> </w:t>
            </w:r>
            <w:r w:rsidR="0092404A">
              <w:rPr>
                <w:rFonts w:ascii="Calibri" w:eastAsia="Times New Roman" w:hAnsi="Calibri" w:cs="Calibri"/>
              </w:rPr>
              <w:t>t</w:t>
            </w:r>
            <w:r w:rsidR="00C605CA">
              <w:rPr>
                <w:rFonts w:ascii="Calibri" w:eastAsia="Times New Roman" w:hAnsi="Calibri" w:cs="Calibri"/>
              </w:rPr>
              <w:t xml:space="preserve">able in </w:t>
            </w:r>
            <w:r w:rsidR="00C605CA" w:rsidRPr="00851DED">
              <w:rPr>
                <w:rFonts w:ascii="Calibri" w:eastAsia="Times New Roman" w:hAnsi="Calibri" w:cs="Calibri"/>
              </w:rPr>
              <w:t>ADC Database </w:t>
            </w:r>
          </w:p>
        </w:tc>
      </w:tr>
    </w:tbl>
    <w:p w14:paraId="2952C04A" w14:textId="77777777" w:rsidR="00C605CA" w:rsidRDefault="00C605CA" w:rsidP="00C605CA"/>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C605CA" w:rsidRPr="00851DED" w14:paraId="6C1CC7A9" w14:textId="77777777" w:rsidTr="003273EF">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66A7AE79"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49DD3EC2" w14:textId="280325CD" w:rsidR="00C605CA" w:rsidRPr="00851DED" w:rsidRDefault="00D36695"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w:t>
            </w:r>
            <w:r w:rsidR="00C605CA" w:rsidRPr="00851DED">
              <w:rPr>
                <w:rFonts w:ascii="Calibri" w:eastAsia="Times New Roman" w:hAnsi="Calibri" w:cs="Calibri"/>
              </w:rPr>
              <w:t>TUID</w:t>
            </w:r>
            <w:proofErr w:type="spellEnd"/>
            <w:r w:rsidR="00C605CA"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47BD7A68"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4B0DD121"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605CA" w:rsidRPr="00851DED" w14:paraId="7EDE80BE"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7249515"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417815AE"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36E47FE4"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70B12D6"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16BF88D3"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38FDF388"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017481A6" w14:textId="0EADC066"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FE25CB">
              <w:rPr>
                <w:rFonts w:ascii="Calibri" w:eastAsia="Times New Roman" w:hAnsi="Calibri" w:cs="Calibri"/>
              </w:rPr>
              <w:t>in Medication table</w:t>
            </w: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6D9E7D97"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4450436"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51619C96"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4CF0CE35"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D96E87B" w14:textId="50BE8554"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605CA" w:rsidRPr="00851DED" w14:paraId="1F6E2EDD"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8C10188"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F648C7C" w14:textId="30AA8397" w:rsidR="00C605CA" w:rsidRPr="00851DED" w:rsidRDefault="0092404A"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PatientMedication</w:t>
            </w:r>
            <w:proofErr w:type="spellEnd"/>
            <w:r>
              <w:rPr>
                <w:rFonts w:ascii="Calibri" w:eastAsia="Times New Roman" w:hAnsi="Calibri" w:cs="Calibri"/>
              </w:rPr>
              <w:t xml:space="preserve"> t</w:t>
            </w:r>
            <w:r w:rsidR="00C605CA">
              <w:rPr>
                <w:rFonts w:ascii="Calibri" w:eastAsia="Times New Roman" w:hAnsi="Calibri" w:cs="Calibri"/>
              </w:rPr>
              <w:t xml:space="preserve">able in </w:t>
            </w:r>
            <w:r w:rsidR="00C605CA" w:rsidRPr="00851DED">
              <w:rPr>
                <w:rFonts w:ascii="Calibri" w:eastAsia="Times New Roman" w:hAnsi="Calibri" w:cs="Calibri"/>
              </w:rPr>
              <w:t>ADC Database </w:t>
            </w:r>
          </w:p>
        </w:tc>
      </w:tr>
    </w:tbl>
    <w:p w14:paraId="560F0EA5" w14:textId="77777777" w:rsidR="00C605CA" w:rsidRDefault="00C605CA" w:rsidP="00C605CA"/>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4853"/>
        <w:gridCol w:w="1153"/>
        <w:gridCol w:w="936"/>
      </w:tblGrid>
      <w:tr w:rsidR="00C605CA" w:rsidRPr="00851DED" w14:paraId="2D700281" w14:textId="77777777" w:rsidTr="003273EF">
        <w:tc>
          <w:tcPr>
            <w:tcW w:w="2402" w:type="dxa"/>
            <w:tcBorders>
              <w:top w:val="single" w:sz="6" w:space="0" w:color="000000"/>
              <w:left w:val="single" w:sz="6" w:space="0" w:color="000000"/>
              <w:bottom w:val="single" w:sz="6" w:space="0" w:color="000000"/>
              <w:right w:val="single" w:sz="6" w:space="0" w:color="000000"/>
            </w:tcBorders>
            <w:shd w:val="clear" w:color="auto" w:fill="auto"/>
            <w:hideMark/>
          </w:tcPr>
          <w:p w14:paraId="1AB1BDCA"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53" w:type="dxa"/>
            <w:tcBorders>
              <w:top w:val="single" w:sz="6" w:space="0" w:color="000000"/>
              <w:left w:val="outset" w:sz="6" w:space="0" w:color="auto"/>
              <w:bottom w:val="single" w:sz="6" w:space="0" w:color="000000"/>
              <w:right w:val="single" w:sz="6" w:space="0" w:color="000000"/>
            </w:tcBorders>
            <w:shd w:val="clear" w:color="auto" w:fill="auto"/>
            <w:hideMark/>
          </w:tcPr>
          <w:p w14:paraId="2FCAACCD" w14:textId="2714178A" w:rsidR="00C605CA" w:rsidRPr="00851DED" w:rsidRDefault="00EE60FA"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r w:rsidR="00C605CA" w:rsidRPr="00851DED">
              <w:rPr>
                <w:rFonts w:ascii="Calibri" w:eastAsia="Times New Roman" w:hAnsi="Calibri" w:cs="Calibri"/>
              </w:rPr>
              <w:t>TUID</w:t>
            </w:r>
            <w:proofErr w:type="spellEnd"/>
            <w:r w:rsidR="00C605CA" w:rsidRPr="00851DED">
              <w:rPr>
                <w:rFonts w:ascii="Calibri" w:eastAsia="Times New Roman" w:hAnsi="Calibri" w:cs="Calibri"/>
              </w:rPr>
              <w:t> </w:t>
            </w:r>
          </w:p>
        </w:tc>
        <w:tc>
          <w:tcPr>
            <w:tcW w:w="1153" w:type="dxa"/>
            <w:tcBorders>
              <w:top w:val="single" w:sz="6" w:space="0" w:color="000000"/>
              <w:left w:val="outset" w:sz="6" w:space="0" w:color="auto"/>
              <w:bottom w:val="single" w:sz="6" w:space="0" w:color="000000"/>
              <w:right w:val="single" w:sz="6" w:space="0" w:color="000000"/>
            </w:tcBorders>
            <w:shd w:val="clear" w:color="auto" w:fill="auto"/>
            <w:hideMark/>
          </w:tcPr>
          <w:p w14:paraId="0D53F3B7"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6" w:type="dxa"/>
            <w:tcBorders>
              <w:top w:val="single" w:sz="6" w:space="0" w:color="000000"/>
              <w:left w:val="outset" w:sz="6" w:space="0" w:color="auto"/>
              <w:bottom w:val="single" w:sz="6" w:space="0" w:color="000000"/>
              <w:right w:val="single" w:sz="6" w:space="0" w:color="000000"/>
            </w:tcBorders>
            <w:shd w:val="clear" w:color="auto" w:fill="auto"/>
            <w:hideMark/>
          </w:tcPr>
          <w:p w14:paraId="68B972A5"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605CA" w:rsidRPr="00851DED" w14:paraId="43833E44"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3D1CCB2E"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53" w:type="dxa"/>
            <w:tcBorders>
              <w:top w:val="outset" w:sz="6" w:space="0" w:color="auto"/>
              <w:left w:val="outset" w:sz="6" w:space="0" w:color="auto"/>
              <w:bottom w:val="single" w:sz="6" w:space="0" w:color="000000"/>
              <w:right w:val="single" w:sz="6" w:space="0" w:color="000000"/>
            </w:tcBorders>
            <w:shd w:val="clear" w:color="auto" w:fill="auto"/>
            <w:hideMark/>
          </w:tcPr>
          <w:p w14:paraId="14AB8605"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3" w:type="dxa"/>
            <w:tcBorders>
              <w:top w:val="outset" w:sz="6" w:space="0" w:color="auto"/>
              <w:left w:val="outset" w:sz="6" w:space="0" w:color="auto"/>
              <w:bottom w:val="single" w:sz="6" w:space="0" w:color="000000"/>
              <w:right w:val="single" w:sz="6" w:space="0" w:color="000000"/>
            </w:tcBorders>
            <w:shd w:val="clear" w:color="auto" w:fill="auto"/>
            <w:hideMark/>
          </w:tcPr>
          <w:p w14:paraId="13412D49"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6" w:type="dxa"/>
            <w:tcBorders>
              <w:top w:val="outset" w:sz="6" w:space="0" w:color="auto"/>
              <w:left w:val="outset" w:sz="6" w:space="0" w:color="auto"/>
              <w:bottom w:val="single" w:sz="6" w:space="0" w:color="000000"/>
              <w:right w:val="single" w:sz="6" w:space="0" w:color="000000"/>
            </w:tcBorders>
            <w:shd w:val="clear" w:color="auto" w:fill="auto"/>
            <w:hideMark/>
          </w:tcPr>
          <w:p w14:paraId="4672F73A"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19DA2155"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1CF89A83"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53" w:type="dxa"/>
            <w:tcBorders>
              <w:top w:val="outset" w:sz="6" w:space="0" w:color="auto"/>
              <w:left w:val="outset" w:sz="6" w:space="0" w:color="auto"/>
              <w:bottom w:val="single" w:sz="6" w:space="0" w:color="000000"/>
              <w:right w:val="single" w:sz="6" w:space="0" w:color="000000"/>
            </w:tcBorders>
            <w:shd w:val="clear" w:color="auto" w:fill="auto"/>
            <w:hideMark/>
          </w:tcPr>
          <w:p w14:paraId="084C44F9" w14:textId="1F013111"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036256">
              <w:rPr>
                <w:rFonts w:ascii="Calibri" w:eastAsia="Times New Roman" w:hAnsi="Calibri" w:cs="Calibri"/>
              </w:rPr>
              <w:t xml:space="preserve">in </w:t>
            </w:r>
            <w:proofErr w:type="spellStart"/>
            <w:r w:rsidR="00036256">
              <w:rPr>
                <w:rFonts w:ascii="Calibri" w:eastAsia="Times New Roman" w:hAnsi="Calibri" w:cs="Calibri"/>
              </w:rPr>
              <w:t>AssignedMedication</w:t>
            </w:r>
            <w:proofErr w:type="spellEnd"/>
            <w:r w:rsidR="00036256">
              <w:rPr>
                <w:rFonts w:ascii="Calibri" w:eastAsia="Times New Roman" w:hAnsi="Calibri" w:cs="Calibri"/>
              </w:rPr>
              <w:t xml:space="preserve"> table</w:t>
            </w:r>
            <w:r w:rsidRPr="00851DED">
              <w:rPr>
                <w:rFonts w:ascii="Calibri" w:eastAsia="Times New Roman" w:hAnsi="Calibri" w:cs="Calibri"/>
              </w:rPr>
              <w:t> </w:t>
            </w:r>
          </w:p>
        </w:tc>
        <w:tc>
          <w:tcPr>
            <w:tcW w:w="1153" w:type="dxa"/>
            <w:tcBorders>
              <w:top w:val="outset" w:sz="6" w:space="0" w:color="auto"/>
              <w:left w:val="outset" w:sz="6" w:space="0" w:color="auto"/>
              <w:bottom w:val="single" w:sz="6" w:space="0" w:color="000000"/>
              <w:right w:val="single" w:sz="6" w:space="0" w:color="000000"/>
            </w:tcBorders>
            <w:shd w:val="clear" w:color="auto" w:fill="auto"/>
            <w:hideMark/>
          </w:tcPr>
          <w:p w14:paraId="70FEAC77"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6" w:type="dxa"/>
            <w:tcBorders>
              <w:top w:val="outset" w:sz="6" w:space="0" w:color="auto"/>
              <w:left w:val="outset" w:sz="6" w:space="0" w:color="auto"/>
              <w:bottom w:val="single" w:sz="6" w:space="0" w:color="000000"/>
              <w:right w:val="single" w:sz="6" w:space="0" w:color="000000"/>
            </w:tcBorders>
            <w:shd w:val="clear" w:color="auto" w:fill="auto"/>
            <w:hideMark/>
          </w:tcPr>
          <w:p w14:paraId="752B5148"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27D67E87"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603D7C30"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8267EAC" w14:textId="78DB08B0"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605CA" w:rsidRPr="00851DED" w14:paraId="010044B8"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6AC0C60D"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07AC5BB" w14:textId="381F0C80" w:rsidR="00C605CA" w:rsidRPr="00851DED" w:rsidRDefault="0092404A"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PatientMedication</w:t>
            </w:r>
            <w:proofErr w:type="spellEnd"/>
            <w:r>
              <w:rPr>
                <w:rFonts w:ascii="Calibri" w:eastAsia="Times New Roman" w:hAnsi="Calibri" w:cs="Calibri"/>
              </w:rPr>
              <w:t xml:space="preserve"> t</w:t>
            </w:r>
            <w:r w:rsidR="00C605CA">
              <w:rPr>
                <w:rFonts w:ascii="Calibri" w:eastAsia="Times New Roman" w:hAnsi="Calibri" w:cs="Calibri"/>
              </w:rPr>
              <w:t xml:space="preserve">able in </w:t>
            </w:r>
            <w:r w:rsidR="00C605CA" w:rsidRPr="00851DED">
              <w:rPr>
                <w:rFonts w:ascii="Calibri" w:eastAsia="Times New Roman" w:hAnsi="Calibri" w:cs="Calibri"/>
              </w:rPr>
              <w:t>ADC Database </w:t>
            </w:r>
          </w:p>
        </w:tc>
      </w:tr>
    </w:tbl>
    <w:p w14:paraId="13414272" w14:textId="77777777" w:rsidR="00C605CA" w:rsidRDefault="00C605CA" w:rsidP="00C605CA"/>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4"/>
        <w:gridCol w:w="1157"/>
        <w:gridCol w:w="938"/>
      </w:tblGrid>
      <w:tr w:rsidR="00C605CA" w:rsidRPr="00851DED" w14:paraId="592CD990"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499EC19E"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4" w:type="dxa"/>
            <w:tcBorders>
              <w:top w:val="single" w:sz="6" w:space="0" w:color="000000"/>
              <w:left w:val="outset" w:sz="6" w:space="0" w:color="auto"/>
              <w:bottom w:val="single" w:sz="6" w:space="0" w:color="000000"/>
              <w:right w:val="single" w:sz="6" w:space="0" w:color="000000"/>
            </w:tcBorders>
            <w:shd w:val="clear" w:color="auto" w:fill="auto"/>
            <w:hideMark/>
          </w:tcPr>
          <w:p w14:paraId="6A7698B2" w14:textId="396753A7" w:rsidR="00C605CA" w:rsidRPr="00851DED" w:rsidRDefault="004C6641"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Allergen</w:t>
            </w:r>
            <w:r w:rsidR="00C605CA" w:rsidRPr="00851DED">
              <w:rPr>
                <w:rFonts w:ascii="Calibri" w:eastAsia="Times New Roman" w:hAnsi="Calibri" w:cs="Calibri"/>
              </w:rPr>
              <w:t>TUID</w:t>
            </w:r>
            <w:proofErr w:type="spellEnd"/>
            <w:r w:rsidR="00C605CA"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62CCDDBF"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6863D69B"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605CA" w:rsidRPr="00851DED" w14:paraId="518E49EC"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8A360AD"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4" w:type="dxa"/>
            <w:tcBorders>
              <w:top w:val="outset" w:sz="6" w:space="0" w:color="auto"/>
              <w:left w:val="outset" w:sz="6" w:space="0" w:color="auto"/>
              <w:bottom w:val="single" w:sz="6" w:space="0" w:color="000000"/>
              <w:right w:val="single" w:sz="6" w:space="0" w:color="000000"/>
            </w:tcBorders>
            <w:shd w:val="clear" w:color="auto" w:fill="auto"/>
            <w:hideMark/>
          </w:tcPr>
          <w:p w14:paraId="1EC08DE3"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5C100A6A"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6E6C7340"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1B8BD167"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AB6BD52"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4" w:type="dxa"/>
            <w:tcBorders>
              <w:top w:val="outset" w:sz="6" w:space="0" w:color="auto"/>
              <w:left w:val="outset" w:sz="6" w:space="0" w:color="auto"/>
              <w:bottom w:val="single" w:sz="6" w:space="0" w:color="000000"/>
              <w:right w:val="single" w:sz="6" w:space="0" w:color="000000"/>
            </w:tcBorders>
            <w:shd w:val="clear" w:color="auto" w:fill="auto"/>
            <w:hideMark/>
          </w:tcPr>
          <w:p w14:paraId="2F89E3C8" w14:textId="1647BAD0"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036256">
              <w:rPr>
                <w:rFonts w:ascii="Calibri" w:eastAsia="Times New Roman" w:hAnsi="Calibri" w:cs="Calibri"/>
              </w:rPr>
              <w:t>in allergen table</w:t>
            </w: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57F44633"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5135E480"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605CA" w:rsidRPr="00851DED" w14:paraId="79CF5F00"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DED1A28"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23BC3B1" w14:textId="6DF7668B"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605CA" w:rsidRPr="00851DED" w14:paraId="05D964F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37C6D07" w14:textId="77777777" w:rsidR="00C605CA" w:rsidRPr="00851DED" w:rsidRDefault="00C605CA" w:rsidP="005A040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76F59EA" w14:textId="5D84ECA9" w:rsidR="00C605CA" w:rsidRPr="00851DED" w:rsidRDefault="0092404A" w:rsidP="005A040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PatientMedication</w:t>
            </w:r>
            <w:proofErr w:type="spellEnd"/>
            <w:r w:rsidR="00C605CA">
              <w:rPr>
                <w:rFonts w:ascii="Calibri" w:eastAsia="Times New Roman" w:hAnsi="Calibri" w:cs="Calibri"/>
              </w:rPr>
              <w:t xml:space="preserve"> </w:t>
            </w:r>
            <w:r w:rsidR="00006AF2">
              <w:rPr>
                <w:rFonts w:ascii="Calibri" w:eastAsia="Times New Roman" w:hAnsi="Calibri" w:cs="Calibri"/>
              </w:rPr>
              <w:t>t</w:t>
            </w:r>
            <w:r w:rsidR="00C605CA">
              <w:rPr>
                <w:rFonts w:ascii="Calibri" w:eastAsia="Times New Roman" w:hAnsi="Calibri" w:cs="Calibri"/>
              </w:rPr>
              <w:t xml:space="preserve">able in </w:t>
            </w:r>
            <w:r w:rsidR="00C605CA" w:rsidRPr="00851DED">
              <w:rPr>
                <w:rFonts w:ascii="Calibri" w:eastAsia="Times New Roman" w:hAnsi="Calibri" w:cs="Calibri"/>
              </w:rPr>
              <w:t>ADC Database </w:t>
            </w:r>
          </w:p>
        </w:tc>
      </w:tr>
    </w:tbl>
    <w:p w14:paraId="0B333AAA" w14:textId="77777777" w:rsidR="0023375E" w:rsidRDefault="0023375E" w:rsidP="00213124"/>
    <w:p w14:paraId="03103607" w14:textId="77777777" w:rsidR="001173E0" w:rsidRPr="00213124" w:rsidRDefault="001173E0" w:rsidP="00213124"/>
    <w:p w14:paraId="7CD35BAB" w14:textId="77777777" w:rsidR="00437926" w:rsidRDefault="00437926" w:rsidP="007601EB">
      <w:pPr>
        <w:pStyle w:val="Heading2"/>
      </w:pPr>
      <w:r>
        <w:br w:type="page"/>
      </w:r>
    </w:p>
    <w:p w14:paraId="02C3D8C0" w14:textId="00833F39" w:rsidR="008E675B" w:rsidRDefault="007601EB" w:rsidP="007601EB">
      <w:pPr>
        <w:pStyle w:val="Heading2"/>
      </w:pPr>
      <w:bookmarkStart w:id="373" w:name="_Toc69370052"/>
      <w:r>
        <w:t>Administered</w:t>
      </w:r>
      <w:r w:rsidR="00287CF1">
        <w:t xml:space="preserve"> </w:t>
      </w:r>
      <w:r>
        <w:t>Medication</w:t>
      </w:r>
      <w:r w:rsidR="00900868">
        <w:t xml:space="preserve"> Table</w:t>
      </w:r>
      <w:bookmarkEnd w:id="373"/>
    </w:p>
    <w:p w14:paraId="55F09A32" w14:textId="77777777" w:rsidR="00095240" w:rsidRDefault="00095240"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900868" w:rsidRPr="00851DED" w14:paraId="2C41A553"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33198167"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74861878"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57659B71"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700934F6"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900868" w:rsidRPr="00851DED" w14:paraId="0ED5678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D70209D"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1A02179"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730CAF0"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5E64AEF"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900868" w:rsidRPr="00851DED" w14:paraId="6BC664D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BF06794"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40C25695" w14:textId="7CF4DC82" w:rsidR="00900868" w:rsidRPr="00851DED" w:rsidRDefault="00CA5054" w:rsidP="00252D85">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900868" w:rsidRPr="00851DED">
              <w:rPr>
                <w:rFonts w:ascii="Calibri" w:eastAsia="Times New Roman" w:hAnsi="Calibri" w:cs="Calibri"/>
              </w:rPr>
              <w:t xml:space="preserve">enerated by the system when </w:t>
            </w:r>
            <w:r>
              <w:rPr>
                <w:rFonts w:ascii="Calibri" w:eastAsia="Times New Roman" w:hAnsi="Calibri" w:cs="Calibri"/>
              </w:rPr>
              <w:t xml:space="preserve">a </w:t>
            </w:r>
            <w:r w:rsidR="00900868"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A806658"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AE34477"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900868" w:rsidRPr="00851DED" w14:paraId="06087309"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518781C"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D767F8F" w14:textId="20C91C30"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900868" w:rsidRPr="00851DED" w14:paraId="6F0D97D9"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D31CAD5" w14:textId="77777777" w:rsidR="00900868" w:rsidRPr="00851DED" w:rsidRDefault="00900868" w:rsidP="00252D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A3F0773" w14:textId="7DF53976" w:rsidR="00900868" w:rsidRPr="00851DED" w:rsidRDefault="00D42A62" w:rsidP="00252D8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AdministeredMedication</w:t>
            </w:r>
            <w:proofErr w:type="spellEnd"/>
            <w:r>
              <w:rPr>
                <w:rFonts w:ascii="Calibri" w:eastAsia="Times New Roman" w:hAnsi="Calibri" w:cs="Calibri"/>
              </w:rPr>
              <w:t xml:space="preserve"> table in </w:t>
            </w:r>
            <w:r w:rsidR="00900868" w:rsidRPr="00851DED">
              <w:rPr>
                <w:rFonts w:ascii="Calibri" w:eastAsia="Times New Roman" w:hAnsi="Calibri" w:cs="Calibri"/>
              </w:rPr>
              <w:t>ADC Database </w:t>
            </w:r>
          </w:p>
        </w:tc>
      </w:tr>
    </w:tbl>
    <w:p w14:paraId="06813D73" w14:textId="77777777" w:rsidR="00D42A62" w:rsidRDefault="00D42A62"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D42A62" w:rsidRPr="00851DED" w14:paraId="382BD187" w14:textId="77777777" w:rsidTr="003273EF">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425FBAF7"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6D9460E2" w14:textId="16C7C079" w:rsidR="00D42A62" w:rsidRPr="00851DED" w:rsidRDefault="0064085C" w:rsidP="0039018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MedicationTUID</w:t>
            </w:r>
            <w:proofErr w:type="spellEnd"/>
            <w:r w:rsidR="00D42A62"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70559F0E"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1FC3DE17"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D42A62" w:rsidRPr="00851DED" w14:paraId="25B9F216"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0411F23A"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3F8647CE" w14:textId="36ABEEDA" w:rsidR="00D42A62" w:rsidRPr="00851DED" w:rsidRDefault="00553BDC" w:rsidP="00390182">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TUID in the </w:t>
            </w:r>
            <w:r w:rsidR="00514CA1">
              <w:rPr>
                <w:rFonts w:ascii="Calibri" w:eastAsia="Times New Roman" w:hAnsi="Calibri" w:cs="Calibri"/>
              </w:rPr>
              <w:t>Medication</w:t>
            </w:r>
            <w:r>
              <w:rPr>
                <w:rFonts w:ascii="Calibri" w:eastAsia="Times New Roman" w:hAnsi="Calibri" w:cs="Calibri"/>
              </w:rPr>
              <w:t xml:space="preserve"> Table</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1D7D6E2C"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6FF85AA2"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42A62" w:rsidRPr="00851DED" w14:paraId="730D2F67"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69890BEF"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499BB6C7" w14:textId="4C1131B0"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5B37E3">
              <w:rPr>
                <w:rFonts w:ascii="Calibri" w:eastAsia="Times New Roman" w:hAnsi="Calibri" w:cs="Calibri"/>
              </w:rPr>
              <w:t>in the Medication table</w:t>
            </w: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75BFB9CB"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5747A837"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42A62" w:rsidRPr="00851DED" w14:paraId="285497AD"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5BE0720F"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667D49F" w14:textId="46884F45"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D42A62" w:rsidRPr="00851DED" w14:paraId="6F5E9D73"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504B9F5D" w14:textId="77777777" w:rsidR="00D42A62" w:rsidRPr="00851DED" w:rsidRDefault="00D42A62" w:rsidP="0039018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02D929F" w14:textId="77039B8E" w:rsidR="00D42A62" w:rsidRPr="00851DED" w:rsidRDefault="00E251BC" w:rsidP="0039018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AdministeredMedication</w:t>
            </w:r>
            <w:proofErr w:type="spellEnd"/>
            <w:r>
              <w:rPr>
                <w:rFonts w:ascii="Calibri" w:eastAsia="Times New Roman" w:hAnsi="Calibri" w:cs="Calibri"/>
              </w:rPr>
              <w:t xml:space="preserve"> table in </w:t>
            </w:r>
            <w:r w:rsidR="00D42A62" w:rsidRPr="00851DED">
              <w:rPr>
                <w:rFonts w:ascii="Calibri" w:eastAsia="Times New Roman" w:hAnsi="Calibri" w:cs="Calibri"/>
              </w:rPr>
              <w:t>ADC Database </w:t>
            </w:r>
          </w:p>
        </w:tc>
      </w:tr>
    </w:tbl>
    <w:p w14:paraId="78893268" w14:textId="77777777" w:rsidR="00D42A62" w:rsidRDefault="00D42A62"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3"/>
        <w:gridCol w:w="1157"/>
        <w:gridCol w:w="938"/>
      </w:tblGrid>
      <w:tr w:rsidR="00E251BC" w:rsidRPr="00851DED" w14:paraId="5F7A5FCF" w14:textId="77777777" w:rsidTr="003273EF">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7F3A3DD7"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786353F8" w14:textId="1B2E0CA7" w:rsidR="00E251BC" w:rsidRPr="00851DED" w:rsidRDefault="004F552C" w:rsidP="008645C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PatientTUID</w:t>
            </w:r>
            <w:proofErr w:type="spellEnd"/>
            <w:r w:rsidR="00E251BC"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15993C78"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32B1864F"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E251BC" w:rsidRPr="00851DED" w14:paraId="163617F5"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4BA839A"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3257B15E" w14:textId="653F4227" w:rsidR="00E251BC" w:rsidRPr="00851DED" w:rsidRDefault="004F552C" w:rsidP="008645C8">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Patient Table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693C37E4"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46391060"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E251BC" w:rsidRPr="00851DED" w14:paraId="26095277"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3441C6C1"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5A72AF28" w14:textId="2E94598B"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4F552C">
              <w:rPr>
                <w:rFonts w:ascii="Calibri" w:eastAsia="Times New Roman" w:hAnsi="Calibri" w:cs="Calibri"/>
              </w:rPr>
              <w:t>in the Patient Table</w:t>
            </w: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7CB67196"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E308272"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E251BC" w:rsidRPr="00851DED" w14:paraId="7EE328FC"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EAD6D3B"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D638B48" w14:textId="49979DFE"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E251BC" w:rsidRPr="00851DED" w14:paraId="17FFF29F"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6BA857F6" w14:textId="77777777" w:rsidR="00E251BC" w:rsidRPr="00851DED" w:rsidRDefault="00E251BC" w:rsidP="008645C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443617E" w14:textId="7F592BBA" w:rsidR="00E251BC" w:rsidRPr="00851DED" w:rsidRDefault="004F552C" w:rsidP="008645C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AdministeredMedication</w:t>
            </w:r>
            <w:proofErr w:type="spellEnd"/>
            <w:r>
              <w:rPr>
                <w:rFonts w:ascii="Calibri" w:eastAsia="Times New Roman" w:hAnsi="Calibri" w:cs="Calibri"/>
              </w:rPr>
              <w:t xml:space="preserve"> table in </w:t>
            </w:r>
            <w:r w:rsidR="00E251BC" w:rsidRPr="00851DED">
              <w:rPr>
                <w:rFonts w:ascii="Calibri" w:eastAsia="Times New Roman" w:hAnsi="Calibri" w:cs="Calibri"/>
              </w:rPr>
              <w:t>ADC Database </w:t>
            </w:r>
          </w:p>
        </w:tc>
      </w:tr>
    </w:tbl>
    <w:p w14:paraId="234979E7" w14:textId="77777777" w:rsidR="00296A4F" w:rsidRDefault="00296A4F"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3"/>
        <w:gridCol w:w="1158"/>
        <w:gridCol w:w="939"/>
      </w:tblGrid>
      <w:tr w:rsidR="00296A4F" w:rsidRPr="00851DED" w14:paraId="31091E5C" w14:textId="77777777" w:rsidTr="003273EF">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18563938"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3EDDD3B7" w14:textId="02E49716" w:rsidR="00296A4F" w:rsidRPr="00851DED" w:rsidRDefault="00296A4F" w:rsidP="002A19D6">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NurseTUID</w:t>
            </w:r>
            <w:proofErr w:type="spellEnd"/>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5F0FDA10"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7E2D75B2"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296A4F" w:rsidRPr="00851DED" w14:paraId="00BE6566"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45DE6A17"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0098D6D1" w14:textId="1AC9920F" w:rsidR="00296A4F" w:rsidRPr="00851DED" w:rsidRDefault="00296A4F" w:rsidP="002A19D6">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Nurse Table</w:t>
            </w: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275B6F8"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8F8ED8E"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96A4F" w:rsidRPr="00851DED" w14:paraId="04339E58"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344A823"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1BF31565" w14:textId="22ECC11D" w:rsidR="00296A4F" w:rsidRPr="005B37E3" w:rsidRDefault="00296A4F" w:rsidP="002A19D6">
            <w:pPr>
              <w:spacing w:after="0" w:line="240" w:lineRule="auto"/>
              <w:textAlignment w:val="baseline"/>
              <w:rPr>
                <w:rFonts w:ascii="Calibri" w:eastAsia="Times New Roman" w:hAnsi="Calibri" w:cs="Calibri"/>
              </w:rPr>
            </w:pPr>
            <w:r w:rsidRPr="00851DED">
              <w:rPr>
                <w:rFonts w:ascii="Calibri" w:eastAsia="Times New Roman" w:hAnsi="Calibri" w:cs="Calibri"/>
              </w:rPr>
              <w:t xml:space="preserve">Generated </w:t>
            </w:r>
            <w:r>
              <w:rPr>
                <w:rFonts w:ascii="Calibri" w:eastAsia="Times New Roman" w:hAnsi="Calibri" w:cs="Calibri"/>
              </w:rPr>
              <w:t>in the Nurse Table</w:t>
            </w: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7887807"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9718CCF"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296A4F" w:rsidRPr="00851DED" w14:paraId="4A6ED189"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4B4E51D6"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761B524" w14:textId="6D48321A"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296A4F" w:rsidRPr="00851DED" w14:paraId="7B72E5AD"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18695C19"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CFEF111" w14:textId="436F07EF" w:rsidR="00296A4F" w:rsidRPr="00851DED" w:rsidRDefault="00296A4F" w:rsidP="002A19D6">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AdministeredMedication</w:t>
            </w:r>
            <w:proofErr w:type="spellEnd"/>
            <w:r>
              <w:rPr>
                <w:rFonts w:ascii="Calibri" w:eastAsia="Times New Roman" w:hAnsi="Calibri" w:cs="Calibri"/>
              </w:rPr>
              <w:t xml:space="preserve"> Table in </w:t>
            </w:r>
            <w:r w:rsidRPr="00851DED">
              <w:rPr>
                <w:rFonts w:ascii="Calibri" w:eastAsia="Times New Roman" w:hAnsi="Calibri" w:cs="Calibri"/>
              </w:rPr>
              <w:t>ADC Database </w:t>
            </w:r>
          </w:p>
        </w:tc>
      </w:tr>
    </w:tbl>
    <w:p w14:paraId="4DDC5283" w14:textId="77777777" w:rsidR="00296A4F" w:rsidRDefault="00296A4F"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4842"/>
        <w:gridCol w:w="1155"/>
        <w:gridCol w:w="945"/>
      </w:tblGrid>
      <w:tr w:rsidR="00296A4F" w:rsidRPr="00851DED" w14:paraId="70C6AA58" w14:textId="77777777" w:rsidTr="003273EF">
        <w:tc>
          <w:tcPr>
            <w:tcW w:w="2402" w:type="dxa"/>
            <w:tcBorders>
              <w:top w:val="single" w:sz="6" w:space="0" w:color="000000"/>
              <w:left w:val="single" w:sz="6" w:space="0" w:color="000000"/>
              <w:bottom w:val="single" w:sz="6" w:space="0" w:color="000000"/>
              <w:right w:val="single" w:sz="6" w:space="0" w:color="000000"/>
            </w:tcBorders>
            <w:shd w:val="clear" w:color="auto" w:fill="auto"/>
            <w:hideMark/>
          </w:tcPr>
          <w:p w14:paraId="1C88384B"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30E446ED" w14:textId="6DFE9727" w:rsidR="00296A4F" w:rsidRPr="00851DED" w:rsidRDefault="00184DCA" w:rsidP="002A19D6">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TimeAdministered</w:t>
            </w:r>
            <w:proofErr w:type="spellEnd"/>
            <w:r w:rsidR="00296A4F" w:rsidRPr="00851DED">
              <w:rPr>
                <w:rFonts w:ascii="Calibri" w:eastAsia="Times New Roman" w:hAnsi="Calibri" w:cs="Calibri"/>
              </w:rPr>
              <w:t> </w:t>
            </w:r>
          </w:p>
        </w:tc>
        <w:tc>
          <w:tcPr>
            <w:tcW w:w="1155" w:type="dxa"/>
            <w:tcBorders>
              <w:top w:val="single" w:sz="6" w:space="0" w:color="000000"/>
              <w:left w:val="outset" w:sz="6" w:space="0" w:color="auto"/>
              <w:bottom w:val="single" w:sz="6" w:space="0" w:color="000000"/>
              <w:right w:val="single" w:sz="6" w:space="0" w:color="000000"/>
            </w:tcBorders>
            <w:shd w:val="clear" w:color="auto" w:fill="auto"/>
            <w:hideMark/>
          </w:tcPr>
          <w:p w14:paraId="4081B5FC"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5" w:type="dxa"/>
            <w:tcBorders>
              <w:top w:val="single" w:sz="6" w:space="0" w:color="000000"/>
              <w:left w:val="outset" w:sz="6" w:space="0" w:color="auto"/>
              <w:bottom w:val="single" w:sz="6" w:space="0" w:color="000000"/>
              <w:right w:val="single" w:sz="6" w:space="0" w:color="000000"/>
            </w:tcBorders>
            <w:shd w:val="clear" w:color="auto" w:fill="auto"/>
            <w:hideMark/>
          </w:tcPr>
          <w:p w14:paraId="4B2F4DC0" w14:textId="4B05E12E" w:rsidR="00296A4F" w:rsidRPr="00851DED" w:rsidRDefault="00A155D2" w:rsidP="002A19D6">
            <w:pPr>
              <w:spacing w:after="0" w:line="240" w:lineRule="auto"/>
              <w:textAlignment w:val="baseline"/>
              <w:rPr>
                <w:rFonts w:ascii="Segoe UI" w:eastAsia="Times New Roman" w:hAnsi="Segoe UI" w:cs="Segoe UI"/>
                <w:sz w:val="18"/>
                <w:szCs w:val="18"/>
              </w:rPr>
            </w:pPr>
            <w:r>
              <w:rPr>
                <w:rFonts w:ascii="Segoe UI" w:eastAsia="Times New Roman" w:hAnsi="Segoe UI" w:cs="Segoe UI"/>
                <w:sz w:val="18"/>
                <w:szCs w:val="18"/>
              </w:rPr>
              <w:t>Time</w:t>
            </w:r>
          </w:p>
        </w:tc>
      </w:tr>
      <w:tr w:rsidR="00296A4F" w:rsidRPr="00851DED" w14:paraId="34E05DD4"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1081EBE1"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6342DE98"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14:paraId="17624E7A"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5" w:type="dxa"/>
            <w:tcBorders>
              <w:top w:val="outset" w:sz="6" w:space="0" w:color="auto"/>
              <w:left w:val="outset" w:sz="6" w:space="0" w:color="auto"/>
              <w:bottom w:val="single" w:sz="6" w:space="0" w:color="000000"/>
              <w:right w:val="single" w:sz="6" w:space="0" w:color="000000"/>
            </w:tcBorders>
            <w:shd w:val="clear" w:color="auto" w:fill="auto"/>
            <w:hideMark/>
          </w:tcPr>
          <w:p w14:paraId="31696F52" w14:textId="3B9C86DD" w:rsidR="00296A4F" w:rsidRPr="00851DED" w:rsidRDefault="00296A4F" w:rsidP="002A19D6">
            <w:pPr>
              <w:spacing w:after="0" w:line="240" w:lineRule="auto"/>
              <w:textAlignment w:val="baseline"/>
              <w:rPr>
                <w:rFonts w:ascii="Segoe UI" w:eastAsia="Times New Roman" w:hAnsi="Segoe UI" w:cs="Segoe UI"/>
                <w:sz w:val="18"/>
                <w:szCs w:val="18"/>
              </w:rPr>
            </w:pPr>
          </w:p>
        </w:tc>
      </w:tr>
      <w:tr w:rsidR="00296A4F" w:rsidRPr="00851DED" w14:paraId="0E7D8207"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1E7C5AF8"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3BAA47A" w14:textId="397B15EA" w:rsidR="00296A4F" w:rsidRPr="00851DED" w:rsidRDefault="003D15EB" w:rsidP="002A19D6">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14:paraId="4A44A1A1"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5" w:type="dxa"/>
            <w:tcBorders>
              <w:top w:val="outset" w:sz="6" w:space="0" w:color="auto"/>
              <w:left w:val="outset" w:sz="6" w:space="0" w:color="auto"/>
              <w:bottom w:val="single" w:sz="6" w:space="0" w:color="000000"/>
              <w:right w:val="single" w:sz="6" w:space="0" w:color="000000"/>
            </w:tcBorders>
            <w:shd w:val="clear" w:color="auto" w:fill="auto"/>
            <w:hideMark/>
          </w:tcPr>
          <w:p w14:paraId="45F97800" w14:textId="16C6014B"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roofErr w:type="spellStart"/>
            <w:r w:rsidR="00A155D2">
              <w:rPr>
                <w:rFonts w:ascii="Calibri" w:eastAsia="Times New Roman" w:hAnsi="Calibri" w:cs="Calibri"/>
              </w:rPr>
              <w:t>hh:</w:t>
            </w:r>
            <w:proofErr w:type="gramStart"/>
            <w:r w:rsidR="00A155D2">
              <w:rPr>
                <w:rFonts w:ascii="Calibri" w:eastAsia="Times New Roman" w:hAnsi="Calibri" w:cs="Calibri"/>
              </w:rPr>
              <w:t>mm:ss</w:t>
            </w:r>
            <w:proofErr w:type="spellEnd"/>
            <w:proofErr w:type="gramEnd"/>
          </w:p>
        </w:tc>
      </w:tr>
      <w:tr w:rsidR="00296A4F" w:rsidRPr="00851DED" w14:paraId="53A457CD"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7FF1FAD7"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02918AC" w14:textId="55AB1FC3" w:rsidR="00296A4F" w:rsidRPr="00851DED" w:rsidRDefault="003D15EB" w:rsidP="002A19D6">
            <w:pPr>
              <w:spacing w:after="0" w:line="240" w:lineRule="auto"/>
              <w:textAlignment w:val="baseline"/>
              <w:rPr>
                <w:rFonts w:ascii="Segoe UI" w:eastAsia="Times New Roman" w:hAnsi="Segoe UI" w:cs="Segoe UI"/>
                <w:sz w:val="18"/>
                <w:szCs w:val="18"/>
              </w:rPr>
            </w:pPr>
            <w:r>
              <w:rPr>
                <w:rFonts w:ascii="Calibri" w:eastAsia="Times New Roman" w:hAnsi="Calibri" w:cs="Calibri"/>
              </w:rPr>
              <w:t>The time when the medication was administered</w:t>
            </w:r>
          </w:p>
        </w:tc>
      </w:tr>
      <w:tr w:rsidR="00296A4F" w:rsidRPr="00851DED" w14:paraId="5ECBE512"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62C92631" w14:textId="77777777" w:rsidR="00296A4F" w:rsidRPr="00851DED" w:rsidRDefault="00296A4F" w:rsidP="002A19D6">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9CB1405" w14:textId="1BE9DE5A" w:rsidR="00296A4F" w:rsidRPr="00851DED" w:rsidRDefault="003D15EB" w:rsidP="002A19D6">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AdministeedMedication</w:t>
            </w:r>
            <w:proofErr w:type="spellEnd"/>
            <w:r>
              <w:rPr>
                <w:rFonts w:ascii="Calibri" w:eastAsia="Times New Roman" w:hAnsi="Calibri" w:cs="Calibri"/>
              </w:rPr>
              <w:t xml:space="preserve"> Table in </w:t>
            </w:r>
            <w:r w:rsidR="00296A4F" w:rsidRPr="00851DED">
              <w:rPr>
                <w:rFonts w:ascii="Calibri" w:eastAsia="Times New Roman" w:hAnsi="Calibri" w:cs="Calibri"/>
              </w:rPr>
              <w:t>ADC Database </w:t>
            </w:r>
          </w:p>
        </w:tc>
      </w:tr>
    </w:tbl>
    <w:p w14:paraId="4C58A18B" w14:textId="77777777" w:rsidR="00296A4F" w:rsidRDefault="00296A4F"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0"/>
        <w:gridCol w:w="4623"/>
        <w:gridCol w:w="1125"/>
        <w:gridCol w:w="1216"/>
      </w:tblGrid>
      <w:tr w:rsidR="00C73CAA" w:rsidRPr="00851DED" w14:paraId="464ECEDF" w14:textId="77777777" w:rsidTr="003273EF">
        <w:tc>
          <w:tcPr>
            <w:tcW w:w="2380" w:type="dxa"/>
            <w:tcBorders>
              <w:top w:val="single" w:sz="6" w:space="0" w:color="000000"/>
              <w:left w:val="single" w:sz="6" w:space="0" w:color="000000"/>
              <w:bottom w:val="single" w:sz="6" w:space="0" w:color="000000"/>
              <w:right w:val="single" w:sz="6" w:space="0" w:color="000000"/>
            </w:tcBorders>
            <w:shd w:val="clear" w:color="auto" w:fill="auto"/>
            <w:hideMark/>
          </w:tcPr>
          <w:p w14:paraId="4EB0A856"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23" w:type="dxa"/>
            <w:tcBorders>
              <w:top w:val="single" w:sz="6" w:space="0" w:color="000000"/>
              <w:left w:val="outset" w:sz="6" w:space="0" w:color="auto"/>
              <w:bottom w:val="single" w:sz="6" w:space="0" w:color="000000"/>
              <w:right w:val="single" w:sz="6" w:space="0" w:color="000000"/>
            </w:tcBorders>
            <w:shd w:val="clear" w:color="auto" w:fill="auto"/>
            <w:hideMark/>
          </w:tcPr>
          <w:p w14:paraId="6A36D198" w14:textId="02B5176A" w:rsidR="00C73CAA" w:rsidRPr="00851DED" w:rsidRDefault="00C73CAA" w:rsidP="00FC338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DayAdministered</w:t>
            </w:r>
            <w:proofErr w:type="spellEnd"/>
            <w:r w:rsidRPr="00851DED">
              <w:rPr>
                <w:rFonts w:ascii="Calibri" w:eastAsia="Times New Roman" w:hAnsi="Calibri" w:cs="Calibri"/>
              </w:rPr>
              <w:t> </w:t>
            </w:r>
          </w:p>
        </w:tc>
        <w:tc>
          <w:tcPr>
            <w:tcW w:w="1125" w:type="dxa"/>
            <w:tcBorders>
              <w:top w:val="single" w:sz="6" w:space="0" w:color="000000"/>
              <w:left w:val="outset" w:sz="6" w:space="0" w:color="auto"/>
              <w:bottom w:val="single" w:sz="6" w:space="0" w:color="000000"/>
              <w:right w:val="single" w:sz="6" w:space="0" w:color="000000"/>
            </w:tcBorders>
            <w:shd w:val="clear" w:color="auto" w:fill="auto"/>
            <w:hideMark/>
          </w:tcPr>
          <w:p w14:paraId="541392B4"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1216" w:type="dxa"/>
            <w:tcBorders>
              <w:top w:val="single" w:sz="6" w:space="0" w:color="000000"/>
              <w:left w:val="outset" w:sz="6" w:space="0" w:color="auto"/>
              <w:bottom w:val="single" w:sz="6" w:space="0" w:color="000000"/>
              <w:right w:val="single" w:sz="6" w:space="0" w:color="000000"/>
            </w:tcBorders>
            <w:shd w:val="clear" w:color="auto" w:fill="auto"/>
            <w:hideMark/>
          </w:tcPr>
          <w:p w14:paraId="0DEFDF1B" w14:textId="6CD38D98" w:rsidR="00C73CAA" w:rsidRPr="00851DED" w:rsidRDefault="00376566" w:rsidP="00FC3385">
            <w:pPr>
              <w:spacing w:after="0" w:line="240" w:lineRule="auto"/>
              <w:textAlignment w:val="baseline"/>
              <w:rPr>
                <w:rFonts w:ascii="Segoe UI" w:eastAsia="Times New Roman" w:hAnsi="Segoe UI" w:cs="Segoe UI"/>
                <w:sz w:val="18"/>
                <w:szCs w:val="18"/>
              </w:rPr>
            </w:pPr>
            <w:r>
              <w:rPr>
                <w:rFonts w:ascii="Segoe UI" w:eastAsia="Times New Roman" w:hAnsi="Segoe UI" w:cs="Segoe UI"/>
                <w:sz w:val="18"/>
                <w:szCs w:val="18"/>
              </w:rPr>
              <w:t>Date</w:t>
            </w:r>
          </w:p>
        </w:tc>
      </w:tr>
      <w:tr w:rsidR="00C73CAA" w:rsidRPr="00851DED" w14:paraId="64AD56F1" w14:textId="77777777" w:rsidTr="003273EF">
        <w:tc>
          <w:tcPr>
            <w:tcW w:w="2380" w:type="dxa"/>
            <w:tcBorders>
              <w:top w:val="outset" w:sz="6" w:space="0" w:color="auto"/>
              <w:left w:val="single" w:sz="6" w:space="0" w:color="000000"/>
              <w:bottom w:val="single" w:sz="6" w:space="0" w:color="000000"/>
              <w:right w:val="single" w:sz="6" w:space="0" w:color="000000"/>
            </w:tcBorders>
            <w:shd w:val="clear" w:color="auto" w:fill="auto"/>
            <w:hideMark/>
          </w:tcPr>
          <w:p w14:paraId="58632677"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23" w:type="dxa"/>
            <w:tcBorders>
              <w:top w:val="outset" w:sz="6" w:space="0" w:color="auto"/>
              <w:left w:val="outset" w:sz="6" w:space="0" w:color="auto"/>
              <w:bottom w:val="single" w:sz="6" w:space="0" w:color="000000"/>
              <w:right w:val="single" w:sz="6" w:space="0" w:color="000000"/>
            </w:tcBorders>
            <w:shd w:val="clear" w:color="auto" w:fill="auto"/>
            <w:hideMark/>
          </w:tcPr>
          <w:p w14:paraId="6EC77AD2"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14:paraId="75BFB116"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55F9A149" w14:textId="164FB53B" w:rsidR="00C73CAA" w:rsidRPr="00851DED" w:rsidRDefault="00C73CAA" w:rsidP="00FC3385">
            <w:pPr>
              <w:spacing w:after="0" w:line="240" w:lineRule="auto"/>
              <w:textAlignment w:val="baseline"/>
              <w:rPr>
                <w:rFonts w:ascii="Segoe UI" w:eastAsia="Times New Roman" w:hAnsi="Segoe UI" w:cs="Segoe UI"/>
                <w:sz w:val="18"/>
                <w:szCs w:val="18"/>
              </w:rPr>
            </w:pPr>
          </w:p>
        </w:tc>
      </w:tr>
      <w:tr w:rsidR="00C73CAA" w:rsidRPr="00851DED" w14:paraId="01CCF1CC" w14:textId="77777777" w:rsidTr="003273EF">
        <w:tc>
          <w:tcPr>
            <w:tcW w:w="2380" w:type="dxa"/>
            <w:tcBorders>
              <w:top w:val="outset" w:sz="6" w:space="0" w:color="auto"/>
              <w:left w:val="single" w:sz="6" w:space="0" w:color="000000"/>
              <w:bottom w:val="single" w:sz="6" w:space="0" w:color="000000"/>
              <w:right w:val="single" w:sz="6" w:space="0" w:color="000000"/>
            </w:tcBorders>
            <w:shd w:val="clear" w:color="auto" w:fill="auto"/>
            <w:hideMark/>
          </w:tcPr>
          <w:p w14:paraId="68ED4B31"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23" w:type="dxa"/>
            <w:tcBorders>
              <w:top w:val="outset" w:sz="6" w:space="0" w:color="auto"/>
              <w:left w:val="outset" w:sz="6" w:space="0" w:color="auto"/>
              <w:bottom w:val="single" w:sz="6" w:space="0" w:color="000000"/>
              <w:right w:val="single" w:sz="6" w:space="0" w:color="000000"/>
            </w:tcBorders>
            <w:shd w:val="clear" w:color="auto" w:fill="auto"/>
            <w:hideMark/>
          </w:tcPr>
          <w:p w14:paraId="726A895D" w14:textId="310D4295" w:rsidR="00C73CAA" w:rsidRPr="00851DED" w:rsidRDefault="00C73CAA" w:rsidP="00FC338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r w:rsidRPr="00851DED">
              <w:rPr>
                <w:rFonts w:ascii="Calibri" w:eastAsia="Times New Roman" w:hAnsi="Calibri" w:cs="Calibri"/>
              </w:rPr>
              <w:t> </w:t>
            </w:r>
          </w:p>
        </w:tc>
        <w:tc>
          <w:tcPr>
            <w:tcW w:w="1125" w:type="dxa"/>
            <w:tcBorders>
              <w:top w:val="outset" w:sz="6" w:space="0" w:color="auto"/>
              <w:left w:val="outset" w:sz="6" w:space="0" w:color="auto"/>
              <w:bottom w:val="single" w:sz="6" w:space="0" w:color="000000"/>
              <w:right w:val="single" w:sz="6" w:space="0" w:color="000000"/>
            </w:tcBorders>
            <w:shd w:val="clear" w:color="auto" w:fill="auto"/>
            <w:hideMark/>
          </w:tcPr>
          <w:p w14:paraId="7C24AA92"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25B0918F" w14:textId="47C3810D"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376566">
              <w:rPr>
                <w:rFonts w:ascii="Calibri" w:eastAsia="Times New Roman" w:hAnsi="Calibri" w:cs="Calibri"/>
              </w:rPr>
              <w:t>mm/dd/</w:t>
            </w:r>
            <w:proofErr w:type="spellStart"/>
            <w:r w:rsidR="00376566">
              <w:rPr>
                <w:rFonts w:ascii="Calibri" w:eastAsia="Times New Roman" w:hAnsi="Calibri" w:cs="Calibri"/>
              </w:rPr>
              <w:t>yyyy</w:t>
            </w:r>
            <w:proofErr w:type="spellEnd"/>
          </w:p>
        </w:tc>
      </w:tr>
      <w:tr w:rsidR="00C73CAA" w:rsidRPr="00851DED" w14:paraId="77B63F25" w14:textId="77777777" w:rsidTr="003273EF">
        <w:tc>
          <w:tcPr>
            <w:tcW w:w="2380" w:type="dxa"/>
            <w:tcBorders>
              <w:top w:val="outset" w:sz="6" w:space="0" w:color="auto"/>
              <w:left w:val="single" w:sz="6" w:space="0" w:color="000000"/>
              <w:bottom w:val="single" w:sz="6" w:space="0" w:color="000000"/>
              <w:right w:val="single" w:sz="6" w:space="0" w:color="000000"/>
            </w:tcBorders>
            <w:shd w:val="clear" w:color="auto" w:fill="auto"/>
            <w:hideMark/>
          </w:tcPr>
          <w:p w14:paraId="2E64C03B"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64"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4FD6270" w14:textId="20EE4FFD" w:rsidR="00C73CAA" w:rsidRPr="00851DED" w:rsidRDefault="00C73CAA" w:rsidP="00FC3385">
            <w:pPr>
              <w:spacing w:after="0" w:line="240" w:lineRule="auto"/>
              <w:textAlignment w:val="baseline"/>
              <w:rPr>
                <w:rFonts w:ascii="Segoe UI" w:eastAsia="Times New Roman" w:hAnsi="Segoe UI" w:cs="Segoe UI"/>
                <w:sz w:val="18"/>
                <w:szCs w:val="18"/>
              </w:rPr>
            </w:pPr>
            <w:r>
              <w:rPr>
                <w:rFonts w:ascii="Calibri" w:eastAsia="Times New Roman" w:hAnsi="Calibri" w:cs="Calibri"/>
              </w:rPr>
              <w:t>The date that the medication was administered</w:t>
            </w:r>
          </w:p>
        </w:tc>
      </w:tr>
      <w:tr w:rsidR="00C73CAA" w:rsidRPr="00851DED" w14:paraId="36BCB935" w14:textId="77777777" w:rsidTr="003273EF">
        <w:tc>
          <w:tcPr>
            <w:tcW w:w="2380" w:type="dxa"/>
            <w:tcBorders>
              <w:top w:val="outset" w:sz="6" w:space="0" w:color="auto"/>
              <w:left w:val="single" w:sz="6" w:space="0" w:color="000000"/>
              <w:bottom w:val="single" w:sz="6" w:space="0" w:color="000000"/>
              <w:right w:val="single" w:sz="6" w:space="0" w:color="000000"/>
            </w:tcBorders>
            <w:shd w:val="clear" w:color="auto" w:fill="auto"/>
            <w:hideMark/>
          </w:tcPr>
          <w:p w14:paraId="25A17431" w14:textId="77777777" w:rsidR="00C73CAA" w:rsidRPr="00851DED" w:rsidRDefault="00C73CAA" w:rsidP="00FC338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64"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DF3381E" w14:textId="55878BCA" w:rsidR="00C73CAA" w:rsidRPr="00851DED" w:rsidRDefault="00C73CAA" w:rsidP="00FC338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w:t>
            </w:r>
            <w:r w:rsidR="00175447">
              <w:rPr>
                <w:rFonts w:ascii="Calibri" w:eastAsia="Times New Roman" w:hAnsi="Calibri" w:cs="Calibri"/>
              </w:rPr>
              <w:t>isteredMedication</w:t>
            </w:r>
            <w:proofErr w:type="spellEnd"/>
            <w:r w:rsidR="00175447">
              <w:rPr>
                <w:rFonts w:ascii="Calibri" w:eastAsia="Times New Roman" w:hAnsi="Calibri" w:cs="Calibri"/>
              </w:rPr>
              <w:t xml:space="preserve"> Table in </w:t>
            </w:r>
            <w:r w:rsidRPr="00851DED">
              <w:rPr>
                <w:rFonts w:ascii="Calibri" w:eastAsia="Times New Roman" w:hAnsi="Calibri" w:cs="Calibri"/>
              </w:rPr>
              <w:t>ADC Database </w:t>
            </w:r>
          </w:p>
        </w:tc>
      </w:tr>
    </w:tbl>
    <w:p w14:paraId="68DF0431" w14:textId="77777777" w:rsidR="00C73CAA" w:rsidRDefault="00C73CAA" w:rsidP="00095240"/>
    <w:p w14:paraId="248A1A55" w14:textId="77777777" w:rsidR="00437926" w:rsidRDefault="00437926" w:rsidP="00095240"/>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0"/>
        <w:gridCol w:w="1158"/>
        <w:gridCol w:w="941"/>
      </w:tblGrid>
      <w:tr w:rsidR="009B4DF5" w:rsidRPr="00851DED" w14:paraId="3A8C92D6"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F33A1CE"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2AD33CA5" w14:textId="05B40EEF" w:rsidR="009B4DF5" w:rsidRPr="00851DED" w:rsidRDefault="009B4DF5" w:rsidP="001941E5">
            <w:pPr>
              <w:spacing w:after="0" w:line="240" w:lineRule="auto"/>
              <w:textAlignment w:val="baseline"/>
              <w:rPr>
                <w:rFonts w:ascii="Segoe UI" w:eastAsia="Times New Roman" w:hAnsi="Segoe UI" w:cs="Segoe UI"/>
                <w:sz w:val="18"/>
                <w:szCs w:val="18"/>
              </w:rPr>
            </w:pPr>
            <w:r>
              <w:rPr>
                <w:rFonts w:ascii="Calibri" w:eastAsia="Times New Roman" w:hAnsi="Calibri" w:cs="Calibri"/>
              </w:rPr>
              <w:t>Quantity</w:t>
            </w:r>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04CA537F"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1" w:type="dxa"/>
            <w:tcBorders>
              <w:top w:val="single" w:sz="6" w:space="0" w:color="000000"/>
              <w:left w:val="outset" w:sz="6" w:space="0" w:color="auto"/>
              <w:bottom w:val="single" w:sz="6" w:space="0" w:color="000000"/>
              <w:right w:val="single" w:sz="6" w:space="0" w:color="000000"/>
            </w:tcBorders>
            <w:shd w:val="clear" w:color="auto" w:fill="auto"/>
            <w:hideMark/>
          </w:tcPr>
          <w:p w14:paraId="60F1E289" w14:textId="12389665" w:rsidR="009B4DF5" w:rsidRPr="00851DED" w:rsidRDefault="009B4DF5" w:rsidP="001941E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Pr="00851DED">
              <w:rPr>
                <w:rFonts w:ascii="Calibri" w:eastAsia="Times New Roman" w:hAnsi="Calibri" w:cs="Calibri"/>
              </w:rPr>
              <w:t> </w:t>
            </w:r>
          </w:p>
        </w:tc>
      </w:tr>
      <w:tr w:rsidR="009B4DF5" w:rsidRPr="00851DED" w14:paraId="080DF980"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DE9F941"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540C0076"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B7AA481"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5B05C972" w14:textId="149B3F47" w:rsidR="009B4DF5" w:rsidRPr="00585574" w:rsidRDefault="009B4DF5" w:rsidP="001941E5">
            <w:pPr>
              <w:spacing w:after="0" w:line="240" w:lineRule="auto"/>
              <w:textAlignment w:val="baseline"/>
              <w:rPr>
                <w:rFonts w:eastAsia="Times New Roman" w:cstheme="minorHAnsi"/>
                <w:sz w:val="18"/>
                <w:szCs w:val="18"/>
              </w:rPr>
            </w:pPr>
            <w:r w:rsidRPr="00585574">
              <w:rPr>
                <w:rFonts w:eastAsia="Times New Roman" w:cstheme="minorHAnsi"/>
              </w:rPr>
              <w:t>20</w:t>
            </w:r>
          </w:p>
        </w:tc>
      </w:tr>
      <w:tr w:rsidR="009B4DF5" w:rsidRPr="00851DED" w14:paraId="62CB1CA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B296A3C"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1EDD4542" w14:textId="497ADB80" w:rsidR="009B4DF5" w:rsidRPr="00851DED" w:rsidRDefault="009B4DF5" w:rsidP="001941E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 Input</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29B6B711"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6199C298"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9B4DF5" w:rsidRPr="00851DED" w14:paraId="5C9A19B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5163D68"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7E80F27" w14:textId="717F4FB5" w:rsidR="009B4DF5" w:rsidRPr="00851DED" w:rsidRDefault="0020283C" w:rsidP="001941E5">
            <w:pPr>
              <w:spacing w:after="0" w:line="240" w:lineRule="auto"/>
              <w:textAlignment w:val="baseline"/>
              <w:rPr>
                <w:rFonts w:ascii="Segoe UI" w:eastAsia="Times New Roman" w:hAnsi="Segoe UI" w:cs="Segoe UI"/>
                <w:sz w:val="18"/>
                <w:szCs w:val="18"/>
              </w:rPr>
            </w:pPr>
            <w:r>
              <w:rPr>
                <w:rFonts w:ascii="Calibri" w:eastAsia="Times New Roman" w:hAnsi="Calibri" w:cs="Calibri"/>
              </w:rPr>
              <w:t>Quantity of the dispensed medication</w:t>
            </w:r>
          </w:p>
        </w:tc>
      </w:tr>
      <w:tr w:rsidR="009B4DF5" w:rsidRPr="00851DED" w14:paraId="38BC3606"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ED882EE" w14:textId="77777777" w:rsidR="009B4DF5" w:rsidRPr="00851DED" w:rsidRDefault="009B4DF5" w:rsidP="001941E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3239FF4" w14:textId="784780FF" w:rsidR="009B4DF5" w:rsidRPr="00851DED" w:rsidRDefault="00442299" w:rsidP="001941E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AdministeredMedication</w:t>
            </w:r>
            <w:proofErr w:type="spellEnd"/>
            <w:r>
              <w:rPr>
                <w:rFonts w:ascii="Calibri" w:eastAsia="Times New Roman" w:hAnsi="Calibri" w:cs="Calibri"/>
              </w:rPr>
              <w:t xml:space="preserve"> Table in </w:t>
            </w:r>
            <w:r w:rsidR="009B4DF5" w:rsidRPr="00851DED">
              <w:rPr>
                <w:rFonts w:ascii="Calibri" w:eastAsia="Times New Roman" w:hAnsi="Calibri" w:cs="Calibri"/>
              </w:rPr>
              <w:t>ADC Database </w:t>
            </w:r>
          </w:p>
        </w:tc>
      </w:tr>
    </w:tbl>
    <w:p w14:paraId="17ECB6F5" w14:textId="77777777" w:rsidR="009B4DF5" w:rsidRDefault="009B4DF5" w:rsidP="00095240"/>
    <w:p w14:paraId="5EA6D12A" w14:textId="77777777" w:rsidR="00437926" w:rsidRDefault="00437926" w:rsidP="00887159">
      <w:pPr>
        <w:pStyle w:val="Heading2"/>
      </w:pPr>
      <w:r>
        <w:br w:type="page"/>
      </w:r>
    </w:p>
    <w:p w14:paraId="6D3A0C14" w14:textId="461D2D2C" w:rsidR="00887159" w:rsidRDefault="00887159" w:rsidP="00887159">
      <w:pPr>
        <w:pStyle w:val="Heading2"/>
      </w:pPr>
      <w:bookmarkStart w:id="374" w:name="_Toc69370053"/>
      <w:r>
        <w:t>Assigned</w:t>
      </w:r>
      <w:r w:rsidR="00287CF1">
        <w:t xml:space="preserve"> </w:t>
      </w:r>
      <w:r>
        <w:t>Medication Table</w:t>
      </w:r>
      <w:bookmarkEnd w:id="374"/>
    </w:p>
    <w:p w14:paraId="0EC59F07" w14:textId="77777777" w:rsidR="00887159" w:rsidRDefault="00887159"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887159" w:rsidRPr="00851DED" w14:paraId="0F30D65A"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34D1F418"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758E1176"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6640C66A"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E08B5BC"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887159" w:rsidRPr="00851DED" w14:paraId="65A5F248"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F9BE122"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A18B628"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21111073"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6B0BF41"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887159" w:rsidRPr="00851DED" w14:paraId="373F85B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A4CB3E9"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B9EBFDE" w14:textId="798708A9" w:rsidR="00887159" w:rsidRPr="00851DED" w:rsidRDefault="00BA11D3" w:rsidP="00751012">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887159" w:rsidRPr="00851DED">
              <w:rPr>
                <w:rFonts w:ascii="Calibri" w:eastAsia="Times New Roman" w:hAnsi="Calibri" w:cs="Calibri"/>
              </w:rPr>
              <w:t xml:space="preserve">enerated by the system when </w:t>
            </w:r>
            <w:r>
              <w:rPr>
                <w:rFonts w:ascii="Calibri" w:eastAsia="Times New Roman" w:hAnsi="Calibri" w:cs="Calibri"/>
              </w:rPr>
              <w:t xml:space="preserve">a </w:t>
            </w:r>
            <w:r w:rsidR="00887159"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43399C3"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A9EC02D"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887159" w:rsidRPr="00851DED" w14:paraId="16D26E7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AFAAC8F"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A6459B7" w14:textId="17E8C49F"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887159" w:rsidRPr="00851DED" w14:paraId="76A8AAB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1E397EE"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34845C0" w14:textId="09AC8E59" w:rsidR="00887159" w:rsidRPr="00851DED" w:rsidRDefault="00887159" w:rsidP="0075101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proofErr w:type="spellEnd"/>
            <w:r>
              <w:rPr>
                <w:rFonts w:ascii="Calibri" w:eastAsia="Times New Roman" w:hAnsi="Calibri" w:cs="Calibri"/>
              </w:rPr>
              <w:t xml:space="preserve"> Table in </w:t>
            </w:r>
            <w:r w:rsidRPr="00851DED">
              <w:rPr>
                <w:rFonts w:ascii="Calibri" w:eastAsia="Times New Roman" w:hAnsi="Calibri" w:cs="Calibri"/>
              </w:rPr>
              <w:t>ADC Database </w:t>
            </w:r>
          </w:p>
        </w:tc>
      </w:tr>
    </w:tbl>
    <w:p w14:paraId="69110707" w14:textId="77777777" w:rsidR="005D22C3" w:rsidRDefault="005D22C3"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887159" w:rsidRPr="00851DED" w14:paraId="0347C02D" w14:textId="77777777" w:rsidTr="003273EF">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39C163CE"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4B1E9D3E" w14:textId="16DCC3DE" w:rsidR="00887159" w:rsidRPr="00851DED" w:rsidRDefault="009671D9" w:rsidP="0075101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w:t>
            </w:r>
            <w:r w:rsidR="00887159" w:rsidRPr="00851DED">
              <w:rPr>
                <w:rFonts w:ascii="Calibri" w:eastAsia="Times New Roman" w:hAnsi="Calibri" w:cs="Calibri"/>
              </w:rPr>
              <w:t>TUID</w:t>
            </w:r>
            <w:proofErr w:type="spellEnd"/>
            <w:r w:rsidR="00887159"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70833155"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7408739A"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887159" w:rsidRPr="00851DED" w14:paraId="292FE690"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72A4411B"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2262A2F2" w14:textId="5E227BA1" w:rsidR="00887159" w:rsidRPr="00851DED" w:rsidRDefault="009671D9" w:rsidP="00751012">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Medication Table</w:t>
            </w:r>
            <w:r w:rsidR="00887159"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3D11EB51"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37D4E40"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887159" w:rsidRPr="00851DED" w14:paraId="0BD4C560"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DACD8C9"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5B0572E1" w14:textId="5CAF1C29"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Generated</w:t>
            </w:r>
            <w:r w:rsidR="00EB1B44">
              <w:rPr>
                <w:rFonts w:ascii="Calibri" w:eastAsia="Times New Roman" w:hAnsi="Calibri" w:cs="Calibri"/>
              </w:rPr>
              <w:t xml:space="preserve"> in the Medication Table</w:t>
            </w: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7B151619"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2FDC0A7"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887159" w:rsidRPr="00851DED" w14:paraId="172FA053"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7CA4AD57"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6D07BF1" w14:textId="28898CE8"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887159" w:rsidRPr="00851DED" w14:paraId="4D603B21"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1926467A" w14:textId="77777777" w:rsidR="00887159" w:rsidRPr="00851DED" w:rsidRDefault="00887159" w:rsidP="0075101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C6A843E" w14:textId="64E740D5" w:rsidR="00887159" w:rsidRPr="00851DED" w:rsidRDefault="0088755F" w:rsidP="0075101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proofErr w:type="spellEnd"/>
            <w:r>
              <w:rPr>
                <w:rFonts w:ascii="Calibri" w:eastAsia="Times New Roman" w:hAnsi="Calibri" w:cs="Calibri"/>
              </w:rPr>
              <w:t xml:space="preserve"> Table in </w:t>
            </w:r>
            <w:r w:rsidR="00887159" w:rsidRPr="00851DED">
              <w:rPr>
                <w:rFonts w:ascii="Calibri" w:eastAsia="Times New Roman" w:hAnsi="Calibri" w:cs="Calibri"/>
              </w:rPr>
              <w:t>ADC Database </w:t>
            </w:r>
          </w:p>
        </w:tc>
      </w:tr>
    </w:tbl>
    <w:p w14:paraId="5633C6D0" w14:textId="77777777" w:rsidR="0088755F" w:rsidRDefault="0088755F"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8"/>
        <w:gridCol w:w="938"/>
      </w:tblGrid>
      <w:tr w:rsidR="00F22DCD" w:rsidRPr="00851DED" w14:paraId="2F6A495F"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42A3998C"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19466BA6" w14:textId="7C6812BB" w:rsidR="00F22DCD" w:rsidRPr="00851DED" w:rsidRDefault="003062DE" w:rsidP="0007572C">
            <w:pPr>
              <w:spacing w:after="0" w:line="240" w:lineRule="auto"/>
              <w:textAlignment w:val="baseline"/>
              <w:rPr>
                <w:rFonts w:ascii="Segoe UI" w:eastAsia="Times New Roman" w:hAnsi="Segoe UI" w:cs="Segoe UI"/>
                <w:sz w:val="18"/>
                <w:szCs w:val="18"/>
              </w:rPr>
            </w:pPr>
            <w:r>
              <w:rPr>
                <w:rFonts w:ascii="Calibri" w:eastAsia="Times New Roman" w:hAnsi="Calibri" w:cs="Calibri"/>
              </w:rPr>
              <w:t>Quantity</w:t>
            </w:r>
            <w:r w:rsidR="00F22DCD"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3D9C8656"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38DA7293" w14:textId="71BCF3E8" w:rsidR="00F22DCD" w:rsidRPr="00851DED" w:rsidRDefault="004F290B" w:rsidP="0007572C">
            <w:pPr>
              <w:spacing w:after="0" w:line="240" w:lineRule="auto"/>
              <w:textAlignment w:val="baseline"/>
              <w:rPr>
                <w:rFonts w:ascii="Segoe UI" w:eastAsia="Times New Roman" w:hAnsi="Segoe UI" w:cs="Segoe UI"/>
                <w:sz w:val="18"/>
                <w:szCs w:val="18"/>
              </w:rPr>
            </w:pPr>
            <w:r>
              <w:rPr>
                <w:rFonts w:ascii="Calibri" w:eastAsia="Times New Roman" w:hAnsi="Calibri" w:cs="Calibri"/>
              </w:rPr>
              <w:t>I</w:t>
            </w:r>
            <w:r w:rsidR="00881274">
              <w:rPr>
                <w:rFonts w:ascii="Calibri" w:eastAsia="Times New Roman" w:hAnsi="Calibri" w:cs="Calibri"/>
              </w:rPr>
              <w:t>nteger</w:t>
            </w:r>
          </w:p>
        </w:tc>
      </w:tr>
      <w:tr w:rsidR="00F22DCD" w:rsidRPr="00851DED" w14:paraId="222C9CBF"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B8D7E6E"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1E380F4A"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7AF4EBD"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4B6CA617" w14:textId="582CDE9D" w:rsidR="00F22DCD" w:rsidRPr="00851DED" w:rsidRDefault="00F22DCD" w:rsidP="0007572C">
            <w:pPr>
              <w:spacing w:after="0" w:line="240" w:lineRule="auto"/>
              <w:textAlignment w:val="baseline"/>
              <w:rPr>
                <w:rFonts w:ascii="Segoe UI" w:eastAsia="Times New Roman" w:hAnsi="Segoe UI" w:cs="Segoe UI"/>
                <w:sz w:val="18"/>
                <w:szCs w:val="18"/>
              </w:rPr>
            </w:pPr>
          </w:p>
        </w:tc>
      </w:tr>
      <w:tr w:rsidR="00F22DCD" w:rsidRPr="00851DED" w14:paraId="5F74501C"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485FD71" w14:textId="77777777" w:rsidR="00F22DCD" w:rsidRPr="00851DED" w:rsidRDefault="00F22DCD" w:rsidP="0007572C">
            <w:pPr>
              <w:spacing w:after="0" w:line="240" w:lineRule="auto"/>
              <w:textAlignment w:val="baseline"/>
              <w:rPr>
                <w:rFonts w:ascii="Calibri" w:eastAsia="Times New Roman" w:hAnsi="Calibri" w:cs="Calibri"/>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4358986A" w14:textId="4777CFCD" w:rsidR="00F22DCD" w:rsidRPr="00851DED" w:rsidRDefault="004F290B" w:rsidP="0007572C">
            <w:pPr>
              <w:spacing w:after="0" w:line="240" w:lineRule="auto"/>
              <w:textAlignment w:val="baseline"/>
              <w:rPr>
                <w:rFonts w:ascii="Calibri" w:eastAsia="Times New Roman" w:hAnsi="Calibri" w:cs="Calibri"/>
              </w:rPr>
            </w:pPr>
            <w:r>
              <w:rPr>
                <w:rFonts w:ascii="Calibri" w:eastAsia="Times New Roman" w:hAnsi="Calibri" w:cs="Calibri"/>
              </w:rPr>
              <w:t>Charge Nurse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8DBF579"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6964EA10"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22DCD" w:rsidRPr="00851DED" w14:paraId="044A7755"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C323C62"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3EA72FE" w14:textId="4C643394" w:rsidR="00F22DCD" w:rsidRPr="00851DED" w:rsidRDefault="0076532A" w:rsidP="0007572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w:t>
            </w:r>
            <w:r w:rsidR="004F290B">
              <w:rPr>
                <w:rFonts w:ascii="Calibri" w:eastAsia="Times New Roman" w:hAnsi="Calibri" w:cs="Calibri"/>
              </w:rPr>
              <w:t>quantity</w:t>
            </w:r>
            <w:r>
              <w:rPr>
                <w:rFonts w:ascii="Calibri" w:eastAsia="Times New Roman" w:hAnsi="Calibri" w:cs="Calibri"/>
              </w:rPr>
              <w:t xml:space="preserve"> of medication assigned to the </w:t>
            </w:r>
            <w:r w:rsidR="00692521">
              <w:rPr>
                <w:rFonts w:ascii="Calibri" w:eastAsia="Times New Roman" w:hAnsi="Calibri" w:cs="Calibri"/>
              </w:rPr>
              <w:t>patient</w:t>
            </w:r>
          </w:p>
        </w:tc>
      </w:tr>
      <w:tr w:rsidR="00F22DCD" w:rsidRPr="00851DED" w14:paraId="29A0315C"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7D0B180" w14:textId="77777777" w:rsidR="00F22DCD" w:rsidRPr="00851DED" w:rsidRDefault="00F22DCD" w:rsidP="000757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C364920" w14:textId="26BF0759" w:rsidR="00F22DCD" w:rsidRPr="00851DED" w:rsidRDefault="00692521" w:rsidP="0007572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proofErr w:type="spellEnd"/>
            <w:r>
              <w:rPr>
                <w:rFonts w:ascii="Calibri" w:eastAsia="Times New Roman" w:hAnsi="Calibri" w:cs="Calibri"/>
              </w:rPr>
              <w:t xml:space="preserve"> Table in </w:t>
            </w:r>
            <w:r w:rsidR="00F22DCD" w:rsidRPr="00851DED">
              <w:rPr>
                <w:rFonts w:ascii="Calibri" w:eastAsia="Times New Roman" w:hAnsi="Calibri" w:cs="Calibri"/>
              </w:rPr>
              <w:t>ADC Database </w:t>
            </w:r>
          </w:p>
        </w:tc>
      </w:tr>
    </w:tbl>
    <w:p w14:paraId="3EF7C73F" w14:textId="77777777" w:rsidR="00F22DCD" w:rsidRDefault="00F22DCD"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0"/>
        <w:gridCol w:w="1158"/>
        <w:gridCol w:w="941"/>
      </w:tblGrid>
      <w:tr w:rsidR="00692521" w:rsidRPr="00851DED" w14:paraId="176849BE"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51148F8"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63294363" w14:textId="522C7163" w:rsidR="00692521" w:rsidRPr="00851DED" w:rsidRDefault="00881274" w:rsidP="00102913">
            <w:pPr>
              <w:spacing w:after="0" w:line="240" w:lineRule="auto"/>
              <w:textAlignment w:val="baseline"/>
              <w:rPr>
                <w:rFonts w:ascii="Segoe UI" w:eastAsia="Times New Roman" w:hAnsi="Segoe UI" w:cs="Segoe UI"/>
                <w:sz w:val="18"/>
                <w:szCs w:val="18"/>
              </w:rPr>
            </w:pPr>
            <w:r>
              <w:rPr>
                <w:rFonts w:ascii="Calibri" w:eastAsia="Times New Roman" w:hAnsi="Calibri" w:cs="Calibri"/>
              </w:rPr>
              <w:t>Measure</w:t>
            </w:r>
            <w:r w:rsidR="00692521"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410B0767"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1" w:type="dxa"/>
            <w:tcBorders>
              <w:top w:val="single" w:sz="6" w:space="0" w:color="000000"/>
              <w:left w:val="outset" w:sz="6" w:space="0" w:color="auto"/>
              <w:bottom w:val="single" w:sz="6" w:space="0" w:color="000000"/>
              <w:right w:val="single" w:sz="6" w:space="0" w:color="000000"/>
            </w:tcBorders>
            <w:shd w:val="clear" w:color="auto" w:fill="auto"/>
            <w:hideMark/>
          </w:tcPr>
          <w:p w14:paraId="5F27DD79" w14:textId="7ECCD624" w:rsidR="00692521" w:rsidRPr="00851DED" w:rsidRDefault="00881274" w:rsidP="00102913">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00692521" w:rsidRPr="00851DED">
              <w:rPr>
                <w:rFonts w:ascii="Calibri" w:eastAsia="Times New Roman" w:hAnsi="Calibri" w:cs="Calibri"/>
              </w:rPr>
              <w:t> </w:t>
            </w:r>
          </w:p>
        </w:tc>
      </w:tr>
      <w:tr w:rsidR="00692521" w:rsidRPr="00851DED" w14:paraId="5474756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6E1CF40"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6FD879D4"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5EC6A0F7"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051A13C1" w14:textId="4CF6BCA6" w:rsidR="00692521" w:rsidRPr="00851DED" w:rsidRDefault="00881274" w:rsidP="00102913">
            <w:pPr>
              <w:spacing w:after="0" w:line="240" w:lineRule="auto"/>
              <w:textAlignment w:val="baseline"/>
              <w:rPr>
                <w:rFonts w:ascii="Segoe UI" w:eastAsia="Times New Roman" w:hAnsi="Segoe UI" w:cs="Segoe UI"/>
                <w:sz w:val="18"/>
                <w:szCs w:val="18"/>
              </w:rPr>
            </w:pPr>
            <w:r>
              <w:rPr>
                <w:rFonts w:ascii="Calibri" w:eastAsia="Times New Roman" w:hAnsi="Calibri" w:cs="Calibri"/>
              </w:rPr>
              <w:t>10</w:t>
            </w:r>
          </w:p>
        </w:tc>
      </w:tr>
      <w:tr w:rsidR="00692521" w:rsidRPr="00851DED" w14:paraId="2E3B9939"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2C9DE25"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655BFB78" w14:textId="583BF307" w:rsidR="00692521" w:rsidRPr="00851DED" w:rsidRDefault="004F290B" w:rsidP="00102913">
            <w:pPr>
              <w:spacing w:after="0" w:line="240" w:lineRule="auto"/>
              <w:textAlignment w:val="baseline"/>
              <w:rPr>
                <w:rFonts w:ascii="Segoe UI" w:eastAsia="Times New Roman" w:hAnsi="Segoe UI" w:cs="Segoe UI"/>
                <w:sz w:val="18"/>
                <w:szCs w:val="18"/>
              </w:rPr>
            </w:pPr>
            <w:r>
              <w:rPr>
                <w:rFonts w:ascii="Calibri" w:eastAsia="Times New Roman" w:hAnsi="Calibri" w:cs="Calibri"/>
              </w:rPr>
              <w:t>Charge Nurse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4CB161E"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1" w:type="dxa"/>
            <w:tcBorders>
              <w:top w:val="outset" w:sz="6" w:space="0" w:color="auto"/>
              <w:left w:val="outset" w:sz="6" w:space="0" w:color="auto"/>
              <w:bottom w:val="single" w:sz="6" w:space="0" w:color="000000"/>
              <w:right w:val="single" w:sz="6" w:space="0" w:color="000000"/>
            </w:tcBorders>
            <w:shd w:val="clear" w:color="auto" w:fill="auto"/>
            <w:hideMark/>
          </w:tcPr>
          <w:p w14:paraId="4E1C497A"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92521" w:rsidRPr="00851DED" w14:paraId="600CCB89"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F71F99F"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54841B0" w14:textId="2D400AB4" w:rsidR="00692521" w:rsidRPr="00851DED" w:rsidRDefault="00442EBD" w:rsidP="00102913">
            <w:pPr>
              <w:spacing w:after="0" w:line="240" w:lineRule="auto"/>
              <w:textAlignment w:val="baseline"/>
              <w:rPr>
                <w:rFonts w:ascii="Segoe UI" w:eastAsia="Times New Roman" w:hAnsi="Segoe UI" w:cs="Segoe UI"/>
                <w:sz w:val="18"/>
                <w:szCs w:val="18"/>
              </w:rPr>
            </w:pPr>
            <w:r>
              <w:rPr>
                <w:rFonts w:ascii="Calibri" w:eastAsia="Times New Roman" w:hAnsi="Calibri" w:cs="Calibri"/>
              </w:rPr>
              <w:t>Do</w:t>
            </w:r>
            <w:r w:rsidR="00B5211C">
              <w:rPr>
                <w:rFonts w:ascii="Calibri" w:eastAsia="Times New Roman" w:hAnsi="Calibri" w:cs="Calibri"/>
              </w:rPr>
              <w:t>sage of the assigned medication</w:t>
            </w:r>
          </w:p>
        </w:tc>
      </w:tr>
      <w:tr w:rsidR="00692521" w:rsidRPr="00851DED" w14:paraId="2986E713"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5E9355D" w14:textId="77777777" w:rsidR="00692521" w:rsidRPr="00851DED" w:rsidRDefault="00692521" w:rsidP="00102913">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EB10E85" w14:textId="3E2F1E73" w:rsidR="00692521" w:rsidRPr="00851DED" w:rsidRDefault="006100D2" w:rsidP="00102913">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proofErr w:type="spellEnd"/>
            <w:r>
              <w:rPr>
                <w:rFonts w:ascii="Calibri" w:eastAsia="Times New Roman" w:hAnsi="Calibri" w:cs="Calibri"/>
              </w:rPr>
              <w:t xml:space="preserve"> Table in </w:t>
            </w:r>
            <w:r w:rsidR="00692521" w:rsidRPr="00851DED">
              <w:rPr>
                <w:rFonts w:ascii="Calibri" w:eastAsia="Times New Roman" w:hAnsi="Calibri" w:cs="Calibri"/>
              </w:rPr>
              <w:t>ADC Database </w:t>
            </w:r>
          </w:p>
        </w:tc>
      </w:tr>
    </w:tbl>
    <w:p w14:paraId="00520187" w14:textId="77777777" w:rsidR="00692521" w:rsidRDefault="00692521"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0"/>
        <w:gridCol w:w="1158"/>
        <w:gridCol w:w="940"/>
      </w:tblGrid>
      <w:tr w:rsidR="008B63FE" w:rsidRPr="00851DED" w14:paraId="5DE32977" w14:textId="77777777" w:rsidTr="003273EF">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3DC6C17A"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0CF92B3B" w14:textId="237F5269" w:rsidR="008B63FE" w:rsidRPr="00A41B03" w:rsidRDefault="008B63FE" w:rsidP="00C25D5D">
            <w:pPr>
              <w:spacing w:after="0" w:line="240" w:lineRule="auto"/>
              <w:textAlignment w:val="baseline"/>
              <w:rPr>
                <w:rFonts w:eastAsia="Times New Roman" w:cstheme="minorHAnsi"/>
                <w:sz w:val="18"/>
                <w:szCs w:val="18"/>
              </w:rPr>
            </w:pPr>
            <w:r w:rsidRPr="00A41B03">
              <w:rPr>
                <w:rFonts w:eastAsia="Times New Roman" w:cstheme="minorHAnsi"/>
              </w:rPr>
              <w:t>Method</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4DFC3BF7"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60956226" w14:textId="77777777" w:rsidR="008B63FE" w:rsidRPr="00851DED" w:rsidRDefault="008B63FE" w:rsidP="00C25D5D">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8B63FE" w:rsidRPr="00851DED" w14:paraId="7FD04EFC"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6EBA9604"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071A04DA"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C38DA2B"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7C165538" w14:textId="5DFEA4F8" w:rsidR="008B63FE" w:rsidRPr="00585574" w:rsidRDefault="002F719E" w:rsidP="00C25D5D">
            <w:pPr>
              <w:spacing w:after="0" w:line="240" w:lineRule="auto"/>
              <w:textAlignment w:val="baseline"/>
              <w:rPr>
                <w:rFonts w:eastAsia="Times New Roman" w:cstheme="minorHAnsi"/>
                <w:sz w:val="18"/>
                <w:szCs w:val="18"/>
              </w:rPr>
            </w:pPr>
            <w:r w:rsidRPr="00585574">
              <w:rPr>
                <w:rFonts w:eastAsia="Times New Roman" w:cstheme="minorHAnsi"/>
              </w:rPr>
              <w:t>50</w:t>
            </w:r>
          </w:p>
        </w:tc>
      </w:tr>
      <w:tr w:rsidR="008B63FE" w:rsidRPr="00851DED" w14:paraId="0FEFA74B"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5730D4F"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59D281F7" w14:textId="3A058155" w:rsidR="008B63FE" w:rsidRPr="00585574" w:rsidRDefault="00C87B13" w:rsidP="00C25D5D">
            <w:pPr>
              <w:spacing w:after="0" w:line="240" w:lineRule="auto"/>
              <w:textAlignment w:val="baseline"/>
              <w:rPr>
                <w:rFonts w:eastAsia="Times New Roman" w:cstheme="minorHAnsi"/>
                <w:sz w:val="18"/>
                <w:szCs w:val="18"/>
              </w:rPr>
            </w:pPr>
            <w:r w:rsidRPr="00585574">
              <w:rPr>
                <w:rFonts w:eastAsia="Times New Roman" w:cstheme="minorHAnsi"/>
              </w:rPr>
              <w:t>Charge Nurse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BD0BAB7"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11980475"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8B63FE" w:rsidRPr="00851DED" w14:paraId="38A46C0F"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7F190DB"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94F0CA3" w14:textId="2FB8B8AB" w:rsidR="008B63FE" w:rsidRPr="00851DED" w:rsidRDefault="00C87B13" w:rsidP="00C25D5D">
            <w:pPr>
              <w:spacing w:after="0" w:line="240" w:lineRule="auto"/>
              <w:textAlignment w:val="baseline"/>
              <w:rPr>
                <w:rFonts w:ascii="Segoe UI" w:eastAsia="Times New Roman" w:hAnsi="Segoe UI" w:cs="Segoe UI"/>
                <w:sz w:val="18"/>
                <w:szCs w:val="18"/>
              </w:rPr>
            </w:pPr>
            <w:r>
              <w:rPr>
                <w:rFonts w:ascii="Calibri" w:eastAsia="Times New Roman" w:hAnsi="Calibri" w:cs="Calibri"/>
              </w:rPr>
              <w:t>Describes the method by which the patient needs to take medication</w:t>
            </w:r>
          </w:p>
        </w:tc>
      </w:tr>
      <w:tr w:rsidR="008B63FE" w:rsidRPr="00851DED" w14:paraId="2883660B"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16D240B0" w14:textId="77777777" w:rsidR="008B63FE" w:rsidRPr="00851DED" w:rsidRDefault="008B63FE" w:rsidP="00C25D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B084D1F" w14:textId="77777777" w:rsidR="008B63FE" w:rsidRPr="00851DED" w:rsidRDefault="008B63FE" w:rsidP="00C25D5D">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proofErr w:type="spellEnd"/>
            <w:r>
              <w:rPr>
                <w:rFonts w:ascii="Calibri" w:eastAsia="Times New Roman" w:hAnsi="Calibri" w:cs="Calibri"/>
              </w:rPr>
              <w:t xml:space="preserve"> Table in </w:t>
            </w:r>
            <w:r w:rsidRPr="00851DED">
              <w:rPr>
                <w:rFonts w:ascii="Calibri" w:eastAsia="Times New Roman" w:hAnsi="Calibri" w:cs="Calibri"/>
              </w:rPr>
              <w:t>ADC Database </w:t>
            </w:r>
          </w:p>
        </w:tc>
      </w:tr>
    </w:tbl>
    <w:p w14:paraId="7442B280" w14:textId="77777777" w:rsidR="008B63FE" w:rsidRDefault="008B63FE"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3"/>
        <w:gridCol w:w="1157"/>
        <w:gridCol w:w="939"/>
      </w:tblGrid>
      <w:tr w:rsidR="006B0540" w:rsidRPr="00851DED" w14:paraId="4177B124"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066BC1E7"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left w:val="outset" w:sz="6" w:space="0" w:color="auto"/>
              <w:bottom w:val="single" w:sz="6" w:space="0" w:color="000000"/>
              <w:right w:val="single" w:sz="6" w:space="0" w:color="000000"/>
            </w:tcBorders>
            <w:shd w:val="clear" w:color="auto" w:fill="auto"/>
            <w:hideMark/>
          </w:tcPr>
          <w:p w14:paraId="6EFA7669" w14:textId="0044970A" w:rsidR="006B0540" w:rsidRPr="00851DED" w:rsidRDefault="0017223B" w:rsidP="00EF2E17">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Special</w:t>
            </w:r>
            <w:r w:rsidR="00AF6606">
              <w:rPr>
                <w:rFonts w:ascii="Calibri" w:eastAsia="Times New Roman" w:hAnsi="Calibri" w:cs="Calibri"/>
              </w:rPr>
              <w:t>Notes</w:t>
            </w:r>
            <w:proofErr w:type="spellEnd"/>
            <w:r w:rsidR="006B0540"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199D7C87"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49BF0D8D" w14:textId="714C611F" w:rsidR="006B0540" w:rsidRPr="00851DED" w:rsidRDefault="00AF6606" w:rsidP="00EF2E17">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B0540" w:rsidRPr="00851DED" w14:paraId="4CB81656"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7D38088"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77F69BB3"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4AC00801"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3FFF072" w14:textId="5F864A8D" w:rsidR="006B0540" w:rsidRPr="00851DED" w:rsidRDefault="00AF6606" w:rsidP="00EF2E17">
            <w:pPr>
              <w:spacing w:after="0" w:line="240" w:lineRule="auto"/>
              <w:textAlignment w:val="baseline"/>
              <w:rPr>
                <w:rFonts w:ascii="Segoe UI" w:eastAsia="Times New Roman" w:hAnsi="Segoe UI" w:cs="Segoe UI"/>
                <w:sz w:val="18"/>
                <w:szCs w:val="18"/>
              </w:rPr>
            </w:pPr>
            <w:r>
              <w:rPr>
                <w:rFonts w:ascii="Calibri" w:eastAsia="Times New Roman" w:hAnsi="Calibri" w:cs="Calibri"/>
              </w:rPr>
              <w:t>255</w:t>
            </w:r>
          </w:p>
        </w:tc>
      </w:tr>
      <w:tr w:rsidR="006B0540" w:rsidRPr="00851DED" w14:paraId="3269865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D3DC1AD"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right w:val="single" w:sz="6" w:space="0" w:color="000000"/>
            </w:tcBorders>
            <w:shd w:val="clear" w:color="auto" w:fill="auto"/>
            <w:hideMark/>
          </w:tcPr>
          <w:p w14:paraId="553BDAEB" w14:textId="0B893EBC" w:rsidR="006B0540" w:rsidRPr="00FC53C6" w:rsidRDefault="00C87B13" w:rsidP="00EF2E17">
            <w:pPr>
              <w:spacing w:after="0" w:line="240" w:lineRule="auto"/>
              <w:textAlignment w:val="baseline"/>
              <w:rPr>
                <w:rFonts w:eastAsia="Times New Roman" w:cstheme="minorHAnsi"/>
                <w:sz w:val="18"/>
                <w:szCs w:val="18"/>
              </w:rPr>
            </w:pPr>
            <w:r w:rsidRPr="00FC53C6">
              <w:rPr>
                <w:rFonts w:eastAsia="Times New Roman" w:cstheme="minorHAnsi"/>
              </w:rPr>
              <w:t>Charge Nurse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744A57BD"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314DCDA" w14:textId="1781ABD3" w:rsidR="006B0540" w:rsidRPr="00851DED" w:rsidRDefault="006B2E3F" w:rsidP="00EF2E17">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6B0540" w:rsidRPr="00851DED" w14:paraId="0CF322D8"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5529337"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19F725C" w14:textId="4A89E400" w:rsidR="006B0540" w:rsidRPr="00851DED" w:rsidRDefault="00597DBC" w:rsidP="00EF2E17">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Contains </w:t>
            </w:r>
            <w:r w:rsidR="00AF6606">
              <w:rPr>
                <w:rFonts w:ascii="Calibri" w:eastAsia="Times New Roman" w:hAnsi="Calibri" w:cs="Calibri"/>
              </w:rPr>
              <w:t xml:space="preserve">notes that need to be </w:t>
            </w:r>
            <w:proofErr w:type="gramStart"/>
            <w:r w:rsidR="00AF6606">
              <w:rPr>
                <w:rFonts w:ascii="Calibri" w:eastAsia="Times New Roman" w:hAnsi="Calibri" w:cs="Calibri"/>
              </w:rPr>
              <w:t>taken into account</w:t>
            </w:r>
            <w:proofErr w:type="gramEnd"/>
            <w:r w:rsidR="00AF6606">
              <w:rPr>
                <w:rFonts w:ascii="Calibri" w:eastAsia="Times New Roman" w:hAnsi="Calibri" w:cs="Calibri"/>
              </w:rPr>
              <w:t xml:space="preserve"> about the </w:t>
            </w:r>
            <w:r w:rsidR="00D97788">
              <w:rPr>
                <w:rFonts w:ascii="Calibri" w:eastAsia="Times New Roman" w:hAnsi="Calibri" w:cs="Calibri"/>
              </w:rPr>
              <w:t>medication</w:t>
            </w:r>
          </w:p>
        </w:tc>
      </w:tr>
      <w:tr w:rsidR="006B0540" w:rsidRPr="00851DED" w14:paraId="2FA27A33"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68C6FD7" w14:textId="77777777" w:rsidR="006B0540" w:rsidRPr="00851DED" w:rsidRDefault="006B0540" w:rsidP="00EF2E1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34AB6DDD" w14:textId="7F89222E" w:rsidR="006B0540" w:rsidRPr="00851DED" w:rsidRDefault="00B406D8" w:rsidP="00EF2E17">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AssignedMedication</w:t>
            </w:r>
            <w:proofErr w:type="spellEnd"/>
            <w:r>
              <w:rPr>
                <w:rFonts w:ascii="Calibri" w:eastAsia="Times New Roman" w:hAnsi="Calibri" w:cs="Calibri"/>
              </w:rPr>
              <w:t xml:space="preserve"> Table in </w:t>
            </w:r>
            <w:r w:rsidR="006B0540" w:rsidRPr="00851DED">
              <w:rPr>
                <w:rFonts w:ascii="Calibri" w:eastAsia="Times New Roman" w:hAnsi="Calibri" w:cs="Calibri"/>
              </w:rPr>
              <w:t>ADC Database </w:t>
            </w:r>
          </w:p>
        </w:tc>
      </w:tr>
    </w:tbl>
    <w:p w14:paraId="70341F40" w14:textId="77777777" w:rsidR="00B406D8" w:rsidRDefault="00B406D8" w:rsidP="00887159"/>
    <w:p w14:paraId="4884090A" w14:textId="77777777" w:rsidR="00437926" w:rsidRDefault="00437926" w:rsidP="00887159"/>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6"/>
        <w:gridCol w:w="4608"/>
        <w:gridCol w:w="1134"/>
        <w:gridCol w:w="1216"/>
      </w:tblGrid>
      <w:tr w:rsidR="00B406D8" w:rsidRPr="00851DED" w14:paraId="1F4F068B" w14:textId="77777777" w:rsidTr="003273EF">
        <w:tc>
          <w:tcPr>
            <w:tcW w:w="2386" w:type="dxa"/>
            <w:tcBorders>
              <w:top w:val="single" w:sz="6" w:space="0" w:color="000000"/>
              <w:left w:val="single" w:sz="6" w:space="0" w:color="000000"/>
              <w:bottom w:val="single" w:sz="6" w:space="0" w:color="000000"/>
              <w:right w:val="single" w:sz="6" w:space="0" w:color="000000"/>
            </w:tcBorders>
            <w:shd w:val="clear" w:color="auto" w:fill="auto"/>
            <w:hideMark/>
          </w:tcPr>
          <w:p w14:paraId="2650BB62"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08" w:type="dxa"/>
            <w:tcBorders>
              <w:top w:val="single" w:sz="6" w:space="0" w:color="000000"/>
              <w:left w:val="outset" w:sz="6" w:space="0" w:color="auto"/>
              <w:bottom w:val="single" w:sz="6" w:space="0" w:color="000000"/>
              <w:right w:val="single" w:sz="6" w:space="0" w:color="000000"/>
            </w:tcBorders>
            <w:shd w:val="clear" w:color="auto" w:fill="auto"/>
            <w:hideMark/>
          </w:tcPr>
          <w:p w14:paraId="02315B86" w14:textId="5F133E48" w:rsidR="00B406D8" w:rsidRPr="00851DED" w:rsidRDefault="00B406D8" w:rsidP="00AB2E91">
            <w:pPr>
              <w:spacing w:after="0" w:line="240" w:lineRule="auto"/>
              <w:textAlignment w:val="baseline"/>
              <w:rPr>
                <w:rFonts w:ascii="Segoe UI" w:eastAsia="Times New Roman" w:hAnsi="Segoe UI" w:cs="Segoe UI"/>
                <w:sz w:val="18"/>
                <w:szCs w:val="18"/>
              </w:rPr>
            </w:pPr>
            <w:r>
              <w:rPr>
                <w:rFonts w:ascii="Calibri" w:eastAsia="Times New Roman" w:hAnsi="Calibri" w:cs="Calibri"/>
              </w:rPr>
              <w:t>Date</w:t>
            </w:r>
            <w:r w:rsidRPr="00851DED">
              <w:rPr>
                <w:rFonts w:ascii="Calibri" w:eastAsia="Times New Roman" w:hAnsi="Calibri" w:cs="Calibri"/>
              </w:rPr>
              <w:t> </w:t>
            </w:r>
          </w:p>
        </w:tc>
        <w:tc>
          <w:tcPr>
            <w:tcW w:w="1134" w:type="dxa"/>
            <w:tcBorders>
              <w:top w:val="single" w:sz="6" w:space="0" w:color="000000"/>
              <w:left w:val="outset" w:sz="6" w:space="0" w:color="auto"/>
              <w:bottom w:val="single" w:sz="6" w:space="0" w:color="000000"/>
              <w:right w:val="single" w:sz="6" w:space="0" w:color="000000"/>
            </w:tcBorders>
            <w:shd w:val="clear" w:color="auto" w:fill="auto"/>
            <w:hideMark/>
          </w:tcPr>
          <w:p w14:paraId="3A90CAA5"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1216" w:type="dxa"/>
            <w:tcBorders>
              <w:top w:val="single" w:sz="6" w:space="0" w:color="000000"/>
              <w:left w:val="outset" w:sz="6" w:space="0" w:color="auto"/>
              <w:bottom w:val="single" w:sz="6" w:space="0" w:color="000000"/>
              <w:right w:val="single" w:sz="6" w:space="0" w:color="000000"/>
            </w:tcBorders>
            <w:shd w:val="clear" w:color="auto" w:fill="auto"/>
            <w:hideMark/>
          </w:tcPr>
          <w:p w14:paraId="5FBAE0CD" w14:textId="0A366740" w:rsidR="00B406D8" w:rsidRPr="008D63EE" w:rsidRDefault="00C87B13" w:rsidP="00AB2E91">
            <w:pPr>
              <w:spacing w:after="0" w:line="240" w:lineRule="auto"/>
              <w:textAlignment w:val="baseline"/>
              <w:rPr>
                <w:rFonts w:eastAsia="Times New Roman" w:cstheme="minorHAnsi"/>
                <w:sz w:val="18"/>
                <w:szCs w:val="18"/>
              </w:rPr>
            </w:pPr>
            <w:r w:rsidRPr="008D63EE">
              <w:rPr>
                <w:rFonts w:eastAsia="Times New Roman" w:cstheme="minorHAnsi"/>
              </w:rPr>
              <w:t>Date</w:t>
            </w:r>
          </w:p>
        </w:tc>
      </w:tr>
      <w:tr w:rsidR="00B406D8" w:rsidRPr="00851DED" w14:paraId="319F99CF" w14:textId="77777777" w:rsidTr="003273EF">
        <w:tc>
          <w:tcPr>
            <w:tcW w:w="2386" w:type="dxa"/>
            <w:tcBorders>
              <w:top w:val="outset" w:sz="6" w:space="0" w:color="auto"/>
              <w:left w:val="single" w:sz="6" w:space="0" w:color="000000"/>
              <w:bottom w:val="single" w:sz="6" w:space="0" w:color="000000"/>
              <w:right w:val="single" w:sz="6" w:space="0" w:color="000000"/>
            </w:tcBorders>
            <w:shd w:val="clear" w:color="auto" w:fill="auto"/>
            <w:hideMark/>
          </w:tcPr>
          <w:p w14:paraId="35BAD5D1"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08" w:type="dxa"/>
            <w:tcBorders>
              <w:top w:val="outset" w:sz="6" w:space="0" w:color="auto"/>
              <w:left w:val="outset" w:sz="6" w:space="0" w:color="auto"/>
              <w:bottom w:val="single" w:sz="6" w:space="0" w:color="000000"/>
              <w:right w:val="single" w:sz="6" w:space="0" w:color="000000"/>
            </w:tcBorders>
            <w:shd w:val="clear" w:color="auto" w:fill="auto"/>
            <w:hideMark/>
          </w:tcPr>
          <w:p w14:paraId="5BA98C2A"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34" w:type="dxa"/>
            <w:tcBorders>
              <w:top w:val="outset" w:sz="6" w:space="0" w:color="auto"/>
              <w:left w:val="outset" w:sz="6" w:space="0" w:color="auto"/>
              <w:bottom w:val="single" w:sz="6" w:space="0" w:color="000000"/>
              <w:right w:val="single" w:sz="6" w:space="0" w:color="000000"/>
            </w:tcBorders>
            <w:shd w:val="clear" w:color="auto" w:fill="auto"/>
            <w:hideMark/>
          </w:tcPr>
          <w:p w14:paraId="12730DEA"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62E977A3" w14:textId="021D52CD" w:rsidR="00B406D8" w:rsidRPr="00851DED" w:rsidRDefault="00B406D8" w:rsidP="00AB2E91">
            <w:pPr>
              <w:spacing w:after="0" w:line="240" w:lineRule="auto"/>
              <w:textAlignment w:val="baseline"/>
              <w:rPr>
                <w:rFonts w:ascii="Segoe UI" w:eastAsia="Times New Roman" w:hAnsi="Segoe UI" w:cs="Segoe UI"/>
                <w:sz w:val="18"/>
                <w:szCs w:val="18"/>
              </w:rPr>
            </w:pPr>
          </w:p>
        </w:tc>
      </w:tr>
      <w:tr w:rsidR="00B406D8" w:rsidRPr="00851DED" w14:paraId="0BAE7D50" w14:textId="77777777" w:rsidTr="003273EF">
        <w:tc>
          <w:tcPr>
            <w:tcW w:w="2386" w:type="dxa"/>
            <w:tcBorders>
              <w:top w:val="outset" w:sz="6" w:space="0" w:color="auto"/>
              <w:left w:val="single" w:sz="6" w:space="0" w:color="000000"/>
              <w:bottom w:val="single" w:sz="6" w:space="0" w:color="000000"/>
              <w:right w:val="single" w:sz="6" w:space="0" w:color="000000"/>
            </w:tcBorders>
            <w:shd w:val="clear" w:color="auto" w:fill="auto"/>
            <w:hideMark/>
          </w:tcPr>
          <w:p w14:paraId="52DC5BC3"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08" w:type="dxa"/>
            <w:tcBorders>
              <w:top w:val="outset" w:sz="6" w:space="0" w:color="auto"/>
              <w:left w:val="outset" w:sz="6" w:space="0" w:color="auto"/>
              <w:bottom w:val="single" w:sz="6" w:space="0" w:color="000000"/>
              <w:right w:val="single" w:sz="6" w:space="0" w:color="000000"/>
            </w:tcBorders>
            <w:shd w:val="clear" w:color="auto" w:fill="auto"/>
            <w:hideMark/>
          </w:tcPr>
          <w:p w14:paraId="6AB91F34" w14:textId="07BDB954" w:rsidR="00B406D8" w:rsidRPr="0037143A" w:rsidRDefault="00C87B13" w:rsidP="00AB2E91">
            <w:pPr>
              <w:spacing w:after="0" w:line="240" w:lineRule="auto"/>
              <w:textAlignment w:val="baseline"/>
              <w:rPr>
                <w:rFonts w:eastAsia="Times New Roman" w:cstheme="minorHAnsi"/>
                <w:sz w:val="18"/>
                <w:szCs w:val="18"/>
              </w:rPr>
            </w:pPr>
            <w:r w:rsidRPr="0037143A">
              <w:rPr>
                <w:rFonts w:eastAsia="Times New Roman" w:cstheme="minorHAnsi"/>
              </w:rPr>
              <w:t>Charge Nurse</w:t>
            </w:r>
          </w:p>
        </w:tc>
        <w:tc>
          <w:tcPr>
            <w:tcW w:w="1134" w:type="dxa"/>
            <w:tcBorders>
              <w:top w:val="outset" w:sz="6" w:space="0" w:color="auto"/>
              <w:left w:val="outset" w:sz="6" w:space="0" w:color="auto"/>
              <w:bottom w:val="single" w:sz="6" w:space="0" w:color="000000"/>
              <w:right w:val="single" w:sz="6" w:space="0" w:color="000000"/>
            </w:tcBorders>
            <w:shd w:val="clear" w:color="auto" w:fill="auto"/>
            <w:hideMark/>
          </w:tcPr>
          <w:p w14:paraId="5AEF0626"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1ECBCE1A" w14:textId="27524868"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7148CD">
              <w:rPr>
                <w:rFonts w:ascii="Calibri" w:eastAsia="Times New Roman" w:hAnsi="Calibri" w:cs="Calibri"/>
              </w:rPr>
              <w:t>mm/dd/</w:t>
            </w:r>
            <w:proofErr w:type="spellStart"/>
            <w:r w:rsidR="001009C2">
              <w:rPr>
                <w:rFonts w:ascii="Calibri" w:eastAsia="Times New Roman" w:hAnsi="Calibri" w:cs="Calibri"/>
              </w:rPr>
              <w:t>yyyy</w:t>
            </w:r>
            <w:proofErr w:type="spellEnd"/>
          </w:p>
        </w:tc>
      </w:tr>
      <w:tr w:rsidR="00B406D8" w:rsidRPr="00851DED" w14:paraId="447F5838" w14:textId="77777777" w:rsidTr="003273EF">
        <w:tc>
          <w:tcPr>
            <w:tcW w:w="2386" w:type="dxa"/>
            <w:tcBorders>
              <w:top w:val="outset" w:sz="6" w:space="0" w:color="auto"/>
              <w:left w:val="single" w:sz="6" w:space="0" w:color="000000"/>
              <w:bottom w:val="single" w:sz="6" w:space="0" w:color="000000"/>
              <w:right w:val="single" w:sz="6" w:space="0" w:color="000000"/>
            </w:tcBorders>
            <w:shd w:val="clear" w:color="auto" w:fill="auto"/>
            <w:hideMark/>
          </w:tcPr>
          <w:p w14:paraId="400A0C93"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5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CFDED24" w14:textId="40B5DFFB" w:rsidR="00B406D8" w:rsidRPr="00851DED" w:rsidRDefault="00657E72" w:rsidP="00AB2E91">
            <w:pPr>
              <w:spacing w:after="0" w:line="240" w:lineRule="auto"/>
              <w:textAlignment w:val="baseline"/>
              <w:rPr>
                <w:rFonts w:ascii="Segoe UI" w:eastAsia="Times New Roman" w:hAnsi="Segoe UI" w:cs="Segoe UI"/>
                <w:sz w:val="18"/>
                <w:szCs w:val="18"/>
              </w:rPr>
            </w:pPr>
            <w:r>
              <w:rPr>
                <w:rFonts w:ascii="Calibri" w:eastAsia="Times New Roman" w:hAnsi="Calibri" w:cs="Calibri"/>
              </w:rPr>
              <w:t>Th</w:t>
            </w:r>
            <w:r w:rsidR="000A03C7">
              <w:rPr>
                <w:rFonts w:ascii="Calibri" w:eastAsia="Times New Roman" w:hAnsi="Calibri" w:cs="Calibri"/>
              </w:rPr>
              <w:t>e</w:t>
            </w:r>
            <w:r>
              <w:rPr>
                <w:rFonts w:ascii="Calibri" w:eastAsia="Times New Roman" w:hAnsi="Calibri" w:cs="Calibri"/>
              </w:rPr>
              <w:t xml:space="preserve"> date that the medication was assigned</w:t>
            </w:r>
          </w:p>
        </w:tc>
      </w:tr>
      <w:tr w:rsidR="00B406D8" w:rsidRPr="00851DED" w14:paraId="313BCC01" w14:textId="77777777" w:rsidTr="003273EF">
        <w:tc>
          <w:tcPr>
            <w:tcW w:w="2386" w:type="dxa"/>
            <w:tcBorders>
              <w:top w:val="outset" w:sz="6" w:space="0" w:color="auto"/>
              <w:left w:val="single" w:sz="6" w:space="0" w:color="000000"/>
              <w:bottom w:val="single" w:sz="6" w:space="0" w:color="000000"/>
              <w:right w:val="single" w:sz="6" w:space="0" w:color="000000"/>
            </w:tcBorders>
            <w:shd w:val="clear" w:color="auto" w:fill="auto"/>
            <w:hideMark/>
          </w:tcPr>
          <w:p w14:paraId="64682386" w14:textId="77777777" w:rsidR="00B406D8" w:rsidRPr="00851DED" w:rsidRDefault="00B406D8" w:rsidP="00AB2E91">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5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A27BAF4" w14:textId="75FBA48E" w:rsidR="00B406D8" w:rsidRPr="00851DED" w:rsidRDefault="00657E72" w:rsidP="00AB2E91">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Ass</w:t>
            </w:r>
            <w:r w:rsidR="00547735">
              <w:rPr>
                <w:rFonts w:ascii="Calibri" w:eastAsia="Times New Roman" w:hAnsi="Calibri" w:cs="Calibri"/>
              </w:rPr>
              <w:t>i</w:t>
            </w:r>
            <w:r>
              <w:rPr>
                <w:rFonts w:ascii="Calibri" w:eastAsia="Times New Roman" w:hAnsi="Calibri" w:cs="Calibri"/>
              </w:rPr>
              <w:t>gnedMedication</w:t>
            </w:r>
            <w:proofErr w:type="spellEnd"/>
            <w:r>
              <w:rPr>
                <w:rFonts w:ascii="Calibri" w:eastAsia="Times New Roman" w:hAnsi="Calibri" w:cs="Calibri"/>
              </w:rPr>
              <w:t xml:space="preserve"> </w:t>
            </w:r>
            <w:r w:rsidR="00B406D8" w:rsidRPr="00851DED">
              <w:rPr>
                <w:rFonts w:ascii="Calibri" w:eastAsia="Times New Roman" w:hAnsi="Calibri" w:cs="Calibri"/>
              </w:rPr>
              <w:t>ADC Database </w:t>
            </w:r>
          </w:p>
        </w:tc>
      </w:tr>
    </w:tbl>
    <w:p w14:paraId="21752673" w14:textId="77777777" w:rsidR="00B406D8" w:rsidRDefault="00B406D8" w:rsidP="00887159"/>
    <w:p w14:paraId="34777EA4" w14:textId="77777777" w:rsidR="009B7784" w:rsidRDefault="009B7784" w:rsidP="00887159"/>
    <w:p w14:paraId="72BB3608" w14:textId="77777777" w:rsidR="009B7784" w:rsidRDefault="009B7784" w:rsidP="00887159"/>
    <w:p w14:paraId="393C3985" w14:textId="77777777" w:rsidR="009B7784" w:rsidRDefault="009B7784" w:rsidP="00887159"/>
    <w:p w14:paraId="4561A507" w14:textId="77777777" w:rsidR="00437926" w:rsidRDefault="00437926" w:rsidP="0085799A">
      <w:pPr>
        <w:pStyle w:val="Heading2"/>
      </w:pPr>
      <w:r>
        <w:br w:type="page"/>
      </w:r>
    </w:p>
    <w:p w14:paraId="63979850" w14:textId="0B74D8D6" w:rsidR="0085799A" w:rsidRDefault="0085799A" w:rsidP="0085799A">
      <w:pPr>
        <w:pStyle w:val="Heading2"/>
      </w:pPr>
      <w:bookmarkStart w:id="375" w:name="_Toc69370054"/>
      <w:r>
        <w:t>Wasted</w:t>
      </w:r>
      <w:r w:rsidR="004624CA">
        <w:t xml:space="preserve"> </w:t>
      </w:r>
      <w:r>
        <w:t>Medication Table</w:t>
      </w:r>
      <w:bookmarkEnd w:id="375"/>
    </w:p>
    <w:p w14:paraId="598D5FFD" w14:textId="77777777" w:rsidR="0085799A" w:rsidRPr="00530658" w:rsidRDefault="0085799A" w:rsidP="0085799A">
      <w:pPr>
        <w:rPr>
          <w:sz w:val="12"/>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B90EEB" w:rsidRPr="00851DED" w14:paraId="74C74AF9"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7BFE1E0A"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5ED36C81"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6FF668E7"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5B23502A"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B90EEB" w:rsidRPr="00851DED" w14:paraId="50072A0D"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C942BFE"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7B687AB9"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2390809"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10F632CA"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90EEB" w:rsidRPr="00851DED" w14:paraId="6571E1B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DE5172E"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18B70D1D" w14:textId="47B136C0" w:rsidR="00B90EEB" w:rsidRPr="00851DED" w:rsidRDefault="003E77BF" w:rsidP="0041151C">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B90EEB" w:rsidRPr="00851DED">
              <w:rPr>
                <w:rFonts w:ascii="Calibri" w:eastAsia="Times New Roman" w:hAnsi="Calibri" w:cs="Calibri"/>
              </w:rPr>
              <w:t xml:space="preserve">enerated by the system when </w:t>
            </w:r>
            <w:r>
              <w:rPr>
                <w:rFonts w:ascii="Calibri" w:eastAsia="Times New Roman" w:hAnsi="Calibri" w:cs="Calibri"/>
              </w:rPr>
              <w:t xml:space="preserve">a </w:t>
            </w:r>
            <w:r w:rsidR="00B90EEB"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417EDD5D"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3AFF0BBB"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90EEB" w:rsidRPr="00851DED" w14:paraId="112DA7D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CEC3E8E"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D437D60" w14:textId="76C62193"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B90EEB" w:rsidRPr="00851DED" w14:paraId="5BB635DA"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F8BAB89" w14:textId="77777777" w:rsidR="00B90EEB" w:rsidRPr="00851DED" w:rsidRDefault="00B90EEB" w:rsidP="0041151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C40597F" w14:textId="28680765" w:rsidR="00B90EEB" w:rsidRPr="00851DED" w:rsidRDefault="00E56E5B" w:rsidP="0041151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WastedMedication</w:t>
            </w:r>
            <w:proofErr w:type="spellEnd"/>
            <w:r>
              <w:rPr>
                <w:rFonts w:ascii="Calibri" w:eastAsia="Times New Roman" w:hAnsi="Calibri" w:cs="Calibri"/>
              </w:rPr>
              <w:t xml:space="preserve"> Table in </w:t>
            </w:r>
            <w:r w:rsidR="00B90EEB" w:rsidRPr="00851DED">
              <w:rPr>
                <w:rFonts w:ascii="Calibri" w:eastAsia="Times New Roman" w:hAnsi="Calibri" w:cs="Calibri"/>
              </w:rPr>
              <w:t>ADC Database </w:t>
            </w:r>
          </w:p>
        </w:tc>
      </w:tr>
    </w:tbl>
    <w:p w14:paraId="165B7DAA" w14:textId="77777777" w:rsidR="0085799A" w:rsidRDefault="0085799A" w:rsidP="0085799A"/>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4858"/>
        <w:gridCol w:w="1151"/>
        <w:gridCol w:w="935"/>
      </w:tblGrid>
      <w:tr w:rsidR="003839AD" w:rsidRPr="00851DED" w14:paraId="11371340" w14:textId="77777777" w:rsidTr="003273EF">
        <w:tc>
          <w:tcPr>
            <w:tcW w:w="24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4480EB"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5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3E12ADE8" w14:textId="6CBE78C1" w:rsidR="003839AD" w:rsidRPr="00851DED" w:rsidRDefault="003839AD" w:rsidP="004E79D4">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w:t>
            </w:r>
            <w:r w:rsidR="006374E8">
              <w:rPr>
                <w:rFonts w:ascii="Calibri" w:eastAsia="Times New Roman" w:hAnsi="Calibri" w:cs="Calibri"/>
              </w:rPr>
              <w:t>MedicationTUID</w:t>
            </w:r>
            <w:proofErr w:type="spellEnd"/>
            <w:r w:rsidRPr="00851DED">
              <w:rPr>
                <w:rFonts w:ascii="Calibri" w:eastAsia="Times New Roman" w:hAnsi="Calibri" w:cs="Calibri"/>
              </w:rPr>
              <w:t> </w:t>
            </w:r>
          </w:p>
        </w:tc>
        <w:tc>
          <w:tcPr>
            <w:tcW w:w="1151"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6DA684E8"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5"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28459A24"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3839AD" w:rsidRPr="00851DED" w14:paraId="41EB539D"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08EA2C42"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5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AB0A7AF" w14:textId="38AA84B2" w:rsidR="003839AD" w:rsidRPr="00851DED" w:rsidRDefault="006374E8" w:rsidP="004E79D4">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TUID in </w:t>
            </w:r>
            <w:proofErr w:type="spellStart"/>
            <w:r>
              <w:rPr>
                <w:rFonts w:ascii="Calibri" w:eastAsia="Times New Roman" w:hAnsi="Calibri" w:cs="Calibri"/>
              </w:rPr>
              <w:t>AdministeredMedication</w:t>
            </w:r>
            <w:proofErr w:type="spellEnd"/>
            <w:r>
              <w:rPr>
                <w:rFonts w:ascii="Calibri" w:eastAsia="Times New Roman" w:hAnsi="Calibri" w:cs="Calibri"/>
              </w:rPr>
              <w:t xml:space="preserve"> Table</w:t>
            </w:r>
          </w:p>
        </w:tc>
        <w:tc>
          <w:tcPr>
            <w:tcW w:w="1151"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61DB7E6"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5"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D24A56E"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3839AD" w:rsidRPr="00851DED" w14:paraId="34CFBDCB"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7BF38207"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5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7D03822" w14:textId="19A101D4"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6374E8">
              <w:rPr>
                <w:rFonts w:ascii="Calibri" w:eastAsia="Times New Roman" w:hAnsi="Calibri" w:cs="Calibri"/>
              </w:rPr>
              <w:t xml:space="preserve">in </w:t>
            </w:r>
            <w:proofErr w:type="spellStart"/>
            <w:r w:rsidR="006374E8">
              <w:rPr>
                <w:rFonts w:ascii="Calibri" w:eastAsia="Times New Roman" w:hAnsi="Calibri" w:cs="Calibri"/>
              </w:rPr>
              <w:t>AdministeredMedication</w:t>
            </w:r>
            <w:proofErr w:type="spellEnd"/>
            <w:r w:rsidR="006374E8">
              <w:rPr>
                <w:rFonts w:ascii="Calibri" w:eastAsia="Times New Roman" w:hAnsi="Calibri" w:cs="Calibri"/>
              </w:rPr>
              <w:t xml:space="preserve"> Table</w:t>
            </w:r>
            <w:r w:rsidRPr="00851DED">
              <w:rPr>
                <w:rFonts w:ascii="Calibri" w:eastAsia="Times New Roman" w:hAnsi="Calibri" w:cs="Calibri"/>
              </w:rPr>
              <w:t> </w:t>
            </w:r>
          </w:p>
        </w:tc>
        <w:tc>
          <w:tcPr>
            <w:tcW w:w="1151"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A065848"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5"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075732A"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3839AD" w:rsidRPr="00851DED" w14:paraId="6CA2B23F"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20B0DCAE"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4"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ECAFEEE" w14:textId="5B6E18B2"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3839AD" w:rsidRPr="00851DED" w14:paraId="5A30A5E3"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389D0729" w14:textId="77777777" w:rsidR="003839AD" w:rsidRPr="00851DED" w:rsidRDefault="003839AD" w:rsidP="004E79D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4"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B287580" w14:textId="28226579" w:rsidR="003839AD" w:rsidRPr="00851DED" w:rsidRDefault="009810D5" w:rsidP="004E79D4">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Wasted</w:t>
            </w:r>
            <w:r w:rsidR="003218F5">
              <w:rPr>
                <w:rFonts w:ascii="Calibri" w:eastAsia="Times New Roman" w:hAnsi="Calibri" w:cs="Calibri"/>
              </w:rPr>
              <w:t>Medication</w:t>
            </w:r>
            <w:proofErr w:type="spellEnd"/>
            <w:r w:rsidR="003218F5">
              <w:rPr>
                <w:rFonts w:ascii="Calibri" w:eastAsia="Times New Roman" w:hAnsi="Calibri" w:cs="Calibri"/>
              </w:rPr>
              <w:t xml:space="preserve"> </w:t>
            </w:r>
            <w:r>
              <w:rPr>
                <w:rFonts w:ascii="Calibri" w:eastAsia="Times New Roman" w:hAnsi="Calibri" w:cs="Calibri"/>
              </w:rPr>
              <w:t xml:space="preserve">Table in </w:t>
            </w:r>
            <w:r w:rsidR="003839AD" w:rsidRPr="00851DED">
              <w:rPr>
                <w:rFonts w:ascii="Calibri" w:eastAsia="Times New Roman" w:hAnsi="Calibri" w:cs="Calibri"/>
              </w:rPr>
              <w:t>ADC Database </w:t>
            </w:r>
          </w:p>
        </w:tc>
      </w:tr>
    </w:tbl>
    <w:p w14:paraId="1A8F02B2" w14:textId="77777777" w:rsidR="0069040A" w:rsidRDefault="0069040A" w:rsidP="00D66315">
      <w:pPr>
        <w:tabs>
          <w:tab w:val="left" w:pos="3045"/>
        </w:tabs>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3"/>
        <w:gridCol w:w="4846"/>
        <w:gridCol w:w="1156"/>
        <w:gridCol w:w="939"/>
      </w:tblGrid>
      <w:tr w:rsidR="0069040A" w:rsidRPr="00851DED" w14:paraId="46029C53" w14:textId="77777777" w:rsidTr="003273EF">
        <w:tc>
          <w:tcPr>
            <w:tcW w:w="2403" w:type="dxa"/>
            <w:tcBorders>
              <w:top w:val="single" w:sz="6" w:space="0" w:color="000000"/>
              <w:left w:val="single" w:sz="6" w:space="0" w:color="000000"/>
              <w:bottom w:val="single" w:sz="6" w:space="0" w:color="000000"/>
              <w:right w:val="single" w:sz="6" w:space="0" w:color="000000"/>
            </w:tcBorders>
            <w:shd w:val="clear" w:color="auto" w:fill="auto"/>
            <w:hideMark/>
          </w:tcPr>
          <w:p w14:paraId="327AB62D"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28ABAB06" w14:textId="4EFD61AA" w:rsidR="0069040A" w:rsidRPr="00851DED" w:rsidRDefault="0069040A" w:rsidP="0041729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ReasonForWaste</w:t>
            </w:r>
            <w:proofErr w:type="spellEnd"/>
            <w:r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5CCCD461"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38FC66DA" w14:textId="42B830F6" w:rsidR="0069040A" w:rsidRPr="00851DED" w:rsidRDefault="0069040A" w:rsidP="0041729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69040A" w:rsidRPr="00851DED" w14:paraId="4AA86292" w14:textId="77777777" w:rsidTr="003273EF">
        <w:tc>
          <w:tcPr>
            <w:tcW w:w="2403" w:type="dxa"/>
            <w:tcBorders>
              <w:top w:val="outset" w:sz="6" w:space="0" w:color="auto"/>
              <w:left w:val="single" w:sz="6" w:space="0" w:color="000000"/>
              <w:bottom w:val="single" w:sz="6" w:space="0" w:color="000000"/>
              <w:right w:val="single" w:sz="6" w:space="0" w:color="000000"/>
            </w:tcBorders>
            <w:shd w:val="clear" w:color="auto" w:fill="auto"/>
            <w:hideMark/>
          </w:tcPr>
          <w:p w14:paraId="6D3401E7"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7F39EE61"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6C7AFBFE"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52229BF" w14:textId="18B9749D" w:rsidR="0069040A" w:rsidRPr="00851DED" w:rsidRDefault="0069040A" w:rsidP="00417295">
            <w:pPr>
              <w:spacing w:after="0" w:line="240" w:lineRule="auto"/>
              <w:textAlignment w:val="baseline"/>
              <w:rPr>
                <w:rFonts w:ascii="Segoe UI" w:eastAsia="Times New Roman" w:hAnsi="Segoe UI" w:cs="Segoe UI"/>
                <w:sz w:val="18"/>
                <w:szCs w:val="18"/>
              </w:rPr>
            </w:pPr>
            <w:r>
              <w:rPr>
                <w:rFonts w:ascii="Calibri" w:eastAsia="Times New Roman" w:hAnsi="Calibri" w:cs="Calibri"/>
              </w:rPr>
              <w:t>255</w:t>
            </w:r>
          </w:p>
        </w:tc>
      </w:tr>
      <w:tr w:rsidR="0069040A" w:rsidRPr="00851DED" w14:paraId="4D04F159" w14:textId="77777777" w:rsidTr="003273EF">
        <w:tc>
          <w:tcPr>
            <w:tcW w:w="2403" w:type="dxa"/>
            <w:tcBorders>
              <w:top w:val="outset" w:sz="6" w:space="0" w:color="auto"/>
              <w:left w:val="single" w:sz="6" w:space="0" w:color="000000"/>
              <w:bottom w:val="single" w:sz="6" w:space="0" w:color="000000"/>
              <w:right w:val="single" w:sz="6" w:space="0" w:color="000000"/>
            </w:tcBorders>
            <w:shd w:val="clear" w:color="auto" w:fill="auto"/>
            <w:hideMark/>
          </w:tcPr>
          <w:p w14:paraId="38DA613E"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2CD15813" w14:textId="38420FFB" w:rsidR="0069040A" w:rsidRPr="00851DED" w:rsidRDefault="0069040A" w:rsidP="00417295">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762C8E7E"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6635D74" w14:textId="008D93C2" w:rsidR="0069040A" w:rsidRPr="00851DED" w:rsidRDefault="002C6412" w:rsidP="00417295">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69040A" w:rsidRPr="00851DED" w14:paraId="62B1F1F0" w14:textId="77777777" w:rsidTr="003273EF">
        <w:tc>
          <w:tcPr>
            <w:tcW w:w="2403" w:type="dxa"/>
            <w:tcBorders>
              <w:top w:val="outset" w:sz="6" w:space="0" w:color="auto"/>
              <w:left w:val="single" w:sz="6" w:space="0" w:color="000000"/>
              <w:bottom w:val="single" w:sz="6" w:space="0" w:color="000000"/>
              <w:right w:val="single" w:sz="6" w:space="0" w:color="000000"/>
            </w:tcBorders>
            <w:shd w:val="clear" w:color="auto" w:fill="auto"/>
            <w:hideMark/>
          </w:tcPr>
          <w:p w14:paraId="51ABC4BD"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1"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1F15761" w14:textId="0FDABBA9" w:rsidR="0069040A" w:rsidRPr="00851DED" w:rsidRDefault="0069040A" w:rsidP="0041729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This is the justification </w:t>
            </w:r>
            <w:r w:rsidR="002B1F47">
              <w:rPr>
                <w:rFonts w:ascii="Calibri" w:eastAsia="Times New Roman" w:hAnsi="Calibri" w:cs="Calibri"/>
              </w:rPr>
              <w:t>for why the medication was wasted</w:t>
            </w:r>
          </w:p>
        </w:tc>
      </w:tr>
      <w:tr w:rsidR="0069040A" w:rsidRPr="00851DED" w14:paraId="16581125" w14:textId="77777777" w:rsidTr="003273EF">
        <w:tc>
          <w:tcPr>
            <w:tcW w:w="2403" w:type="dxa"/>
            <w:tcBorders>
              <w:top w:val="outset" w:sz="6" w:space="0" w:color="auto"/>
              <w:left w:val="single" w:sz="6" w:space="0" w:color="000000"/>
              <w:bottom w:val="single" w:sz="6" w:space="0" w:color="000000"/>
              <w:right w:val="single" w:sz="6" w:space="0" w:color="000000"/>
            </w:tcBorders>
            <w:shd w:val="clear" w:color="auto" w:fill="auto"/>
            <w:hideMark/>
          </w:tcPr>
          <w:p w14:paraId="5F9B6BE3" w14:textId="77777777" w:rsidR="0069040A" w:rsidRPr="00851DED" w:rsidRDefault="0069040A" w:rsidP="0041729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1"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886CC4A" w14:textId="65E8AE8D" w:rsidR="0069040A" w:rsidRPr="00851DED" w:rsidRDefault="002B1F47" w:rsidP="00417295">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WastedMedication</w:t>
            </w:r>
            <w:proofErr w:type="spellEnd"/>
            <w:r>
              <w:rPr>
                <w:rFonts w:ascii="Calibri" w:eastAsia="Times New Roman" w:hAnsi="Calibri" w:cs="Calibri"/>
              </w:rPr>
              <w:t xml:space="preserve"> Table in </w:t>
            </w:r>
            <w:r w:rsidR="0069040A" w:rsidRPr="00851DED">
              <w:rPr>
                <w:rFonts w:ascii="Calibri" w:eastAsia="Times New Roman" w:hAnsi="Calibri" w:cs="Calibri"/>
              </w:rPr>
              <w:t>ADC Database </w:t>
            </w:r>
          </w:p>
        </w:tc>
      </w:tr>
    </w:tbl>
    <w:p w14:paraId="420929EB" w14:textId="77777777" w:rsidR="0069040A" w:rsidRDefault="0069040A" w:rsidP="00D66315">
      <w:pPr>
        <w:tabs>
          <w:tab w:val="left" w:pos="3045"/>
        </w:tabs>
      </w:pPr>
    </w:p>
    <w:p w14:paraId="080FE244" w14:textId="70A5BF5C" w:rsidR="00D66315" w:rsidRDefault="00F27C07" w:rsidP="00541118">
      <w:pPr>
        <w:pStyle w:val="Heading2"/>
      </w:pPr>
      <w:bookmarkStart w:id="376" w:name="_Toc69370055"/>
      <w:r>
        <w:t>Returned</w:t>
      </w:r>
      <w:r w:rsidR="00E047FA">
        <w:t xml:space="preserve"> </w:t>
      </w:r>
      <w:r>
        <w:t>Medication</w:t>
      </w:r>
      <w:r w:rsidR="00E047FA">
        <w:t xml:space="preserve"> Table</w:t>
      </w:r>
      <w:bookmarkEnd w:id="376"/>
    </w:p>
    <w:p w14:paraId="1715BE8D" w14:textId="77777777" w:rsidR="00F27C07" w:rsidRDefault="00F27C07" w:rsidP="00F27C0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451C54" w:rsidRPr="00851DED" w14:paraId="21311C8E"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71BD8F39"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102C7B84"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158B2988"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16C51130"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451C54" w:rsidRPr="00851DED" w14:paraId="4EFCE93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74213D50"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3A3A1C13"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253E209"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47136B01"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51C54" w:rsidRPr="00851DED" w14:paraId="003FCD9D"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578CCE3B"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4FD09E0D" w14:textId="113DF738" w:rsidR="00451C54" w:rsidRPr="00851DED" w:rsidRDefault="000B6357" w:rsidP="00E00AAB">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451C54" w:rsidRPr="00851DED">
              <w:rPr>
                <w:rFonts w:ascii="Calibri" w:eastAsia="Times New Roman" w:hAnsi="Calibri" w:cs="Calibri"/>
              </w:rPr>
              <w:t xml:space="preserve">enerated by the system when </w:t>
            </w:r>
            <w:r>
              <w:rPr>
                <w:rFonts w:ascii="Calibri" w:eastAsia="Times New Roman" w:hAnsi="Calibri" w:cs="Calibri"/>
              </w:rPr>
              <w:t xml:space="preserve">a </w:t>
            </w:r>
            <w:r w:rsidR="00451C54"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14C32CA"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33452F99"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451C54" w:rsidRPr="00851DED" w14:paraId="3D8F1FF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ABFA906"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D1B5B6D" w14:textId="587D59DE"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451C54" w:rsidRPr="00851DED" w14:paraId="6ABD7142"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6C934FF" w14:textId="77777777" w:rsidR="00451C54" w:rsidRPr="00851DED" w:rsidRDefault="00451C54" w:rsidP="00E00AAB">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002E94F" w14:textId="4AA4D781" w:rsidR="00451C54" w:rsidRPr="00851DED" w:rsidRDefault="007035C4" w:rsidP="00E00AAB">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ReturnedMedication</w:t>
            </w:r>
            <w:proofErr w:type="spellEnd"/>
            <w:r>
              <w:rPr>
                <w:rFonts w:ascii="Calibri" w:eastAsia="Times New Roman" w:hAnsi="Calibri" w:cs="Calibri"/>
              </w:rPr>
              <w:t xml:space="preserve"> Table in </w:t>
            </w:r>
            <w:r w:rsidR="00451C54" w:rsidRPr="00851DED">
              <w:rPr>
                <w:rFonts w:ascii="Calibri" w:eastAsia="Times New Roman" w:hAnsi="Calibri" w:cs="Calibri"/>
              </w:rPr>
              <w:t>ADC Database </w:t>
            </w:r>
          </w:p>
        </w:tc>
      </w:tr>
    </w:tbl>
    <w:p w14:paraId="6AF9F9EE" w14:textId="77777777" w:rsidR="00F27C07" w:rsidRDefault="00F27C07" w:rsidP="00F27C0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4858"/>
        <w:gridCol w:w="1151"/>
        <w:gridCol w:w="935"/>
      </w:tblGrid>
      <w:tr w:rsidR="007035C4" w:rsidRPr="00851DED" w14:paraId="180FAB85" w14:textId="77777777" w:rsidTr="003273EF">
        <w:tc>
          <w:tcPr>
            <w:tcW w:w="24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F3ED81"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5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72EB62D3" w14:textId="42210125" w:rsidR="007035C4" w:rsidRPr="00851DED" w:rsidRDefault="008B180E" w:rsidP="00F75FB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AdministeredMedicationTUID</w:t>
            </w:r>
            <w:proofErr w:type="spellEnd"/>
            <w:r w:rsidR="007035C4" w:rsidRPr="00851DED">
              <w:rPr>
                <w:rFonts w:ascii="Calibri" w:eastAsia="Times New Roman" w:hAnsi="Calibri" w:cs="Calibri"/>
              </w:rPr>
              <w:t> </w:t>
            </w:r>
          </w:p>
        </w:tc>
        <w:tc>
          <w:tcPr>
            <w:tcW w:w="1151"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4B3B273F"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5"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375D799F"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7035C4" w:rsidRPr="00851DED" w14:paraId="6573AF70"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2C33D03B"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5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5AC822C7" w14:textId="373E88A7" w:rsidR="007035C4" w:rsidRPr="00851DED" w:rsidRDefault="008B180E" w:rsidP="00F75FB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TUID in </w:t>
            </w:r>
            <w:proofErr w:type="spellStart"/>
            <w:r>
              <w:rPr>
                <w:rFonts w:ascii="Calibri" w:eastAsia="Times New Roman" w:hAnsi="Calibri" w:cs="Calibri"/>
              </w:rPr>
              <w:t>AdministeredMedication</w:t>
            </w:r>
            <w:proofErr w:type="spellEnd"/>
            <w:r>
              <w:rPr>
                <w:rFonts w:ascii="Calibri" w:eastAsia="Times New Roman" w:hAnsi="Calibri" w:cs="Calibri"/>
              </w:rPr>
              <w:t xml:space="preserve"> Table</w:t>
            </w:r>
          </w:p>
        </w:tc>
        <w:tc>
          <w:tcPr>
            <w:tcW w:w="1151"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AEB00BD"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5"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4882156"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7035C4" w:rsidRPr="00851DED" w14:paraId="6CB3A0BB"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221E5BAB"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5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1AF6BE4" w14:textId="367EA8A4" w:rsidR="007035C4" w:rsidRPr="00851DED" w:rsidRDefault="007035C4" w:rsidP="00F75FBC">
            <w:pPr>
              <w:spacing w:after="0" w:line="240" w:lineRule="auto"/>
              <w:textAlignment w:val="baseline"/>
              <w:rPr>
                <w:rFonts w:ascii="Calibri" w:eastAsia="Times New Roman" w:hAnsi="Calibri" w:cs="Calibri"/>
              </w:rPr>
            </w:pPr>
            <w:r w:rsidRPr="00851DED">
              <w:rPr>
                <w:rFonts w:ascii="Calibri" w:eastAsia="Times New Roman" w:hAnsi="Calibri" w:cs="Calibri"/>
              </w:rPr>
              <w:t xml:space="preserve">Generated </w:t>
            </w:r>
            <w:r w:rsidR="008B180E">
              <w:rPr>
                <w:rFonts w:ascii="Calibri" w:eastAsia="Times New Roman" w:hAnsi="Calibri" w:cs="Calibri"/>
              </w:rPr>
              <w:t xml:space="preserve">in </w:t>
            </w:r>
            <w:proofErr w:type="spellStart"/>
            <w:r w:rsidR="008B180E">
              <w:rPr>
                <w:rFonts w:ascii="Calibri" w:eastAsia="Times New Roman" w:hAnsi="Calibri" w:cs="Calibri"/>
              </w:rPr>
              <w:t>AdministeredMedication</w:t>
            </w:r>
            <w:proofErr w:type="spellEnd"/>
            <w:r w:rsidR="008B180E">
              <w:rPr>
                <w:rFonts w:ascii="Calibri" w:eastAsia="Times New Roman" w:hAnsi="Calibri" w:cs="Calibri"/>
              </w:rPr>
              <w:t xml:space="preserve"> Table</w:t>
            </w:r>
          </w:p>
        </w:tc>
        <w:tc>
          <w:tcPr>
            <w:tcW w:w="1151"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1CAC938"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5"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B963673"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7035C4" w:rsidRPr="00851DED" w14:paraId="1547577D"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422A26A9"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4"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E23FA55" w14:textId="1F78343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7035C4" w:rsidRPr="00851DED" w14:paraId="0379F8A3" w14:textId="77777777" w:rsidTr="003273EF">
        <w:tc>
          <w:tcPr>
            <w:tcW w:w="2400"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CF40A42" w14:textId="77777777" w:rsidR="007035C4" w:rsidRPr="00851DED" w:rsidRDefault="007035C4" w:rsidP="00F75FB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4"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93A7A7D" w14:textId="710D7DF2" w:rsidR="007035C4" w:rsidRPr="00851DED" w:rsidRDefault="008B180E" w:rsidP="00F75FB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ReturnedMedication</w:t>
            </w:r>
            <w:proofErr w:type="spellEnd"/>
            <w:r>
              <w:rPr>
                <w:rFonts w:ascii="Calibri" w:eastAsia="Times New Roman" w:hAnsi="Calibri" w:cs="Calibri"/>
              </w:rPr>
              <w:t xml:space="preserve"> Table in </w:t>
            </w:r>
            <w:r w:rsidR="007035C4" w:rsidRPr="00851DED">
              <w:rPr>
                <w:rFonts w:ascii="Calibri" w:eastAsia="Times New Roman" w:hAnsi="Calibri" w:cs="Calibri"/>
              </w:rPr>
              <w:t>ADC Database </w:t>
            </w:r>
          </w:p>
        </w:tc>
      </w:tr>
    </w:tbl>
    <w:p w14:paraId="0AF6C0A8" w14:textId="77777777" w:rsidR="00D85485" w:rsidRDefault="00D85485" w:rsidP="00F27C07"/>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D81EB3" w:rsidRPr="00851DED" w14:paraId="7580665B" w14:textId="77777777" w:rsidTr="003273EF">
        <w:tc>
          <w:tcPr>
            <w:tcW w:w="2404" w:type="dxa"/>
            <w:tcBorders>
              <w:top w:val="single" w:sz="6" w:space="0" w:color="000000"/>
              <w:left w:val="single" w:sz="6" w:space="0" w:color="000000"/>
              <w:bottom w:val="single" w:sz="6" w:space="0" w:color="000000"/>
              <w:right w:val="single" w:sz="6" w:space="0" w:color="000000"/>
            </w:tcBorders>
            <w:shd w:val="clear" w:color="auto" w:fill="auto"/>
            <w:hideMark/>
          </w:tcPr>
          <w:p w14:paraId="5F473828"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left w:val="outset" w:sz="6" w:space="0" w:color="auto"/>
              <w:bottom w:val="single" w:sz="6" w:space="0" w:color="000000"/>
              <w:right w:val="single" w:sz="6" w:space="0" w:color="000000"/>
            </w:tcBorders>
            <w:shd w:val="clear" w:color="auto" w:fill="auto"/>
            <w:hideMark/>
          </w:tcPr>
          <w:p w14:paraId="4A424E44" w14:textId="7FC45162" w:rsidR="00D81EB3" w:rsidRPr="00851DED" w:rsidRDefault="00D81EB3" w:rsidP="00DD76D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ReasonForReturn</w:t>
            </w:r>
            <w:proofErr w:type="spellEnd"/>
            <w:r w:rsidRPr="00851DED">
              <w:rPr>
                <w:rFonts w:ascii="Calibri" w:eastAsia="Times New Roman" w:hAnsi="Calibri" w:cs="Calibri"/>
              </w:rPr>
              <w:t> </w:t>
            </w:r>
          </w:p>
        </w:tc>
        <w:tc>
          <w:tcPr>
            <w:tcW w:w="1156" w:type="dxa"/>
            <w:tcBorders>
              <w:top w:val="single" w:sz="6" w:space="0" w:color="000000"/>
              <w:left w:val="outset" w:sz="6" w:space="0" w:color="auto"/>
              <w:bottom w:val="single" w:sz="6" w:space="0" w:color="000000"/>
              <w:right w:val="single" w:sz="6" w:space="0" w:color="000000"/>
            </w:tcBorders>
            <w:shd w:val="clear" w:color="auto" w:fill="auto"/>
            <w:hideMark/>
          </w:tcPr>
          <w:p w14:paraId="6CC16A95"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5322B4D6" w14:textId="0E6167E7" w:rsidR="00D81EB3" w:rsidRPr="00FF759D" w:rsidRDefault="00D81EB3" w:rsidP="00DD76D2">
            <w:pPr>
              <w:spacing w:after="0" w:line="240" w:lineRule="auto"/>
              <w:textAlignment w:val="baseline"/>
              <w:rPr>
                <w:rFonts w:eastAsia="Times New Roman" w:cstheme="minorHAnsi"/>
                <w:sz w:val="18"/>
                <w:szCs w:val="18"/>
              </w:rPr>
            </w:pPr>
            <w:proofErr w:type="spellStart"/>
            <w:r w:rsidRPr="00FF759D">
              <w:rPr>
                <w:rFonts w:eastAsia="Times New Roman" w:cstheme="minorHAnsi"/>
              </w:rPr>
              <w:t>VarChar</w:t>
            </w:r>
            <w:proofErr w:type="spellEnd"/>
          </w:p>
        </w:tc>
      </w:tr>
      <w:tr w:rsidR="00D81EB3" w:rsidRPr="00851DED" w14:paraId="4BE521E9"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59E3B17C"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0F1CC8C7"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5E4F2EE4"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1EC6CE4D" w14:textId="5A17A778" w:rsidR="00D81EB3" w:rsidRPr="00851DED" w:rsidRDefault="00D81EB3" w:rsidP="00DD76D2">
            <w:pPr>
              <w:spacing w:after="0" w:line="240" w:lineRule="auto"/>
              <w:textAlignment w:val="baseline"/>
              <w:rPr>
                <w:rFonts w:ascii="Segoe UI" w:eastAsia="Times New Roman" w:hAnsi="Segoe UI" w:cs="Segoe UI"/>
                <w:sz w:val="18"/>
                <w:szCs w:val="18"/>
              </w:rPr>
            </w:pPr>
            <w:r>
              <w:rPr>
                <w:rFonts w:ascii="Calibri" w:eastAsia="Times New Roman" w:hAnsi="Calibri" w:cs="Calibri"/>
              </w:rPr>
              <w:t>255</w:t>
            </w:r>
          </w:p>
        </w:tc>
      </w:tr>
      <w:tr w:rsidR="00D81EB3" w:rsidRPr="00851DED" w14:paraId="5AFCBB48"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3052BB7E"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right w:val="single" w:sz="6" w:space="0" w:color="000000"/>
            </w:tcBorders>
            <w:shd w:val="clear" w:color="auto" w:fill="auto"/>
            <w:hideMark/>
          </w:tcPr>
          <w:p w14:paraId="70EF8E10" w14:textId="428FAC58" w:rsidR="00D81EB3" w:rsidRPr="00851DED" w:rsidRDefault="00D81EB3" w:rsidP="00DD76D2">
            <w:pPr>
              <w:spacing w:after="0" w:line="240" w:lineRule="auto"/>
              <w:textAlignment w:val="baseline"/>
              <w:rPr>
                <w:rFonts w:ascii="Segoe UI" w:eastAsia="Times New Roman" w:hAnsi="Segoe UI" w:cs="Segoe UI"/>
                <w:sz w:val="18"/>
                <w:szCs w:val="18"/>
              </w:rPr>
            </w:pPr>
            <w:r>
              <w:rPr>
                <w:rFonts w:ascii="Calibri" w:eastAsia="Times New Roman" w:hAnsi="Calibri" w:cs="Calibri"/>
              </w:rPr>
              <w:t>Nurse</w:t>
            </w:r>
          </w:p>
        </w:tc>
        <w:tc>
          <w:tcPr>
            <w:tcW w:w="1156" w:type="dxa"/>
            <w:tcBorders>
              <w:top w:val="outset" w:sz="6" w:space="0" w:color="auto"/>
              <w:left w:val="outset" w:sz="6" w:space="0" w:color="auto"/>
              <w:bottom w:val="single" w:sz="6" w:space="0" w:color="000000"/>
              <w:right w:val="single" w:sz="6" w:space="0" w:color="000000"/>
            </w:tcBorders>
            <w:shd w:val="clear" w:color="auto" w:fill="auto"/>
            <w:hideMark/>
          </w:tcPr>
          <w:p w14:paraId="3129EBFB"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304ED2E0" w14:textId="25043AB1" w:rsidR="00D81EB3" w:rsidRPr="00851DED" w:rsidRDefault="002C6412" w:rsidP="00DD76D2">
            <w:pPr>
              <w:spacing w:after="0" w:line="240" w:lineRule="auto"/>
              <w:textAlignment w:val="baseline"/>
              <w:rPr>
                <w:rFonts w:ascii="Segoe UI" w:eastAsia="Times New Roman" w:hAnsi="Segoe UI" w:cs="Segoe UI"/>
                <w:sz w:val="18"/>
                <w:szCs w:val="18"/>
              </w:rPr>
            </w:pPr>
            <w:r>
              <w:rPr>
                <w:rFonts w:ascii="Calibri" w:eastAsia="Times New Roman" w:hAnsi="Calibri" w:cs="Calibri"/>
              </w:rPr>
              <w:t>Text</w:t>
            </w:r>
          </w:p>
        </w:tc>
      </w:tr>
      <w:tr w:rsidR="00D81EB3" w:rsidRPr="00851DED" w14:paraId="18D1867E"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2CA9A62E"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62A1E1A" w14:textId="1141EA80" w:rsidR="00D81EB3" w:rsidRPr="00851DED" w:rsidRDefault="002C6412" w:rsidP="00DD76D2">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Justification </w:t>
            </w:r>
            <w:r w:rsidR="000B6357">
              <w:rPr>
                <w:rFonts w:ascii="Calibri" w:eastAsia="Times New Roman" w:hAnsi="Calibri" w:cs="Calibri"/>
              </w:rPr>
              <w:t xml:space="preserve">as </w:t>
            </w:r>
            <w:r>
              <w:rPr>
                <w:rFonts w:ascii="Calibri" w:eastAsia="Times New Roman" w:hAnsi="Calibri" w:cs="Calibri"/>
              </w:rPr>
              <w:t>to why</w:t>
            </w:r>
            <w:r w:rsidR="00D81EB3">
              <w:rPr>
                <w:rFonts w:ascii="Calibri" w:eastAsia="Times New Roman" w:hAnsi="Calibri" w:cs="Calibri"/>
              </w:rPr>
              <w:t xml:space="preserve"> the medication was returned to the drawer</w:t>
            </w:r>
          </w:p>
        </w:tc>
      </w:tr>
      <w:tr w:rsidR="00D81EB3" w:rsidRPr="00851DED" w14:paraId="770CBAB0" w14:textId="77777777" w:rsidTr="003273EF">
        <w:tc>
          <w:tcPr>
            <w:tcW w:w="2404" w:type="dxa"/>
            <w:tcBorders>
              <w:top w:val="outset" w:sz="6" w:space="0" w:color="auto"/>
              <w:left w:val="single" w:sz="6" w:space="0" w:color="000000"/>
              <w:bottom w:val="single" w:sz="6" w:space="0" w:color="000000"/>
              <w:right w:val="single" w:sz="6" w:space="0" w:color="000000"/>
            </w:tcBorders>
            <w:shd w:val="clear" w:color="auto" w:fill="auto"/>
            <w:hideMark/>
          </w:tcPr>
          <w:p w14:paraId="39214858" w14:textId="77777777" w:rsidR="00D81EB3" w:rsidRPr="00851DED" w:rsidRDefault="00D81EB3" w:rsidP="00DD76D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CE13721" w14:textId="4466CA09" w:rsidR="00D81EB3" w:rsidRPr="00851DED" w:rsidRDefault="000C0DE9" w:rsidP="00DD76D2">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ReturnedMedication</w:t>
            </w:r>
            <w:proofErr w:type="spellEnd"/>
            <w:r>
              <w:rPr>
                <w:rFonts w:ascii="Calibri" w:eastAsia="Times New Roman" w:hAnsi="Calibri" w:cs="Calibri"/>
              </w:rPr>
              <w:t xml:space="preserve"> Table in </w:t>
            </w:r>
            <w:r w:rsidR="00D81EB3" w:rsidRPr="00851DED">
              <w:rPr>
                <w:rFonts w:ascii="Calibri" w:eastAsia="Times New Roman" w:hAnsi="Calibri" w:cs="Calibri"/>
              </w:rPr>
              <w:t>ADC Database </w:t>
            </w:r>
          </w:p>
        </w:tc>
      </w:tr>
    </w:tbl>
    <w:p w14:paraId="56A27BDD" w14:textId="2ED9B4CC" w:rsidR="000C0DE9" w:rsidRDefault="00306B34" w:rsidP="000C0DE9">
      <w:pPr>
        <w:pStyle w:val="Heading2"/>
      </w:pPr>
      <w:bookmarkStart w:id="377" w:name="_Toc69370056"/>
      <w:r>
        <w:t>Drug</w:t>
      </w:r>
      <w:r w:rsidR="00E047FA">
        <w:t xml:space="preserve"> </w:t>
      </w:r>
      <w:r>
        <w:t>Interaction Table</w:t>
      </w:r>
      <w:bookmarkEnd w:id="377"/>
    </w:p>
    <w:p w14:paraId="3ADA8457" w14:textId="77777777" w:rsidR="00306B34" w:rsidRDefault="00306B34" w:rsidP="00306B34"/>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942F5E" w:rsidRPr="00851DED" w14:paraId="6483F4F4"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6DA10C50"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56624A34"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13C59186"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1D6C72FC"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942F5E" w:rsidRPr="00851DED" w14:paraId="770934AC"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5591274"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3525AF81"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01CAA6A8"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66836C0"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942F5E" w:rsidRPr="00851DED" w14:paraId="5FB8AAB1"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736A1EC"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45EEA2E4" w14:textId="7EC0D334" w:rsidR="00942F5E" w:rsidRPr="00851DED" w:rsidRDefault="000F14E8" w:rsidP="00C6745D">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942F5E" w:rsidRPr="00851DED">
              <w:rPr>
                <w:rFonts w:ascii="Calibri" w:eastAsia="Times New Roman" w:hAnsi="Calibri" w:cs="Calibri"/>
              </w:rPr>
              <w:t xml:space="preserve">enerated by the system when </w:t>
            </w:r>
            <w:r>
              <w:rPr>
                <w:rFonts w:ascii="Calibri" w:eastAsia="Times New Roman" w:hAnsi="Calibri" w:cs="Calibri"/>
              </w:rPr>
              <w:t xml:space="preserve">a </w:t>
            </w:r>
            <w:r w:rsidR="00942F5E"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EEBDB98"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9543D18"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942F5E" w:rsidRPr="00851DED" w14:paraId="68EBC7FB"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A79347F"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3644659" w14:textId="41799BC5"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942F5E" w:rsidRPr="00851DED" w14:paraId="033AED7F"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3863C791" w14:textId="77777777" w:rsidR="00942F5E" w:rsidRPr="00851DED" w:rsidRDefault="00942F5E" w:rsidP="00C6745D">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6EBE848" w14:textId="028E90A2" w:rsidR="00942F5E" w:rsidRPr="00851DED" w:rsidRDefault="004F67D9" w:rsidP="00C6745D">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DrugInteraction</w:t>
            </w:r>
            <w:proofErr w:type="spellEnd"/>
            <w:r w:rsidR="005F3510">
              <w:rPr>
                <w:rFonts w:ascii="Calibri" w:eastAsia="Times New Roman" w:hAnsi="Calibri" w:cs="Calibri"/>
              </w:rPr>
              <w:t xml:space="preserve"> Table in </w:t>
            </w:r>
            <w:r w:rsidR="00942F5E" w:rsidRPr="00851DED">
              <w:rPr>
                <w:rFonts w:ascii="Calibri" w:eastAsia="Times New Roman" w:hAnsi="Calibri" w:cs="Calibri"/>
              </w:rPr>
              <w:t>ADC Database </w:t>
            </w:r>
          </w:p>
        </w:tc>
      </w:tr>
    </w:tbl>
    <w:p w14:paraId="2438E8D8" w14:textId="77777777" w:rsidR="00306B34" w:rsidRDefault="00306B34" w:rsidP="00306B34"/>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5F3510" w:rsidRPr="00851DED" w14:paraId="0B91B450" w14:textId="77777777" w:rsidTr="003273EF">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05E7F3"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1BA0223B" w14:textId="534E6614" w:rsidR="005F3510" w:rsidRPr="00851DED" w:rsidRDefault="003E0E46" w:rsidP="00D33B77">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MedicationTUID</w:t>
            </w:r>
            <w:proofErr w:type="spellEnd"/>
            <w:r w:rsidR="005F3510" w:rsidRPr="00851DED">
              <w:rPr>
                <w:rFonts w:ascii="Calibri" w:eastAsia="Times New Roman" w:hAnsi="Calibri" w:cs="Calibri"/>
              </w:rPr>
              <w:t> </w:t>
            </w:r>
          </w:p>
        </w:tc>
        <w:tc>
          <w:tcPr>
            <w:tcW w:w="115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694DF9D0"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6F758C3B"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5F3510" w:rsidRPr="00851DED" w14:paraId="771A24D8"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FBF24B8"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2F0A7E0" w14:textId="45B0372A" w:rsidR="005F3510" w:rsidRPr="00851DED" w:rsidRDefault="00DD381E" w:rsidP="00D33B77">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TUID </w:t>
            </w:r>
            <w:r w:rsidR="00A52FF6">
              <w:rPr>
                <w:rFonts w:ascii="Calibri" w:eastAsia="Times New Roman" w:hAnsi="Calibri" w:cs="Calibri"/>
              </w:rPr>
              <w:t>in the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564E7C2"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B1BDDD5"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5F3510" w:rsidRPr="00851DED" w14:paraId="178C542B"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41046509"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0A4D9C4" w14:textId="33667A32" w:rsidR="005F3510" w:rsidRPr="00851DED" w:rsidRDefault="005F3510" w:rsidP="00D33B77">
            <w:pPr>
              <w:spacing w:after="0" w:line="240" w:lineRule="auto"/>
              <w:textAlignment w:val="baseline"/>
              <w:rPr>
                <w:rFonts w:ascii="Calibri" w:eastAsia="Times New Roman" w:hAnsi="Calibri" w:cs="Calibri"/>
              </w:rPr>
            </w:pPr>
            <w:r w:rsidRPr="474C9303">
              <w:rPr>
                <w:rFonts w:ascii="Calibri" w:eastAsia="Times New Roman" w:hAnsi="Calibri" w:cs="Calibri"/>
              </w:rPr>
              <w:t xml:space="preserve">Generated </w:t>
            </w:r>
            <w:r w:rsidR="692F961A" w:rsidRPr="474C9303">
              <w:rPr>
                <w:rFonts w:ascii="Calibri" w:eastAsia="Times New Roman" w:hAnsi="Calibri" w:cs="Calibri"/>
              </w:rPr>
              <w:t>in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2F4329B1"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EA33DF2"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5F3510" w:rsidRPr="00851DED" w14:paraId="3D685051"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7D85B4A2"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EA079AB" w14:textId="1BB142D2"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5F3510" w:rsidRPr="00851DED" w14:paraId="57BD7379"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5DDF9EE" w14:textId="77777777" w:rsidR="005F3510" w:rsidRPr="00851DED" w:rsidRDefault="005F3510" w:rsidP="00D33B7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FCA1CBF" w14:textId="616678BF" w:rsidR="005F3510" w:rsidRPr="00851DED" w:rsidRDefault="00F676CA" w:rsidP="00D33B77">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DrugInteraction</w:t>
            </w:r>
            <w:proofErr w:type="spellEnd"/>
            <w:r>
              <w:rPr>
                <w:rFonts w:ascii="Calibri" w:eastAsia="Times New Roman" w:hAnsi="Calibri" w:cs="Calibri"/>
              </w:rPr>
              <w:t xml:space="preserve"> Table in </w:t>
            </w:r>
            <w:r w:rsidR="005F3510" w:rsidRPr="00851DED">
              <w:rPr>
                <w:rFonts w:ascii="Calibri" w:eastAsia="Times New Roman" w:hAnsi="Calibri" w:cs="Calibri"/>
              </w:rPr>
              <w:t>ADC Database </w:t>
            </w:r>
          </w:p>
        </w:tc>
      </w:tr>
    </w:tbl>
    <w:p w14:paraId="24D261FD" w14:textId="77777777" w:rsidR="005F3510" w:rsidRDefault="005F3510" w:rsidP="00306B34"/>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3"/>
        <w:gridCol w:w="4847"/>
        <w:gridCol w:w="1156"/>
        <w:gridCol w:w="938"/>
      </w:tblGrid>
      <w:tr w:rsidR="00F676CA" w:rsidRPr="00851DED" w14:paraId="7E1E99F1" w14:textId="77777777" w:rsidTr="003273EF">
        <w:tc>
          <w:tcPr>
            <w:tcW w:w="24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4A69F6"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7"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3DCFD9BC" w14:textId="1602826B" w:rsidR="00F676CA" w:rsidRPr="00851DED" w:rsidRDefault="00F676CA" w:rsidP="00E97788">
            <w:pPr>
              <w:spacing w:after="0" w:line="240" w:lineRule="auto"/>
              <w:textAlignment w:val="baseline"/>
              <w:rPr>
                <w:rFonts w:ascii="Segoe UI" w:eastAsia="Times New Roman" w:hAnsi="Segoe UI" w:cs="Segoe UI"/>
                <w:sz w:val="18"/>
                <w:szCs w:val="18"/>
              </w:rPr>
            </w:pPr>
            <w:r>
              <w:rPr>
                <w:rFonts w:ascii="Calibri" w:eastAsia="Times New Roman" w:hAnsi="Calibri" w:cs="Calibri"/>
              </w:rPr>
              <w:t>Medication2TUID</w:t>
            </w:r>
            <w:r w:rsidRPr="00851DED">
              <w:rPr>
                <w:rFonts w:ascii="Calibri" w:eastAsia="Times New Roman" w:hAnsi="Calibri" w:cs="Calibri"/>
              </w:rPr>
              <w:t> </w:t>
            </w:r>
          </w:p>
        </w:tc>
        <w:tc>
          <w:tcPr>
            <w:tcW w:w="115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69E0D331"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7112ED18"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F676CA" w:rsidRPr="00851DED" w14:paraId="7D37EBE3" w14:textId="77777777" w:rsidTr="003273EF">
        <w:tc>
          <w:tcPr>
            <w:tcW w:w="2403"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7704A5DD" w14:textId="77777777" w:rsidR="00F676CA" w:rsidRPr="00851DED" w:rsidRDefault="00F676CA" w:rsidP="00E97788">
            <w:pPr>
              <w:spacing w:after="0" w:line="240" w:lineRule="auto"/>
              <w:textAlignment w:val="baseline"/>
              <w:rPr>
                <w:rFonts w:ascii="Calibri" w:eastAsia="Times New Roman" w:hAnsi="Calibri" w:cs="Calibri"/>
              </w:rPr>
            </w:pPr>
            <w:r w:rsidRPr="00851DED">
              <w:rPr>
                <w:rFonts w:ascii="Calibri" w:eastAsia="Times New Roman" w:hAnsi="Calibri" w:cs="Calibri"/>
              </w:rPr>
              <w:t>Aliases </w:t>
            </w:r>
          </w:p>
        </w:tc>
        <w:tc>
          <w:tcPr>
            <w:tcW w:w="4847"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85BFE1C" w14:textId="484B3490" w:rsidR="00F676CA" w:rsidRPr="00851DED" w:rsidRDefault="00A52FF6" w:rsidP="00E97788">
            <w:pPr>
              <w:spacing w:after="0" w:line="240" w:lineRule="auto"/>
              <w:textAlignment w:val="baseline"/>
              <w:rPr>
                <w:rFonts w:ascii="Calibri" w:eastAsia="Times New Roman" w:hAnsi="Calibri" w:cs="Calibri"/>
              </w:rPr>
            </w:pPr>
            <w:r w:rsidRPr="009C7337">
              <w:rPr>
                <w:rFonts w:ascii="Calibri" w:eastAsia="Times New Roman" w:hAnsi="Calibri" w:cs="Calibri"/>
              </w:rPr>
              <w:t>TUID in the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C301E29"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D01E841"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676CA" w:rsidRPr="00851DED" w14:paraId="23438D70" w14:textId="77777777" w:rsidTr="003273EF">
        <w:tc>
          <w:tcPr>
            <w:tcW w:w="2403"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561616B"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7"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3E32CBF" w14:textId="240E597B" w:rsidR="00F676CA" w:rsidRPr="00851DED" w:rsidRDefault="00F676CA" w:rsidP="00E97788">
            <w:pPr>
              <w:spacing w:after="0" w:line="240" w:lineRule="auto"/>
              <w:textAlignment w:val="baseline"/>
              <w:rPr>
                <w:rFonts w:ascii="Calibri" w:eastAsia="Times New Roman" w:hAnsi="Calibri" w:cs="Calibri"/>
              </w:rPr>
            </w:pPr>
            <w:r w:rsidRPr="474C9303">
              <w:rPr>
                <w:rFonts w:ascii="Calibri" w:eastAsia="Times New Roman" w:hAnsi="Calibri" w:cs="Calibri"/>
              </w:rPr>
              <w:t xml:space="preserve">Generated </w:t>
            </w:r>
            <w:r w:rsidR="39551E0D" w:rsidRPr="474C9303">
              <w:rPr>
                <w:rFonts w:ascii="Calibri" w:eastAsia="Times New Roman" w:hAnsi="Calibri" w:cs="Calibri"/>
              </w:rPr>
              <w:t>in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D38844A"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C37C9C0"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F676CA" w:rsidRPr="00851DED" w14:paraId="280279F5" w14:textId="77777777" w:rsidTr="003273EF">
        <w:tc>
          <w:tcPr>
            <w:tcW w:w="2403"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7195CE7C"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1"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206D9BE6" w14:textId="335DB808"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F676CA" w:rsidRPr="00851DED" w14:paraId="7EDB8D8D" w14:textId="77777777" w:rsidTr="003273EF">
        <w:tc>
          <w:tcPr>
            <w:tcW w:w="2403"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020D76B6" w14:textId="77777777" w:rsidR="00F676CA" w:rsidRPr="00851DED" w:rsidRDefault="00F676CA" w:rsidP="00E97788">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1"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598FDB43" w14:textId="721A1115" w:rsidR="00F676CA" w:rsidRPr="00851DED" w:rsidRDefault="009C7337" w:rsidP="00E97788">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DrugInteraction</w:t>
            </w:r>
            <w:proofErr w:type="spellEnd"/>
            <w:r>
              <w:rPr>
                <w:rFonts w:ascii="Calibri" w:eastAsia="Times New Roman" w:hAnsi="Calibri" w:cs="Calibri"/>
              </w:rPr>
              <w:t xml:space="preserve"> Table in </w:t>
            </w:r>
            <w:r w:rsidR="00F676CA" w:rsidRPr="00851DED">
              <w:rPr>
                <w:rFonts w:ascii="Calibri" w:eastAsia="Times New Roman" w:hAnsi="Calibri" w:cs="Calibri"/>
              </w:rPr>
              <w:t>ADC Database </w:t>
            </w:r>
          </w:p>
        </w:tc>
      </w:tr>
    </w:tbl>
    <w:p w14:paraId="2EFFB5E4" w14:textId="77777777" w:rsidR="009C7337" w:rsidRDefault="009C7337" w:rsidP="00306B34"/>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4849"/>
        <w:gridCol w:w="1155"/>
        <w:gridCol w:w="938"/>
      </w:tblGrid>
      <w:tr w:rsidR="001845F2" w:rsidRPr="00851DED" w14:paraId="40F47158" w14:textId="77777777" w:rsidTr="003273EF">
        <w:tc>
          <w:tcPr>
            <w:tcW w:w="2402" w:type="dxa"/>
            <w:tcBorders>
              <w:top w:val="single" w:sz="6" w:space="0" w:color="000000"/>
              <w:left w:val="single" w:sz="6" w:space="0" w:color="000000"/>
              <w:bottom w:val="single" w:sz="6" w:space="0" w:color="000000"/>
              <w:right w:val="single" w:sz="6" w:space="0" w:color="000000"/>
            </w:tcBorders>
            <w:shd w:val="clear" w:color="auto" w:fill="auto"/>
            <w:hideMark/>
          </w:tcPr>
          <w:p w14:paraId="7F6E0D73"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9" w:type="dxa"/>
            <w:tcBorders>
              <w:top w:val="single" w:sz="6" w:space="0" w:color="000000"/>
              <w:left w:val="outset" w:sz="6" w:space="0" w:color="auto"/>
              <w:bottom w:val="single" w:sz="6" w:space="0" w:color="000000"/>
              <w:right w:val="single" w:sz="6" w:space="0" w:color="000000"/>
            </w:tcBorders>
            <w:shd w:val="clear" w:color="auto" w:fill="auto"/>
            <w:hideMark/>
          </w:tcPr>
          <w:p w14:paraId="3C06F907" w14:textId="295EFF43" w:rsidR="001845F2" w:rsidRPr="00851DED" w:rsidRDefault="001845F2" w:rsidP="002D598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InteractionDiscription</w:t>
            </w:r>
            <w:proofErr w:type="spellEnd"/>
          </w:p>
        </w:tc>
        <w:tc>
          <w:tcPr>
            <w:tcW w:w="1155" w:type="dxa"/>
            <w:tcBorders>
              <w:top w:val="single" w:sz="6" w:space="0" w:color="000000"/>
              <w:left w:val="outset" w:sz="6" w:space="0" w:color="auto"/>
              <w:bottom w:val="single" w:sz="6" w:space="0" w:color="000000"/>
              <w:right w:val="single" w:sz="6" w:space="0" w:color="000000"/>
            </w:tcBorders>
            <w:shd w:val="clear" w:color="auto" w:fill="auto"/>
            <w:hideMark/>
          </w:tcPr>
          <w:p w14:paraId="728C4BF2"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left w:val="outset" w:sz="6" w:space="0" w:color="auto"/>
              <w:bottom w:val="single" w:sz="6" w:space="0" w:color="000000"/>
              <w:right w:val="single" w:sz="6" w:space="0" w:color="000000"/>
            </w:tcBorders>
            <w:shd w:val="clear" w:color="auto" w:fill="auto"/>
            <w:hideMark/>
          </w:tcPr>
          <w:p w14:paraId="0B4A6AEB" w14:textId="7DD12A20" w:rsidR="001845F2" w:rsidRPr="00851DED" w:rsidRDefault="00482C0A" w:rsidP="002D598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1845F2" w:rsidRPr="00851DED" w14:paraId="7A502E2C"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7CAD0ABE"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9" w:type="dxa"/>
            <w:tcBorders>
              <w:top w:val="outset" w:sz="6" w:space="0" w:color="auto"/>
              <w:left w:val="outset" w:sz="6" w:space="0" w:color="auto"/>
              <w:bottom w:val="single" w:sz="6" w:space="0" w:color="000000"/>
              <w:right w:val="single" w:sz="6" w:space="0" w:color="000000"/>
            </w:tcBorders>
            <w:shd w:val="clear" w:color="auto" w:fill="auto"/>
            <w:hideMark/>
          </w:tcPr>
          <w:p w14:paraId="158209B2"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14:paraId="38BAB015"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6D01D4DE" w14:textId="16261B26" w:rsidR="001845F2" w:rsidRPr="00851DED" w:rsidRDefault="001845F2" w:rsidP="002D598A">
            <w:pPr>
              <w:spacing w:after="0" w:line="240" w:lineRule="auto"/>
              <w:textAlignment w:val="baseline"/>
              <w:rPr>
                <w:rFonts w:ascii="Segoe UI" w:eastAsia="Times New Roman" w:hAnsi="Segoe UI" w:cs="Segoe UI"/>
                <w:sz w:val="18"/>
                <w:szCs w:val="18"/>
              </w:rPr>
            </w:pPr>
          </w:p>
        </w:tc>
      </w:tr>
      <w:tr w:rsidR="001845F2" w:rsidRPr="00851DED" w14:paraId="375A0598"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710852FB"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9" w:type="dxa"/>
            <w:tcBorders>
              <w:top w:val="outset" w:sz="6" w:space="0" w:color="auto"/>
              <w:left w:val="outset" w:sz="6" w:space="0" w:color="auto"/>
              <w:bottom w:val="single" w:sz="6" w:space="0" w:color="000000"/>
              <w:right w:val="single" w:sz="6" w:space="0" w:color="000000"/>
            </w:tcBorders>
            <w:shd w:val="clear" w:color="auto" w:fill="auto"/>
            <w:hideMark/>
          </w:tcPr>
          <w:p w14:paraId="676450E8" w14:textId="1905FF76" w:rsidR="001845F2" w:rsidRPr="00851DED" w:rsidRDefault="00FF1E5C" w:rsidP="002D598A">
            <w:pPr>
              <w:spacing w:after="0" w:line="240" w:lineRule="auto"/>
              <w:textAlignment w:val="baseline"/>
              <w:rPr>
                <w:rFonts w:ascii="Segoe UI" w:eastAsia="Times New Roman" w:hAnsi="Segoe UI" w:cs="Segoe UI"/>
                <w:sz w:val="18"/>
                <w:szCs w:val="18"/>
              </w:rPr>
            </w:pPr>
            <w:r>
              <w:rPr>
                <w:rFonts w:ascii="Calibri" w:eastAsia="Times New Roman" w:hAnsi="Calibri" w:cs="Calibri"/>
              </w:rPr>
              <w:t>Generated by the System</w:t>
            </w:r>
          </w:p>
        </w:tc>
        <w:tc>
          <w:tcPr>
            <w:tcW w:w="1155" w:type="dxa"/>
            <w:tcBorders>
              <w:top w:val="outset" w:sz="6" w:space="0" w:color="auto"/>
              <w:left w:val="outset" w:sz="6" w:space="0" w:color="auto"/>
              <w:bottom w:val="single" w:sz="6" w:space="0" w:color="000000"/>
              <w:right w:val="single" w:sz="6" w:space="0" w:color="000000"/>
            </w:tcBorders>
            <w:shd w:val="clear" w:color="auto" w:fill="auto"/>
            <w:hideMark/>
          </w:tcPr>
          <w:p w14:paraId="0E80B983"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right w:val="single" w:sz="6" w:space="0" w:color="000000"/>
            </w:tcBorders>
            <w:shd w:val="clear" w:color="auto" w:fill="auto"/>
            <w:hideMark/>
          </w:tcPr>
          <w:p w14:paraId="7B599946"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1845F2" w:rsidRPr="00851DED" w14:paraId="6596A0F4"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1395791B"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D6C0F5F" w14:textId="7D86563F" w:rsidR="001845F2" w:rsidRPr="00851DED" w:rsidRDefault="00FF1E5C" w:rsidP="002D598A">
            <w:pPr>
              <w:spacing w:after="0" w:line="240" w:lineRule="auto"/>
              <w:textAlignment w:val="baseline"/>
              <w:rPr>
                <w:rFonts w:ascii="Segoe UI" w:eastAsia="Times New Roman" w:hAnsi="Segoe UI" w:cs="Segoe UI"/>
                <w:sz w:val="18"/>
                <w:szCs w:val="18"/>
              </w:rPr>
            </w:pPr>
            <w:r>
              <w:rPr>
                <w:rFonts w:ascii="Calibri" w:eastAsia="Times New Roman" w:hAnsi="Calibri" w:cs="Calibri"/>
              </w:rPr>
              <w:t>A</w:t>
            </w:r>
            <w:r w:rsidR="00187463">
              <w:rPr>
                <w:rFonts w:ascii="Calibri" w:eastAsia="Times New Roman" w:hAnsi="Calibri" w:cs="Calibri"/>
              </w:rPr>
              <w:t xml:space="preserve"> detailed description of </w:t>
            </w:r>
            <w:r w:rsidR="00482C0A">
              <w:rPr>
                <w:rFonts w:ascii="Calibri" w:eastAsia="Times New Roman" w:hAnsi="Calibri" w:cs="Calibri"/>
              </w:rPr>
              <w:t>how the two medication interact</w:t>
            </w:r>
          </w:p>
        </w:tc>
      </w:tr>
      <w:tr w:rsidR="001845F2" w:rsidRPr="00851DED" w14:paraId="460DBE03" w14:textId="77777777" w:rsidTr="003273EF">
        <w:tc>
          <w:tcPr>
            <w:tcW w:w="2402" w:type="dxa"/>
            <w:tcBorders>
              <w:top w:val="outset" w:sz="6" w:space="0" w:color="auto"/>
              <w:left w:val="single" w:sz="6" w:space="0" w:color="000000"/>
              <w:bottom w:val="single" w:sz="6" w:space="0" w:color="000000"/>
              <w:right w:val="single" w:sz="6" w:space="0" w:color="000000"/>
            </w:tcBorders>
            <w:shd w:val="clear" w:color="auto" w:fill="auto"/>
            <w:hideMark/>
          </w:tcPr>
          <w:p w14:paraId="5EA98AC7" w14:textId="77777777" w:rsidR="001845F2" w:rsidRPr="00851DED" w:rsidRDefault="001845F2" w:rsidP="002D598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2"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93DE1D7" w14:textId="1DF35209" w:rsidR="001845F2" w:rsidRPr="00851DED" w:rsidRDefault="00187463" w:rsidP="002D598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DrugInteraction</w:t>
            </w:r>
            <w:proofErr w:type="spellEnd"/>
            <w:r>
              <w:rPr>
                <w:rFonts w:ascii="Calibri" w:eastAsia="Times New Roman" w:hAnsi="Calibri" w:cs="Calibri"/>
              </w:rPr>
              <w:t xml:space="preserve"> Table in </w:t>
            </w:r>
            <w:r w:rsidR="001845F2" w:rsidRPr="00851DED">
              <w:rPr>
                <w:rFonts w:ascii="Calibri" w:eastAsia="Times New Roman" w:hAnsi="Calibri" w:cs="Calibri"/>
              </w:rPr>
              <w:t>ADC Database </w:t>
            </w:r>
          </w:p>
        </w:tc>
      </w:tr>
    </w:tbl>
    <w:p w14:paraId="136F31E5" w14:textId="77777777" w:rsidR="00F77461" w:rsidRDefault="00F77461" w:rsidP="00306B34"/>
    <w:p w14:paraId="66922717" w14:textId="77777777" w:rsidR="00F77461" w:rsidRDefault="00F77461" w:rsidP="00306B34"/>
    <w:p w14:paraId="6076F1EC" w14:textId="77777777" w:rsidR="00530658" w:rsidRDefault="00530658" w:rsidP="006B68A6">
      <w:pPr>
        <w:pStyle w:val="Heading2"/>
      </w:pPr>
      <w:r>
        <w:br w:type="page"/>
      </w:r>
    </w:p>
    <w:p w14:paraId="677B0D5E" w14:textId="44ED58DD" w:rsidR="006B68A6" w:rsidRDefault="006B68A6" w:rsidP="006B68A6">
      <w:pPr>
        <w:pStyle w:val="Heading2"/>
      </w:pPr>
      <w:bookmarkStart w:id="378" w:name="_Toc69370057"/>
      <w:r>
        <w:t>Allergen Table</w:t>
      </w:r>
      <w:bookmarkEnd w:id="378"/>
    </w:p>
    <w:p w14:paraId="2B3AA9D5" w14:textId="77777777" w:rsidR="006B68A6" w:rsidRDefault="006B68A6" w:rsidP="006B68A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6B68A6" w:rsidRPr="00851DED" w14:paraId="72AF73E6"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3A6449B0"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346BA97F"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21524EB2"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6DA1C92B"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6B68A6" w:rsidRPr="00851DED" w14:paraId="37320946"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FFE335E"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66057DE1"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BBB0DAE"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5208D075"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B68A6" w:rsidRPr="00851DED" w14:paraId="3E9DE9D8"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59A8412"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63C95E82" w14:textId="30518263" w:rsidR="006B68A6" w:rsidRPr="00851DED" w:rsidRDefault="000F14E8" w:rsidP="00D264F7">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6B68A6" w:rsidRPr="00851DED">
              <w:rPr>
                <w:rFonts w:ascii="Calibri" w:eastAsia="Times New Roman" w:hAnsi="Calibri" w:cs="Calibri"/>
              </w:rPr>
              <w:t xml:space="preserve">enerated by the system when </w:t>
            </w:r>
            <w:r>
              <w:rPr>
                <w:rFonts w:ascii="Calibri" w:eastAsia="Times New Roman" w:hAnsi="Calibri" w:cs="Calibri"/>
              </w:rPr>
              <w:t xml:space="preserve">a </w:t>
            </w:r>
            <w:r w:rsidR="006B68A6" w:rsidRPr="00851DED">
              <w:rPr>
                <w:rFonts w:ascii="Calibri" w:eastAsia="Times New Roman" w:hAnsi="Calibri" w:cs="Calibri"/>
              </w:rPr>
              <w:t>new data field occurs.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3F3B955E"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6BDDFF74"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B68A6" w:rsidRPr="00851DED" w14:paraId="69E8531E"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B20E21A"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0911BE7" w14:textId="390914E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6B68A6" w:rsidRPr="00851DED" w14:paraId="6913DED8"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0C99CD0"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21919528" w14:textId="512846CF" w:rsidR="006B68A6" w:rsidRPr="00851DED" w:rsidRDefault="006B68A6" w:rsidP="00D264F7">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Allergen Table in </w:t>
            </w:r>
            <w:r w:rsidRPr="00851DED">
              <w:rPr>
                <w:rFonts w:ascii="Calibri" w:eastAsia="Times New Roman" w:hAnsi="Calibri" w:cs="Calibri"/>
              </w:rPr>
              <w:t>ADC Database </w:t>
            </w:r>
          </w:p>
        </w:tc>
      </w:tr>
    </w:tbl>
    <w:p w14:paraId="761FBB60" w14:textId="77777777" w:rsidR="006B68A6" w:rsidRDefault="006B68A6" w:rsidP="006B68A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6B68A6" w:rsidRPr="00851DED" w14:paraId="218AD36F" w14:textId="77777777" w:rsidTr="003273EF">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36810D"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50018EF6" w14:textId="28AC9FB3" w:rsidR="006B68A6" w:rsidRPr="00851DED" w:rsidRDefault="00544B5A" w:rsidP="00D264F7">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MedicationTUID</w:t>
            </w:r>
            <w:proofErr w:type="spellEnd"/>
            <w:r w:rsidR="006B68A6" w:rsidRPr="00851DED">
              <w:rPr>
                <w:rFonts w:ascii="Calibri" w:eastAsia="Times New Roman" w:hAnsi="Calibri" w:cs="Calibri"/>
              </w:rPr>
              <w:t> </w:t>
            </w:r>
          </w:p>
        </w:tc>
        <w:tc>
          <w:tcPr>
            <w:tcW w:w="115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66D658E5"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481D27C0"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6B68A6" w:rsidRPr="00851DED" w14:paraId="40653DD5"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5DE0544"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17CE789" w14:textId="414A4593" w:rsidR="006B68A6" w:rsidRPr="00851DED" w:rsidRDefault="00544B5A" w:rsidP="00D264F7">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FCB2079"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2EA9BA85"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B68A6" w:rsidRPr="00851DED" w14:paraId="719CC124"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0701F318"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0D7839B" w14:textId="6C5615DE" w:rsidR="006B68A6" w:rsidRPr="00851DED" w:rsidRDefault="006B68A6" w:rsidP="00D264F7">
            <w:pPr>
              <w:spacing w:after="0" w:line="240" w:lineRule="auto"/>
              <w:textAlignment w:val="baseline"/>
              <w:rPr>
                <w:rFonts w:ascii="Calibri" w:eastAsia="Times New Roman" w:hAnsi="Calibri" w:cs="Calibri"/>
              </w:rPr>
            </w:pPr>
            <w:r w:rsidRPr="31BC516E">
              <w:rPr>
                <w:rFonts w:ascii="Calibri" w:eastAsia="Times New Roman" w:hAnsi="Calibri" w:cs="Calibri"/>
              </w:rPr>
              <w:t xml:space="preserve">Generated </w:t>
            </w:r>
            <w:r w:rsidR="244AAFC1" w:rsidRPr="31BC516E">
              <w:rPr>
                <w:rFonts w:ascii="Calibri" w:eastAsia="Times New Roman" w:hAnsi="Calibri" w:cs="Calibri"/>
              </w:rPr>
              <w:t>in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6E0D1BD"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9DB0006"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6B68A6" w:rsidRPr="00851DED" w14:paraId="3F621E35"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25AA6F8D"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5DB769C" w14:textId="31745E58"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6B68A6" w:rsidRPr="00851DED" w14:paraId="08DEDD93"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322DA16F" w14:textId="77777777" w:rsidR="006B68A6" w:rsidRPr="00851DED" w:rsidRDefault="006B68A6" w:rsidP="00D264F7">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B96F26C" w14:textId="4A599A14" w:rsidR="006B68A6" w:rsidRPr="00851DED" w:rsidRDefault="00544B5A" w:rsidP="00D264F7">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Allergen </w:t>
            </w:r>
            <w:r w:rsidR="00F84D47">
              <w:rPr>
                <w:rFonts w:ascii="Calibri" w:eastAsia="Times New Roman" w:hAnsi="Calibri" w:cs="Calibri"/>
              </w:rPr>
              <w:t xml:space="preserve">Table in </w:t>
            </w:r>
            <w:r w:rsidR="006B68A6" w:rsidRPr="00851DED">
              <w:rPr>
                <w:rFonts w:ascii="Calibri" w:eastAsia="Times New Roman" w:hAnsi="Calibri" w:cs="Calibri"/>
              </w:rPr>
              <w:t>ADC Database </w:t>
            </w:r>
          </w:p>
        </w:tc>
      </w:tr>
    </w:tbl>
    <w:p w14:paraId="2E5F1F0A" w14:textId="77777777" w:rsidR="006B68A6" w:rsidRDefault="006B68A6" w:rsidP="006B68A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3"/>
        <w:gridCol w:w="1157"/>
        <w:gridCol w:w="938"/>
      </w:tblGrid>
      <w:tr w:rsidR="003F57CA" w:rsidRPr="00851DED" w14:paraId="70F4A62F" w14:textId="77777777" w:rsidTr="003273EF">
        <w:tc>
          <w:tcPr>
            <w:tcW w:w="240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97A1E1"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062A26DC" w14:textId="685C7BCA" w:rsidR="003F57CA" w:rsidRPr="00851DED" w:rsidRDefault="00D71DB3" w:rsidP="00FF0C19">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PatientTUID</w:t>
            </w:r>
            <w:proofErr w:type="spellEnd"/>
            <w:r w:rsidR="003F57CA" w:rsidRPr="00851DED">
              <w:rPr>
                <w:rFonts w:ascii="Calibri" w:eastAsia="Times New Roman" w:hAnsi="Calibri" w:cs="Calibri"/>
              </w:rPr>
              <w:t> </w:t>
            </w:r>
          </w:p>
        </w:tc>
        <w:tc>
          <w:tcPr>
            <w:tcW w:w="1157"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1A216B8A"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0F2747A8"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3F57CA" w:rsidRPr="00851DED" w14:paraId="0F646018"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74985514"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304D1C9" w14:textId="140C1307" w:rsidR="003F57CA" w:rsidRPr="00851DED" w:rsidRDefault="00D71DB3" w:rsidP="00FF0C19">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Patient Table</w:t>
            </w:r>
          </w:p>
        </w:tc>
        <w:tc>
          <w:tcPr>
            <w:tcW w:w="1157"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AF0C6B0"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2033065"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3F57CA" w:rsidRPr="00851DED" w14:paraId="3728EC71"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18C7448D"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2F9D81CE" w14:textId="000CDC7E" w:rsidR="003F57CA" w:rsidRPr="00851DED" w:rsidRDefault="003F57CA" w:rsidP="00FF0C19">
            <w:pPr>
              <w:spacing w:after="0" w:line="240" w:lineRule="auto"/>
              <w:textAlignment w:val="baseline"/>
              <w:rPr>
                <w:rFonts w:ascii="Segoe UI" w:eastAsia="Times New Roman" w:hAnsi="Segoe UI" w:cs="Segoe UI"/>
                <w:sz w:val="18"/>
                <w:szCs w:val="18"/>
              </w:rPr>
            </w:pPr>
            <w:r w:rsidRPr="31BC516E">
              <w:rPr>
                <w:rFonts w:ascii="Calibri" w:eastAsia="Times New Roman" w:hAnsi="Calibri" w:cs="Calibri"/>
              </w:rPr>
              <w:t xml:space="preserve">Generated </w:t>
            </w:r>
            <w:r w:rsidR="53C0B595" w:rsidRPr="31BC516E">
              <w:rPr>
                <w:rFonts w:ascii="Calibri" w:eastAsia="Times New Roman" w:hAnsi="Calibri" w:cs="Calibri"/>
              </w:rPr>
              <w:t>in Patient Table</w:t>
            </w:r>
          </w:p>
        </w:tc>
        <w:tc>
          <w:tcPr>
            <w:tcW w:w="1157"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8899899"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1AFFA79"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3F57CA" w:rsidRPr="00851DED" w14:paraId="69E97C3D"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380387E3"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ED0C384" w14:textId="2A1381E4"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3F57CA" w:rsidRPr="00851DED" w14:paraId="792298E4"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3D500F78" w14:textId="77777777" w:rsidR="003F57CA" w:rsidRPr="00851DED" w:rsidRDefault="003F57CA" w:rsidP="00FF0C19">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36E4A3B" w14:textId="54E0EEAC" w:rsidR="003F57CA" w:rsidRPr="00851DED" w:rsidRDefault="00B57881" w:rsidP="00FF0C19">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Allergen Table in </w:t>
            </w:r>
            <w:r w:rsidR="003F57CA" w:rsidRPr="00851DED">
              <w:rPr>
                <w:rFonts w:ascii="Calibri" w:eastAsia="Times New Roman" w:hAnsi="Calibri" w:cs="Calibri"/>
              </w:rPr>
              <w:t>ADC Database </w:t>
            </w:r>
          </w:p>
        </w:tc>
      </w:tr>
    </w:tbl>
    <w:p w14:paraId="45853173" w14:textId="77777777" w:rsidR="00BF0DA2" w:rsidRDefault="00BF0DA2" w:rsidP="006B68A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7"/>
        <w:gridCol w:w="940"/>
      </w:tblGrid>
      <w:tr w:rsidR="00B57881" w:rsidRPr="00851DED" w14:paraId="61DD500C"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006EEDA5"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3A9F74BC" w14:textId="73878842" w:rsidR="00B57881" w:rsidRPr="00851DED" w:rsidRDefault="00BF0DA2" w:rsidP="002C2B14">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Classification </w:t>
            </w:r>
            <w:r w:rsidR="00B57881"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124E2711"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5B3D8327" w14:textId="365A2C55" w:rsidR="00B57881" w:rsidRPr="00851DED" w:rsidRDefault="009E5642" w:rsidP="002C2B14">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r w:rsidR="00B57881" w:rsidRPr="00851DED">
              <w:rPr>
                <w:rFonts w:ascii="Calibri" w:eastAsia="Times New Roman" w:hAnsi="Calibri" w:cs="Calibri"/>
              </w:rPr>
              <w:t> </w:t>
            </w:r>
          </w:p>
        </w:tc>
      </w:tr>
      <w:tr w:rsidR="00B57881" w:rsidRPr="00851DED" w14:paraId="3330B163"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0254D73F"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0BD23B2C"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1B34ABB4"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4EABE302" w14:textId="38F29815" w:rsidR="00B57881" w:rsidRPr="00851DED" w:rsidRDefault="00F4785B" w:rsidP="002C2B14">
            <w:pPr>
              <w:spacing w:after="0" w:line="240" w:lineRule="auto"/>
              <w:textAlignment w:val="baseline"/>
              <w:rPr>
                <w:rFonts w:ascii="Segoe UI" w:eastAsia="Times New Roman" w:hAnsi="Segoe UI" w:cs="Segoe UI"/>
                <w:sz w:val="18"/>
                <w:szCs w:val="18"/>
              </w:rPr>
            </w:pPr>
            <w:r>
              <w:rPr>
                <w:rFonts w:ascii="Calibri" w:eastAsia="Times New Roman" w:hAnsi="Calibri" w:cs="Calibri"/>
              </w:rPr>
              <w:t>20</w:t>
            </w:r>
          </w:p>
        </w:tc>
      </w:tr>
      <w:tr w:rsidR="00B57881" w:rsidRPr="00851DED" w14:paraId="17406F5B"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E11E31A"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3F4248DE" w14:textId="042F91E6" w:rsidR="00B57881" w:rsidRPr="00815C05" w:rsidRDefault="006E468C" w:rsidP="002C2B14">
            <w:pPr>
              <w:spacing w:after="0" w:line="240" w:lineRule="auto"/>
              <w:textAlignment w:val="baseline"/>
              <w:rPr>
                <w:rFonts w:eastAsia="Times New Roman" w:cstheme="minorHAnsi"/>
                <w:sz w:val="18"/>
                <w:szCs w:val="18"/>
              </w:rPr>
            </w:pPr>
            <w:r w:rsidRPr="00815C05">
              <w:rPr>
                <w:rFonts w:eastAsia="Times New Roman" w:cstheme="minorHAnsi"/>
              </w:rPr>
              <w:t>Charge Nurse</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6CF24031"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249585F3"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B57881" w:rsidRPr="00851DED" w14:paraId="0E251C39"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DFCB2C1"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06BAEFF" w14:textId="146E26C4" w:rsidR="00B57881" w:rsidRPr="00851DED" w:rsidRDefault="00C5327A" w:rsidP="002C2B14">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The classification </w:t>
            </w:r>
            <w:r w:rsidR="003354B5">
              <w:rPr>
                <w:rFonts w:ascii="Calibri" w:eastAsia="Times New Roman" w:hAnsi="Calibri" w:cs="Calibri"/>
              </w:rPr>
              <w:t xml:space="preserve">that </w:t>
            </w:r>
            <w:r w:rsidR="00854DEE">
              <w:rPr>
                <w:rFonts w:ascii="Calibri" w:eastAsia="Times New Roman" w:hAnsi="Calibri" w:cs="Calibri"/>
              </w:rPr>
              <w:t>tells if the medication is a</w:t>
            </w:r>
            <w:r w:rsidR="003354B5">
              <w:rPr>
                <w:rFonts w:ascii="Calibri" w:eastAsia="Times New Roman" w:hAnsi="Calibri" w:cs="Calibri"/>
              </w:rPr>
              <w:t xml:space="preserve"> </w:t>
            </w:r>
            <w:r w:rsidR="007A1B64">
              <w:rPr>
                <w:rFonts w:ascii="Calibri" w:eastAsia="Times New Roman" w:hAnsi="Calibri" w:cs="Calibri"/>
              </w:rPr>
              <w:t>n</w:t>
            </w:r>
            <w:r w:rsidR="009E5642">
              <w:rPr>
                <w:rFonts w:ascii="Calibri" w:eastAsia="Times New Roman" w:hAnsi="Calibri" w:cs="Calibri"/>
              </w:rPr>
              <w:t>arcotic</w:t>
            </w:r>
            <w:r w:rsidR="00854DEE">
              <w:rPr>
                <w:rFonts w:ascii="Calibri" w:eastAsia="Times New Roman" w:hAnsi="Calibri" w:cs="Calibri"/>
              </w:rPr>
              <w:t xml:space="preserve"> or not</w:t>
            </w:r>
          </w:p>
        </w:tc>
      </w:tr>
      <w:tr w:rsidR="00B57881" w:rsidRPr="00851DED" w14:paraId="04D5360F"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40B867EF" w14:textId="77777777" w:rsidR="00B57881" w:rsidRPr="00851DED" w:rsidRDefault="00B57881" w:rsidP="002C2B14">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7D78229F" w14:textId="039CA2D0" w:rsidR="00B57881" w:rsidRPr="00851DED" w:rsidRDefault="009E5642" w:rsidP="002C2B14">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Allergen Table in </w:t>
            </w:r>
            <w:r w:rsidR="00B57881" w:rsidRPr="00851DED">
              <w:rPr>
                <w:rFonts w:ascii="Calibri" w:eastAsia="Times New Roman" w:hAnsi="Calibri" w:cs="Calibri"/>
              </w:rPr>
              <w:t>ADC Database </w:t>
            </w:r>
          </w:p>
        </w:tc>
      </w:tr>
    </w:tbl>
    <w:p w14:paraId="7B2974B3" w14:textId="77777777" w:rsidR="00B57881" w:rsidRDefault="00B57881" w:rsidP="006B68A6"/>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0"/>
        <w:gridCol w:w="1158"/>
        <w:gridCol w:w="940"/>
      </w:tblGrid>
      <w:tr w:rsidR="009E5642" w:rsidRPr="00851DED" w14:paraId="1A25490D" w14:textId="77777777" w:rsidTr="003273EF">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7A6DED3A"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0" w:type="dxa"/>
            <w:tcBorders>
              <w:top w:val="single" w:sz="6" w:space="0" w:color="000000"/>
              <w:left w:val="outset" w:sz="6" w:space="0" w:color="auto"/>
              <w:bottom w:val="single" w:sz="6" w:space="0" w:color="000000"/>
              <w:right w:val="single" w:sz="6" w:space="0" w:color="000000"/>
            </w:tcBorders>
            <w:shd w:val="clear" w:color="auto" w:fill="auto"/>
            <w:hideMark/>
          </w:tcPr>
          <w:p w14:paraId="6632BC42" w14:textId="50B3466A" w:rsidR="009E5642" w:rsidRPr="00851DED" w:rsidRDefault="009E5642" w:rsidP="0075702C">
            <w:pPr>
              <w:spacing w:after="0" w:line="240" w:lineRule="auto"/>
              <w:textAlignment w:val="baseline"/>
              <w:rPr>
                <w:rFonts w:ascii="Segoe UI" w:eastAsia="Times New Roman" w:hAnsi="Segoe UI" w:cs="Segoe UI"/>
                <w:sz w:val="18"/>
                <w:szCs w:val="18"/>
              </w:rPr>
            </w:pPr>
            <w:r>
              <w:rPr>
                <w:rFonts w:ascii="Calibri" w:eastAsia="Times New Roman" w:hAnsi="Calibri" w:cs="Calibri"/>
              </w:rPr>
              <w:t>Name</w:t>
            </w:r>
            <w:r w:rsidRPr="00851DED">
              <w:rPr>
                <w:rFonts w:ascii="Calibri" w:eastAsia="Times New Roman" w:hAnsi="Calibri" w:cs="Calibri"/>
              </w:rPr>
              <w:t>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436D2949"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40" w:type="dxa"/>
            <w:tcBorders>
              <w:top w:val="single" w:sz="6" w:space="0" w:color="000000"/>
              <w:left w:val="outset" w:sz="6" w:space="0" w:color="auto"/>
              <w:bottom w:val="single" w:sz="6" w:space="0" w:color="000000"/>
              <w:right w:val="single" w:sz="6" w:space="0" w:color="000000"/>
            </w:tcBorders>
            <w:shd w:val="clear" w:color="auto" w:fill="auto"/>
            <w:hideMark/>
          </w:tcPr>
          <w:p w14:paraId="4DD5B248" w14:textId="579FA965" w:rsidR="009E5642" w:rsidRPr="00851DED" w:rsidRDefault="009E5642" w:rsidP="0075702C">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VarChar</w:t>
            </w:r>
            <w:proofErr w:type="spellEnd"/>
          </w:p>
        </w:tc>
      </w:tr>
      <w:tr w:rsidR="009E5642" w:rsidRPr="00851DED" w14:paraId="0F212E42"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237049D9"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25CDC04F"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1574C32"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6D130E86" w14:textId="091F10DF"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F4785B">
              <w:rPr>
                <w:rFonts w:ascii="Calibri" w:eastAsia="Times New Roman" w:hAnsi="Calibri" w:cs="Calibri"/>
              </w:rPr>
              <w:t>80</w:t>
            </w:r>
          </w:p>
        </w:tc>
      </w:tr>
      <w:tr w:rsidR="009E5642" w:rsidRPr="00851DED" w14:paraId="7C2742E3"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6F84BF5"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0" w:type="dxa"/>
            <w:tcBorders>
              <w:top w:val="outset" w:sz="6" w:space="0" w:color="auto"/>
              <w:left w:val="outset" w:sz="6" w:space="0" w:color="auto"/>
              <w:bottom w:val="single" w:sz="6" w:space="0" w:color="000000"/>
              <w:right w:val="single" w:sz="6" w:space="0" w:color="000000"/>
            </w:tcBorders>
            <w:shd w:val="clear" w:color="auto" w:fill="auto"/>
            <w:hideMark/>
          </w:tcPr>
          <w:p w14:paraId="7E86AF65" w14:textId="630C4002" w:rsidR="009E5642" w:rsidRPr="00815C05" w:rsidRDefault="007A1B64" w:rsidP="0075702C">
            <w:pPr>
              <w:spacing w:after="0" w:line="240" w:lineRule="auto"/>
              <w:textAlignment w:val="baseline"/>
              <w:rPr>
                <w:rFonts w:eastAsia="Times New Roman" w:cstheme="minorHAnsi"/>
                <w:sz w:val="18"/>
                <w:szCs w:val="18"/>
              </w:rPr>
            </w:pPr>
            <w:r w:rsidRPr="00815C05">
              <w:rPr>
                <w:rFonts w:eastAsia="Times New Roman" w:cstheme="minorHAnsi"/>
              </w:rPr>
              <w:t>Charge Nurse</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1003BB24"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40" w:type="dxa"/>
            <w:tcBorders>
              <w:top w:val="outset" w:sz="6" w:space="0" w:color="auto"/>
              <w:left w:val="outset" w:sz="6" w:space="0" w:color="auto"/>
              <w:bottom w:val="single" w:sz="6" w:space="0" w:color="000000"/>
              <w:right w:val="single" w:sz="6" w:space="0" w:color="000000"/>
            </w:tcBorders>
            <w:shd w:val="clear" w:color="auto" w:fill="auto"/>
            <w:hideMark/>
          </w:tcPr>
          <w:p w14:paraId="7A2F1AE2"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9E5642" w:rsidRPr="00851DED" w14:paraId="1A4C1338"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093E0929"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039F88B4" w14:textId="2F3ACE7B" w:rsidR="009E5642" w:rsidRPr="00851DED" w:rsidRDefault="00F4785B" w:rsidP="0075702C">
            <w:pPr>
              <w:spacing w:after="0" w:line="240" w:lineRule="auto"/>
              <w:textAlignment w:val="baseline"/>
              <w:rPr>
                <w:rFonts w:ascii="Segoe UI" w:eastAsia="Times New Roman" w:hAnsi="Segoe UI" w:cs="Segoe UI"/>
                <w:sz w:val="18"/>
                <w:szCs w:val="18"/>
              </w:rPr>
            </w:pPr>
            <w:r>
              <w:rPr>
                <w:rFonts w:ascii="Calibri" w:eastAsia="Times New Roman" w:hAnsi="Calibri" w:cs="Calibri"/>
              </w:rPr>
              <w:t>The name of the allergen</w:t>
            </w:r>
          </w:p>
        </w:tc>
      </w:tr>
      <w:tr w:rsidR="009E5642" w:rsidRPr="00851DED" w14:paraId="1C622F8D"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38A1D2A" w14:textId="77777777" w:rsidR="009E5642" w:rsidRPr="00851DED" w:rsidRDefault="009E5642" w:rsidP="0075702C">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48DBB96" w14:textId="209F6F85" w:rsidR="009E5642" w:rsidRPr="00851DED" w:rsidRDefault="00295CAF" w:rsidP="0075702C">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Allergen Table in </w:t>
            </w:r>
            <w:r w:rsidR="009E5642" w:rsidRPr="00851DED">
              <w:rPr>
                <w:rFonts w:ascii="Calibri" w:eastAsia="Times New Roman" w:hAnsi="Calibri" w:cs="Calibri"/>
              </w:rPr>
              <w:t>ADC Database </w:t>
            </w:r>
          </w:p>
        </w:tc>
      </w:tr>
    </w:tbl>
    <w:p w14:paraId="55C179E3" w14:textId="77777777" w:rsidR="009E5642" w:rsidRDefault="009E5642" w:rsidP="006B68A6"/>
    <w:p w14:paraId="41EB5A84" w14:textId="77777777" w:rsidR="005875C8" w:rsidRDefault="005875C8" w:rsidP="006B68A6"/>
    <w:p w14:paraId="687B3D62" w14:textId="77777777" w:rsidR="005875C8" w:rsidRDefault="005875C8" w:rsidP="006B68A6"/>
    <w:p w14:paraId="5DA07117" w14:textId="77777777" w:rsidR="00530658" w:rsidRDefault="00530658" w:rsidP="00295CAF">
      <w:pPr>
        <w:pStyle w:val="Heading2"/>
      </w:pPr>
      <w:r>
        <w:br w:type="page"/>
      </w:r>
    </w:p>
    <w:p w14:paraId="736E45FF" w14:textId="00F8A361" w:rsidR="00295CAF" w:rsidRDefault="00295CAF" w:rsidP="00295CAF">
      <w:pPr>
        <w:pStyle w:val="Heading2"/>
      </w:pPr>
      <w:bookmarkStart w:id="379" w:name="_Toc69370058"/>
      <w:r>
        <w:t>Dis</w:t>
      </w:r>
      <w:r w:rsidR="00C35085">
        <w:t>crepancies Table</w:t>
      </w:r>
      <w:bookmarkEnd w:id="379"/>
    </w:p>
    <w:p w14:paraId="1F299C8C" w14:textId="77777777" w:rsidR="00C35085" w:rsidRDefault="00C35085" w:rsidP="00C35085"/>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4842"/>
        <w:gridCol w:w="1158"/>
        <w:gridCol w:w="939"/>
      </w:tblGrid>
      <w:tr w:rsidR="00C35085" w:rsidRPr="00851DED" w14:paraId="7ABF1C8B" w14:textId="77777777" w:rsidTr="003273EF">
        <w:tc>
          <w:tcPr>
            <w:tcW w:w="2405" w:type="dxa"/>
            <w:tcBorders>
              <w:top w:val="single" w:sz="6" w:space="0" w:color="000000"/>
              <w:left w:val="single" w:sz="6" w:space="0" w:color="000000"/>
              <w:bottom w:val="single" w:sz="6" w:space="0" w:color="000000"/>
              <w:right w:val="single" w:sz="6" w:space="0" w:color="000000"/>
            </w:tcBorders>
            <w:shd w:val="clear" w:color="auto" w:fill="auto"/>
            <w:hideMark/>
          </w:tcPr>
          <w:p w14:paraId="49128E74"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2" w:type="dxa"/>
            <w:tcBorders>
              <w:top w:val="single" w:sz="6" w:space="0" w:color="000000"/>
              <w:left w:val="outset" w:sz="6" w:space="0" w:color="auto"/>
              <w:bottom w:val="single" w:sz="6" w:space="0" w:color="000000"/>
              <w:right w:val="single" w:sz="6" w:space="0" w:color="000000"/>
            </w:tcBorders>
            <w:shd w:val="clear" w:color="auto" w:fill="auto"/>
            <w:hideMark/>
          </w:tcPr>
          <w:p w14:paraId="67EFCBAF"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TUID </w:t>
            </w:r>
          </w:p>
        </w:tc>
        <w:tc>
          <w:tcPr>
            <w:tcW w:w="1158" w:type="dxa"/>
            <w:tcBorders>
              <w:top w:val="single" w:sz="6" w:space="0" w:color="000000"/>
              <w:left w:val="outset" w:sz="6" w:space="0" w:color="auto"/>
              <w:bottom w:val="single" w:sz="6" w:space="0" w:color="000000"/>
              <w:right w:val="single" w:sz="6" w:space="0" w:color="000000"/>
            </w:tcBorders>
            <w:shd w:val="clear" w:color="auto" w:fill="auto"/>
            <w:hideMark/>
          </w:tcPr>
          <w:p w14:paraId="7565E6B7"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left w:val="outset" w:sz="6" w:space="0" w:color="auto"/>
              <w:bottom w:val="single" w:sz="6" w:space="0" w:color="000000"/>
              <w:right w:val="single" w:sz="6" w:space="0" w:color="000000"/>
            </w:tcBorders>
            <w:shd w:val="clear" w:color="auto" w:fill="auto"/>
            <w:hideMark/>
          </w:tcPr>
          <w:p w14:paraId="6150FB21"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C35085" w:rsidRPr="00851DED" w14:paraId="5437772B"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0B6EE7E"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54E82420"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68BEBCFC"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7864F5D2"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35085" w:rsidRPr="00851DED" w14:paraId="3BBEB07C"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6EE38C74"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2" w:type="dxa"/>
            <w:tcBorders>
              <w:top w:val="outset" w:sz="6" w:space="0" w:color="auto"/>
              <w:left w:val="outset" w:sz="6" w:space="0" w:color="auto"/>
              <w:bottom w:val="single" w:sz="6" w:space="0" w:color="000000"/>
              <w:right w:val="single" w:sz="6" w:space="0" w:color="000000"/>
            </w:tcBorders>
            <w:shd w:val="clear" w:color="auto" w:fill="auto"/>
            <w:hideMark/>
          </w:tcPr>
          <w:p w14:paraId="2A902432" w14:textId="54ADC2BF" w:rsidR="00C35085" w:rsidRPr="00851DED" w:rsidRDefault="005F6D2D" w:rsidP="003464A5">
            <w:pPr>
              <w:spacing w:after="0" w:line="240" w:lineRule="auto"/>
              <w:textAlignment w:val="baseline"/>
              <w:rPr>
                <w:rFonts w:ascii="Segoe UI" w:eastAsia="Times New Roman" w:hAnsi="Segoe UI" w:cs="Segoe UI"/>
                <w:sz w:val="18"/>
                <w:szCs w:val="18"/>
              </w:rPr>
            </w:pPr>
            <w:r>
              <w:rPr>
                <w:rFonts w:ascii="Calibri" w:eastAsia="Times New Roman" w:hAnsi="Calibri" w:cs="Calibri"/>
              </w:rPr>
              <w:t>It is g</w:t>
            </w:r>
            <w:r w:rsidR="00C35085" w:rsidRPr="00851DED">
              <w:rPr>
                <w:rFonts w:ascii="Calibri" w:eastAsia="Times New Roman" w:hAnsi="Calibri" w:cs="Calibri"/>
              </w:rPr>
              <w:t xml:space="preserve">enerated by the system when </w:t>
            </w:r>
            <w:r>
              <w:rPr>
                <w:rFonts w:ascii="Calibri" w:eastAsia="Times New Roman" w:hAnsi="Calibri" w:cs="Calibri"/>
              </w:rPr>
              <w:t xml:space="preserve">a </w:t>
            </w:r>
            <w:r w:rsidR="00C35085" w:rsidRPr="00851DED">
              <w:rPr>
                <w:rFonts w:ascii="Calibri" w:eastAsia="Times New Roman" w:hAnsi="Calibri" w:cs="Calibri"/>
              </w:rPr>
              <w:t>new data field occurs</w:t>
            </w:r>
          </w:p>
        </w:tc>
        <w:tc>
          <w:tcPr>
            <w:tcW w:w="1158" w:type="dxa"/>
            <w:tcBorders>
              <w:top w:val="outset" w:sz="6" w:space="0" w:color="auto"/>
              <w:left w:val="outset" w:sz="6" w:space="0" w:color="auto"/>
              <w:bottom w:val="single" w:sz="6" w:space="0" w:color="000000"/>
              <w:right w:val="single" w:sz="6" w:space="0" w:color="000000"/>
            </w:tcBorders>
            <w:shd w:val="clear" w:color="auto" w:fill="auto"/>
            <w:hideMark/>
          </w:tcPr>
          <w:p w14:paraId="76C954EC"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right w:val="single" w:sz="6" w:space="0" w:color="000000"/>
            </w:tcBorders>
            <w:shd w:val="clear" w:color="auto" w:fill="auto"/>
            <w:hideMark/>
          </w:tcPr>
          <w:p w14:paraId="24CBDBDF"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35085" w:rsidRPr="00851DED" w14:paraId="4E0EE382"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1D8560E9"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663CF27" w14:textId="0710D22A"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C35085" w:rsidRPr="00851DED" w14:paraId="16110096" w14:textId="77777777" w:rsidTr="003273EF">
        <w:tc>
          <w:tcPr>
            <w:tcW w:w="2405" w:type="dxa"/>
            <w:tcBorders>
              <w:top w:val="outset" w:sz="6" w:space="0" w:color="auto"/>
              <w:left w:val="single" w:sz="6" w:space="0" w:color="000000"/>
              <w:bottom w:val="single" w:sz="6" w:space="0" w:color="000000"/>
              <w:right w:val="single" w:sz="6" w:space="0" w:color="000000"/>
            </w:tcBorders>
            <w:shd w:val="clear" w:color="auto" w:fill="auto"/>
            <w:hideMark/>
          </w:tcPr>
          <w:p w14:paraId="2C3AD1FD" w14:textId="77777777" w:rsidR="00C35085" w:rsidRPr="00851DED" w:rsidRDefault="00C35085" w:rsidP="003464A5">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67968FA1" w14:textId="574BDE7D" w:rsidR="00C35085" w:rsidRPr="00851DED" w:rsidRDefault="00C35085" w:rsidP="003464A5">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Discrepancies Table in </w:t>
            </w:r>
            <w:r w:rsidRPr="00851DED">
              <w:rPr>
                <w:rFonts w:ascii="Calibri" w:eastAsia="Times New Roman" w:hAnsi="Calibri" w:cs="Calibri"/>
              </w:rPr>
              <w:t>ADC Database </w:t>
            </w:r>
          </w:p>
        </w:tc>
      </w:tr>
    </w:tbl>
    <w:p w14:paraId="0C76EA98" w14:textId="77777777" w:rsidR="00C35085" w:rsidRDefault="00C35085" w:rsidP="00C35085"/>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3"/>
        <w:gridCol w:w="1158"/>
        <w:gridCol w:w="939"/>
      </w:tblGrid>
      <w:tr w:rsidR="00DB466A" w:rsidRPr="00851DED" w14:paraId="16FE0A5D" w14:textId="77777777" w:rsidTr="003273EF">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859B95"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32AE6A76" w14:textId="3E31E7E4" w:rsidR="00DB466A" w:rsidRPr="00851DED" w:rsidRDefault="00DB466A" w:rsidP="00356FFE">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NurseTUID</w:t>
            </w:r>
            <w:proofErr w:type="spellEnd"/>
            <w:r w:rsidRPr="00851DED">
              <w:rPr>
                <w:rFonts w:ascii="Calibri" w:eastAsia="Times New Roman" w:hAnsi="Calibri" w:cs="Calibri"/>
              </w:rPr>
              <w:t> </w:t>
            </w:r>
          </w:p>
        </w:tc>
        <w:tc>
          <w:tcPr>
            <w:tcW w:w="115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683707B5"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9"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222F989A"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DB466A" w:rsidRPr="00851DED" w14:paraId="7FD4A411"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2AE05107"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A9138B4" w14:textId="360CB8FF" w:rsidR="00DB466A" w:rsidRPr="00851DED" w:rsidRDefault="00DB466A" w:rsidP="00356FFE">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Nurse Table</w:t>
            </w:r>
          </w:p>
        </w:tc>
        <w:tc>
          <w:tcPr>
            <w:tcW w:w="115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0395651"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9"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22B11DE5"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B466A" w:rsidRPr="00851DED" w14:paraId="1523258B"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1BA72421"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621B484" w14:textId="3EA1B5C4" w:rsidR="00DB466A" w:rsidRPr="00851DED" w:rsidRDefault="00DB466A" w:rsidP="00356FFE">
            <w:pPr>
              <w:spacing w:after="0" w:line="240" w:lineRule="auto"/>
              <w:textAlignment w:val="baseline"/>
              <w:rPr>
                <w:rFonts w:ascii="Calibri" w:eastAsia="Times New Roman" w:hAnsi="Calibri" w:cs="Calibri"/>
              </w:rPr>
            </w:pPr>
            <w:r w:rsidRPr="31BC516E">
              <w:rPr>
                <w:rFonts w:ascii="Calibri" w:eastAsia="Times New Roman" w:hAnsi="Calibri" w:cs="Calibri"/>
              </w:rPr>
              <w:t xml:space="preserve">Generated </w:t>
            </w:r>
            <w:proofErr w:type="spellStart"/>
            <w:r w:rsidRPr="31BC516E">
              <w:rPr>
                <w:rFonts w:ascii="Calibri" w:eastAsia="Times New Roman" w:hAnsi="Calibri" w:cs="Calibri"/>
              </w:rPr>
              <w:t>b</w:t>
            </w:r>
            <w:r w:rsidR="529AEC1F" w:rsidRPr="31BC516E">
              <w:rPr>
                <w:rFonts w:ascii="Calibri" w:eastAsia="Times New Roman" w:hAnsi="Calibri" w:cs="Calibri"/>
              </w:rPr>
              <w:t>In</w:t>
            </w:r>
            <w:proofErr w:type="spellEnd"/>
            <w:r w:rsidR="529AEC1F" w:rsidRPr="31BC516E">
              <w:rPr>
                <w:rFonts w:ascii="Calibri" w:eastAsia="Times New Roman" w:hAnsi="Calibri" w:cs="Calibri"/>
              </w:rPr>
              <w:t xml:space="preserve"> the Nurse Table</w:t>
            </w:r>
          </w:p>
        </w:tc>
        <w:tc>
          <w:tcPr>
            <w:tcW w:w="115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6172471"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9"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0DDB986"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B466A" w:rsidRPr="00851DED" w14:paraId="6365969C"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00641380"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F484AAD" w14:textId="6CF56941"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DB466A" w:rsidRPr="00851DED" w14:paraId="40592A17"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4B4FC0CF"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DA4A4F5" w14:textId="52107E04" w:rsidR="00DB466A" w:rsidRPr="00851DED" w:rsidRDefault="00DB466A" w:rsidP="00356FFE">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Discrepancies Table in </w:t>
            </w:r>
            <w:r w:rsidRPr="00851DED">
              <w:rPr>
                <w:rFonts w:ascii="Calibri" w:eastAsia="Times New Roman" w:hAnsi="Calibri" w:cs="Calibri"/>
              </w:rPr>
              <w:t>ADC Database </w:t>
            </w:r>
          </w:p>
        </w:tc>
      </w:tr>
    </w:tbl>
    <w:p w14:paraId="4B349003" w14:textId="77777777" w:rsidR="00DB466A" w:rsidRDefault="00DB466A" w:rsidP="00C35085"/>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4"/>
        <w:gridCol w:w="4846"/>
        <w:gridCol w:w="1156"/>
        <w:gridCol w:w="938"/>
      </w:tblGrid>
      <w:tr w:rsidR="00EE50C8" w:rsidRPr="00851DED" w14:paraId="5187C466" w14:textId="77777777" w:rsidTr="003273EF">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D2E3F0"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017F46FB" w14:textId="41C75B7E" w:rsidR="00EE50C8" w:rsidRPr="00851DED" w:rsidRDefault="00EE50C8" w:rsidP="002F0D2A">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MedicationTUID</w:t>
            </w:r>
            <w:proofErr w:type="spellEnd"/>
            <w:r w:rsidRPr="00851DED">
              <w:rPr>
                <w:rFonts w:ascii="Calibri" w:eastAsia="Times New Roman" w:hAnsi="Calibri" w:cs="Calibri"/>
              </w:rPr>
              <w:t> </w:t>
            </w:r>
          </w:p>
        </w:tc>
        <w:tc>
          <w:tcPr>
            <w:tcW w:w="1156"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0AD2C807"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53507AE7"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EE50C8" w:rsidRPr="00851DED" w14:paraId="38381A1D"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086625B"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1E782D14" w14:textId="07AF4FB1" w:rsidR="00EE50C8" w:rsidRPr="00851DED" w:rsidRDefault="00EE50C8" w:rsidP="002F0D2A">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36620F3"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00AC51A"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EE50C8" w:rsidRPr="00851DED" w14:paraId="3E86D401"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5B4E8FB2"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FEB79E0" w14:textId="3C8BDF9D" w:rsidR="00EE50C8" w:rsidRPr="00851DED" w:rsidRDefault="00EE50C8" w:rsidP="002F0D2A">
            <w:pPr>
              <w:spacing w:after="0" w:line="240" w:lineRule="auto"/>
              <w:textAlignment w:val="baseline"/>
              <w:rPr>
                <w:rFonts w:ascii="Calibri" w:eastAsia="Times New Roman" w:hAnsi="Calibri" w:cs="Calibri"/>
              </w:rPr>
            </w:pPr>
            <w:r w:rsidRPr="31BC516E">
              <w:rPr>
                <w:rFonts w:ascii="Calibri" w:eastAsia="Times New Roman" w:hAnsi="Calibri" w:cs="Calibri"/>
              </w:rPr>
              <w:t xml:space="preserve">Generated </w:t>
            </w:r>
            <w:r w:rsidR="2C21D758" w:rsidRPr="31BC516E">
              <w:rPr>
                <w:rFonts w:ascii="Calibri" w:eastAsia="Times New Roman" w:hAnsi="Calibri" w:cs="Calibri"/>
              </w:rPr>
              <w:t>in the Medication table</w:t>
            </w:r>
          </w:p>
        </w:tc>
        <w:tc>
          <w:tcPr>
            <w:tcW w:w="1156"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7AF7AE4"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620A41AF"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EE50C8" w:rsidRPr="00851DED" w14:paraId="5BF49782"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558006C0"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46984DFC" w14:textId="0F537254"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EE50C8" w:rsidRPr="00851DED" w14:paraId="00833694" w14:textId="77777777" w:rsidTr="003273EF">
        <w:tc>
          <w:tcPr>
            <w:tcW w:w="2404"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516543B2" w14:textId="77777777" w:rsidR="00EE50C8" w:rsidRPr="00851DED" w:rsidRDefault="00EE50C8" w:rsidP="002F0D2A">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40"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34E2EBF7" w14:textId="48357671" w:rsidR="00EE50C8" w:rsidRPr="00851DED" w:rsidRDefault="00F873B9" w:rsidP="002F0D2A">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Discrepancies Table in </w:t>
            </w:r>
            <w:r w:rsidR="00EE50C8" w:rsidRPr="00851DED">
              <w:rPr>
                <w:rFonts w:ascii="Calibri" w:eastAsia="Times New Roman" w:hAnsi="Calibri" w:cs="Calibri"/>
              </w:rPr>
              <w:t>ADC Database </w:t>
            </w:r>
          </w:p>
        </w:tc>
      </w:tr>
    </w:tbl>
    <w:p w14:paraId="59214A03" w14:textId="77777777" w:rsidR="00C35085" w:rsidRDefault="00C35085" w:rsidP="00C35085"/>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3"/>
        <w:gridCol w:w="1157"/>
        <w:gridCol w:w="938"/>
      </w:tblGrid>
      <w:tr w:rsidR="00DB466A" w:rsidRPr="00851DED" w14:paraId="718DAF1C" w14:textId="77777777" w:rsidTr="003273EF">
        <w:tc>
          <w:tcPr>
            <w:tcW w:w="240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BF2F2D"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3"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0A81B561" w14:textId="54B1DCF7" w:rsidR="00DB466A" w:rsidRPr="00851DED" w:rsidRDefault="00850D33" w:rsidP="00356FFE">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PatientTUID</w:t>
            </w:r>
            <w:proofErr w:type="spellEnd"/>
            <w:r w:rsidR="00DB466A" w:rsidRPr="00851DED">
              <w:rPr>
                <w:rFonts w:ascii="Calibri" w:eastAsia="Times New Roman" w:hAnsi="Calibri" w:cs="Calibri"/>
              </w:rPr>
              <w:t> </w:t>
            </w:r>
          </w:p>
        </w:tc>
        <w:tc>
          <w:tcPr>
            <w:tcW w:w="1157"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2D181086"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8" w:type="dxa"/>
            <w:tcBorders>
              <w:top w:val="single" w:sz="6" w:space="0" w:color="000000" w:themeColor="text1"/>
              <w:left w:val="outset" w:sz="6" w:space="0" w:color="auto"/>
              <w:bottom w:val="single" w:sz="6" w:space="0" w:color="000000" w:themeColor="text1"/>
              <w:right w:val="single" w:sz="6" w:space="0" w:color="000000" w:themeColor="text1"/>
            </w:tcBorders>
            <w:shd w:val="clear" w:color="auto" w:fill="auto"/>
            <w:hideMark/>
          </w:tcPr>
          <w:p w14:paraId="0F3EA6B2"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Integer </w:t>
            </w:r>
          </w:p>
        </w:tc>
      </w:tr>
      <w:tr w:rsidR="00DB466A" w:rsidRPr="00851DED" w14:paraId="3A5E5252"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6383CB11"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3"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52123BCB" w14:textId="25F7AB9C" w:rsidR="00DB466A" w:rsidRPr="00851DED" w:rsidRDefault="00015C37" w:rsidP="00356FFE">
            <w:pPr>
              <w:spacing w:after="0" w:line="240" w:lineRule="auto"/>
              <w:textAlignment w:val="baseline"/>
              <w:rPr>
                <w:rFonts w:ascii="Segoe UI" w:eastAsia="Times New Roman" w:hAnsi="Segoe UI" w:cs="Segoe UI"/>
                <w:sz w:val="18"/>
                <w:szCs w:val="18"/>
              </w:rPr>
            </w:pPr>
            <w:r>
              <w:rPr>
                <w:rFonts w:ascii="Calibri" w:eastAsia="Times New Roman" w:hAnsi="Calibri" w:cs="Calibri"/>
              </w:rPr>
              <w:t>TUID in the Patient Table</w:t>
            </w:r>
          </w:p>
        </w:tc>
        <w:tc>
          <w:tcPr>
            <w:tcW w:w="1157"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208CB4D0"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51014FC6"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B466A" w:rsidRPr="00851DED" w14:paraId="23644E7C"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4F88E323"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3"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517E9D44" w14:textId="3E5FE9C8"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xml:space="preserve">Generated </w:t>
            </w:r>
            <w:r w:rsidR="00015C37">
              <w:rPr>
                <w:rFonts w:ascii="Calibri" w:eastAsia="Times New Roman" w:hAnsi="Calibri" w:cs="Calibri"/>
              </w:rPr>
              <w:t>in the Patient Table</w:t>
            </w: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1641498"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8" w:type="dxa"/>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776CB5B"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DB466A" w:rsidRPr="00851DED" w14:paraId="4407F269"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5A23A3C4"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730FE66E" w14:textId="5BF018F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Unique identifier  </w:t>
            </w:r>
          </w:p>
        </w:tc>
      </w:tr>
      <w:tr w:rsidR="00DB466A" w:rsidRPr="00851DED" w14:paraId="11F1C214" w14:textId="77777777" w:rsidTr="003273EF">
        <w:tc>
          <w:tcPr>
            <w:tcW w:w="2406" w:type="dxa"/>
            <w:tcBorders>
              <w:top w:val="outset" w:sz="6" w:space="0" w:color="auto"/>
              <w:left w:val="single" w:sz="6" w:space="0" w:color="000000" w:themeColor="text1"/>
              <w:bottom w:val="single" w:sz="6" w:space="0" w:color="000000" w:themeColor="text1"/>
              <w:right w:val="single" w:sz="6" w:space="0" w:color="000000" w:themeColor="text1"/>
            </w:tcBorders>
            <w:shd w:val="clear" w:color="auto" w:fill="auto"/>
            <w:hideMark/>
          </w:tcPr>
          <w:p w14:paraId="7FEB8812" w14:textId="77777777" w:rsidR="00DB466A" w:rsidRPr="00851DED" w:rsidRDefault="00DB466A" w:rsidP="00356FF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themeColor="text1"/>
              <w:right w:val="single" w:sz="6" w:space="0" w:color="000000" w:themeColor="text1"/>
            </w:tcBorders>
            <w:shd w:val="clear" w:color="auto" w:fill="auto"/>
            <w:hideMark/>
          </w:tcPr>
          <w:p w14:paraId="09D02A41" w14:textId="138A434F" w:rsidR="00DB466A" w:rsidRPr="00851DED" w:rsidRDefault="00015C37" w:rsidP="00356FFE">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Discrepancies Table in </w:t>
            </w:r>
            <w:r w:rsidR="00DB466A" w:rsidRPr="00851DED">
              <w:rPr>
                <w:rFonts w:ascii="Calibri" w:eastAsia="Times New Roman" w:hAnsi="Calibri" w:cs="Calibri"/>
              </w:rPr>
              <w:t>ADC Database </w:t>
            </w:r>
          </w:p>
        </w:tc>
      </w:tr>
    </w:tbl>
    <w:p w14:paraId="02A708AF" w14:textId="77777777" w:rsidR="00664141" w:rsidRDefault="00664141" w:rsidP="00C35085"/>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6"/>
        <w:gridCol w:w="4844"/>
        <w:gridCol w:w="1157"/>
        <w:gridCol w:w="937"/>
      </w:tblGrid>
      <w:tr w:rsidR="00CE471E" w:rsidRPr="00851DED" w14:paraId="52C77E60" w14:textId="77777777" w:rsidTr="003273EF">
        <w:tc>
          <w:tcPr>
            <w:tcW w:w="2406" w:type="dxa"/>
            <w:tcBorders>
              <w:top w:val="single" w:sz="6" w:space="0" w:color="000000"/>
              <w:left w:val="single" w:sz="6" w:space="0" w:color="000000"/>
              <w:bottom w:val="single" w:sz="6" w:space="0" w:color="000000"/>
              <w:right w:val="single" w:sz="6" w:space="0" w:color="000000"/>
            </w:tcBorders>
            <w:shd w:val="clear" w:color="auto" w:fill="auto"/>
            <w:hideMark/>
          </w:tcPr>
          <w:p w14:paraId="1A4CF7F1"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844" w:type="dxa"/>
            <w:tcBorders>
              <w:top w:val="single" w:sz="6" w:space="0" w:color="000000"/>
              <w:left w:val="outset" w:sz="6" w:space="0" w:color="auto"/>
              <w:bottom w:val="single" w:sz="6" w:space="0" w:color="000000"/>
              <w:right w:val="single" w:sz="6" w:space="0" w:color="000000"/>
            </w:tcBorders>
            <w:shd w:val="clear" w:color="auto" w:fill="auto"/>
            <w:hideMark/>
          </w:tcPr>
          <w:p w14:paraId="15D08596" w14:textId="308AE253" w:rsidR="00CE471E" w:rsidRPr="00851DED" w:rsidRDefault="00CE471E" w:rsidP="0058425E">
            <w:pPr>
              <w:spacing w:after="0" w:line="240" w:lineRule="auto"/>
              <w:textAlignment w:val="baseline"/>
              <w:rPr>
                <w:rFonts w:ascii="Segoe UI" w:eastAsia="Times New Roman" w:hAnsi="Segoe UI" w:cs="Segoe UI"/>
                <w:sz w:val="18"/>
                <w:szCs w:val="18"/>
              </w:rPr>
            </w:pPr>
            <w:proofErr w:type="spellStart"/>
            <w:r>
              <w:rPr>
                <w:rFonts w:ascii="Calibri" w:eastAsia="Times New Roman" w:hAnsi="Calibri" w:cs="Calibri"/>
              </w:rPr>
              <w:t>QuantityOff</w:t>
            </w:r>
            <w:proofErr w:type="spellEnd"/>
            <w:r w:rsidRPr="00851DED">
              <w:rPr>
                <w:rFonts w:ascii="Calibri" w:eastAsia="Times New Roman" w:hAnsi="Calibri" w:cs="Calibri"/>
              </w:rPr>
              <w:t> </w:t>
            </w:r>
          </w:p>
        </w:tc>
        <w:tc>
          <w:tcPr>
            <w:tcW w:w="1157" w:type="dxa"/>
            <w:tcBorders>
              <w:top w:val="single" w:sz="6" w:space="0" w:color="000000"/>
              <w:left w:val="outset" w:sz="6" w:space="0" w:color="auto"/>
              <w:bottom w:val="single" w:sz="6" w:space="0" w:color="000000"/>
              <w:right w:val="single" w:sz="6" w:space="0" w:color="000000"/>
            </w:tcBorders>
            <w:shd w:val="clear" w:color="auto" w:fill="auto"/>
            <w:hideMark/>
          </w:tcPr>
          <w:p w14:paraId="7BA18555"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937" w:type="dxa"/>
            <w:tcBorders>
              <w:top w:val="single" w:sz="6" w:space="0" w:color="000000"/>
              <w:left w:val="outset" w:sz="6" w:space="0" w:color="auto"/>
              <w:bottom w:val="single" w:sz="6" w:space="0" w:color="000000"/>
              <w:right w:val="single" w:sz="6" w:space="0" w:color="000000"/>
            </w:tcBorders>
            <w:shd w:val="clear" w:color="auto" w:fill="auto"/>
            <w:hideMark/>
          </w:tcPr>
          <w:p w14:paraId="7E8516C5" w14:textId="4107EA13" w:rsidR="00CE471E" w:rsidRPr="00851DED" w:rsidRDefault="004D1D19" w:rsidP="0058425E">
            <w:pPr>
              <w:spacing w:after="0" w:line="240" w:lineRule="auto"/>
              <w:textAlignment w:val="baseline"/>
              <w:rPr>
                <w:rFonts w:ascii="Segoe UI" w:eastAsia="Times New Roman" w:hAnsi="Segoe UI" w:cs="Segoe UI"/>
                <w:sz w:val="18"/>
                <w:szCs w:val="18"/>
              </w:rPr>
            </w:pPr>
            <w:r>
              <w:rPr>
                <w:rFonts w:ascii="Calibri" w:eastAsia="Times New Roman" w:hAnsi="Calibri" w:cs="Calibri"/>
              </w:rPr>
              <w:t>Integer</w:t>
            </w:r>
          </w:p>
        </w:tc>
      </w:tr>
      <w:tr w:rsidR="00CE471E" w:rsidRPr="00851DED" w14:paraId="4399A47D"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A47F7A0"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844" w:type="dxa"/>
            <w:tcBorders>
              <w:top w:val="outset" w:sz="6" w:space="0" w:color="auto"/>
              <w:left w:val="outset" w:sz="6" w:space="0" w:color="auto"/>
              <w:bottom w:val="single" w:sz="6" w:space="0" w:color="000000"/>
              <w:right w:val="single" w:sz="6" w:space="0" w:color="000000"/>
            </w:tcBorders>
            <w:shd w:val="clear" w:color="auto" w:fill="auto"/>
            <w:hideMark/>
          </w:tcPr>
          <w:p w14:paraId="45F38B4B"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2B3391BE"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937" w:type="dxa"/>
            <w:tcBorders>
              <w:top w:val="outset" w:sz="6" w:space="0" w:color="auto"/>
              <w:left w:val="outset" w:sz="6" w:space="0" w:color="auto"/>
              <w:bottom w:val="single" w:sz="6" w:space="0" w:color="000000"/>
              <w:right w:val="single" w:sz="6" w:space="0" w:color="000000"/>
            </w:tcBorders>
            <w:shd w:val="clear" w:color="auto" w:fill="auto"/>
            <w:hideMark/>
          </w:tcPr>
          <w:p w14:paraId="746AE329" w14:textId="2A811C4B" w:rsidR="00CE471E" w:rsidRPr="00851DED" w:rsidRDefault="00B61B40" w:rsidP="0058425E">
            <w:pPr>
              <w:spacing w:after="0" w:line="240" w:lineRule="auto"/>
              <w:textAlignment w:val="baseline"/>
              <w:rPr>
                <w:rFonts w:ascii="Segoe UI" w:eastAsia="Times New Roman" w:hAnsi="Segoe UI" w:cs="Segoe UI"/>
                <w:sz w:val="18"/>
                <w:szCs w:val="18"/>
              </w:rPr>
            </w:pPr>
            <w:r>
              <w:rPr>
                <w:rFonts w:ascii="Calibri" w:eastAsia="Times New Roman" w:hAnsi="Calibri" w:cs="Calibri"/>
              </w:rPr>
              <w:t>50</w:t>
            </w:r>
          </w:p>
        </w:tc>
      </w:tr>
      <w:tr w:rsidR="00CE471E" w:rsidRPr="00851DED" w14:paraId="431CC4D2"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78482E57"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844" w:type="dxa"/>
            <w:tcBorders>
              <w:top w:val="outset" w:sz="6" w:space="0" w:color="auto"/>
              <w:left w:val="outset" w:sz="6" w:space="0" w:color="auto"/>
              <w:bottom w:val="single" w:sz="6" w:space="0" w:color="000000"/>
              <w:right w:val="single" w:sz="6" w:space="0" w:color="000000"/>
            </w:tcBorders>
            <w:shd w:val="clear" w:color="auto" w:fill="auto"/>
            <w:hideMark/>
          </w:tcPr>
          <w:p w14:paraId="0426C522" w14:textId="4050C025" w:rsidR="00CE471E" w:rsidRPr="00FF759D" w:rsidRDefault="00D14DFE" w:rsidP="0058425E">
            <w:pPr>
              <w:spacing w:after="0" w:line="240" w:lineRule="auto"/>
              <w:textAlignment w:val="baseline"/>
              <w:rPr>
                <w:rFonts w:eastAsia="Times New Roman" w:cstheme="minorHAnsi"/>
              </w:rPr>
            </w:pPr>
            <w:r w:rsidRPr="00FF759D">
              <w:rPr>
                <w:rFonts w:eastAsia="Times New Roman" w:cstheme="minorHAnsi"/>
              </w:rPr>
              <w:t>Generated by the System</w:t>
            </w:r>
          </w:p>
        </w:tc>
        <w:tc>
          <w:tcPr>
            <w:tcW w:w="1157" w:type="dxa"/>
            <w:tcBorders>
              <w:top w:val="outset" w:sz="6" w:space="0" w:color="auto"/>
              <w:left w:val="outset" w:sz="6" w:space="0" w:color="auto"/>
              <w:bottom w:val="single" w:sz="6" w:space="0" w:color="000000"/>
              <w:right w:val="single" w:sz="6" w:space="0" w:color="000000"/>
            </w:tcBorders>
            <w:shd w:val="clear" w:color="auto" w:fill="auto"/>
            <w:hideMark/>
          </w:tcPr>
          <w:p w14:paraId="5E6550D6"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937" w:type="dxa"/>
            <w:tcBorders>
              <w:top w:val="outset" w:sz="6" w:space="0" w:color="auto"/>
              <w:left w:val="outset" w:sz="6" w:space="0" w:color="auto"/>
              <w:bottom w:val="single" w:sz="6" w:space="0" w:color="000000"/>
              <w:right w:val="single" w:sz="6" w:space="0" w:color="000000"/>
            </w:tcBorders>
            <w:shd w:val="clear" w:color="auto" w:fill="auto"/>
            <w:hideMark/>
          </w:tcPr>
          <w:p w14:paraId="6FDB1761"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r>
      <w:tr w:rsidR="00CE471E" w:rsidRPr="00851DED" w14:paraId="7F9D906F"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41B78B60"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4BD32E21" w14:textId="2914EFDB" w:rsidR="00CE471E" w:rsidRPr="00D14DFE" w:rsidRDefault="00BD1EC9" w:rsidP="0058425E">
            <w:pPr>
              <w:spacing w:after="0" w:line="240" w:lineRule="auto"/>
              <w:textAlignment w:val="baseline"/>
              <w:rPr>
                <w:rFonts w:ascii="Segoe UI" w:eastAsia="Times New Roman" w:hAnsi="Segoe UI" w:cs="Segoe UI"/>
                <w:b/>
                <w:sz w:val="18"/>
                <w:szCs w:val="18"/>
              </w:rPr>
            </w:pPr>
            <w:r>
              <w:rPr>
                <w:rFonts w:ascii="Calibri" w:eastAsia="Times New Roman" w:hAnsi="Calibri" w:cs="Calibri"/>
              </w:rPr>
              <w:t>T</w:t>
            </w:r>
            <w:r w:rsidR="00745F7A">
              <w:rPr>
                <w:rFonts w:ascii="Calibri" w:eastAsia="Times New Roman" w:hAnsi="Calibri" w:cs="Calibri"/>
              </w:rPr>
              <w:t xml:space="preserve">his is the </w:t>
            </w:r>
            <w:r w:rsidR="00D00FD0">
              <w:rPr>
                <w:rFonts w:ascii="Calibri" w:eastAsia="Times New Roman" w:hAnsi="Calibri" w:cs="Calibri"/>
              </w:rPr>
              <w:t>q</w:t>
            </w:r>
            <w:r w:rsidR="00745F7A">
              <w:rPr>
                <w:rFonts w:ascii="Calibri" w:eastAsia="Times New Roman" w:hAnsi="Calibri" w:cs="Calibri"/>
              </w:rPr>
              <w:t>uantity</w:t>
            </w:r>
            <w:r w:rsidR="00385C7F">
              <w:rPr>
                <w:rFonts w:ascii="Calibri" w:eastAsia="Times New Roman" w:hAnsi="Calibri" w:cs="Calibri"/>
              </w:rPr>
              <w:t xml:space="preserve"> the</w:t>
            </w:r>
            <w:r w:rsidR="00745F7A">
              <w:rPr>
                <w:rFonts w:ascii="Calibri" w:eastAsia="Times New Roman" w:hAnsi="Calibri" w:cs="Calibri"/>
              </w:rPr>
              <w:t xml:space="preserve"> inventory is off</w:t>
            </w:r>
            <w:r w:rsidR="00385C7F">
              <w:rPr>
                <w:rFonts w:ascii="Calibri" w:eastAsia="Times New Roman" w:hAnsi="Calibri" w:cs="Calibri"/>
              </w:rPr>
              <w:t>—g</w:t>
            </w:r>
            <w:r w:rsidR="00D14DFE" w:rsidRPr="00851DED">
              <w:rPr>
                <w:rFonts w:ascii="Calibri" w:eastAsia="Times New Roman" w:hAnsi="Calibri" w:cs="Calibri"/>
              </w:rPr>
              <w:t xml:space="preserve">enerated by the system when </w:t>
            </w:r>
            <w:r w:rsidR="00D14DFE">
              <w:rPr>
                <w:rFonts w:ascii="Calibri" w:eastAsia="Times New Roman" w:hAnsi="Calibri" w:cs="Calibri"/>
              </w:rPr>
              <w:t>there is a discrepancy in the drawer</w:t>
            </w:r>
          </w:p>
        </w:tc>
      </w:tr>
      <w:tr w:rsidR="00CE471E" w:rsidRPr="00851DED" w14:paraId="568E5C26" w14:textId="77777777" w:rsidTr="003273EF">
        <w:tc>
          <w:tcPr>
            <w:tcW w:w="2406" w:type="dxa"/>
            <w:tcBorders>
              <w:top w:val="outset" w:sz="6" w:space="0" w:color="auto"/>
              <w:left w:val="single" w:sz="6" w:space="0" w:color="000000"/>
              <w:bottom w:val="single" w:sz="6" w:space="0" w:color="000000"/>
              <w:right w:val="single" w:sz="6" w:space="0" w:color="000000"/>
            </w:tcBorders>
            <w:shd w:val="clear" w:color="auto" w:fill="auto"/>
            <w:hideMark/>
          </w:tcPr>
          <w:p w14:paraId="5ABAFA78" w14:textId="77777777" w:rsidR="00CE471E" w:rsidRPr="00851DED" w:rsidRDefault="00CE471E" w:rsidP="0058425E">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38"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227A915" w14:textId="34840EDC" w:rsidR="00CE471E" w:rsidRPr="00851DED" w:rsidRDefault="00471E4D" w:rsidP="0058425E">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Discrepancies </w:t>
            </w:r>
            <w:r w:rsidR="00CE471E" w:rsidRPr="00851DED">
              <w:rPr>
                <w:rFonts w:ascii="Calibri" w:eastAsia="Times New Roman" w:hAnsi="Calibri" w:cs="Calibri"/>
              </w:rPr>
              <w:t>ADC Database </w:t>
            </w:r>
          </w:p>
        </w:tc>
      </w:tr>
    </w:tbl>
    <w:p w14:paraId="73F3D458" w14:textId="77777777" w:rsidR="00471E4D" w:rsidRDefault="00471E4D" w:rsidP="00C35085"/>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85"/>
        <w:gridCol w:w="4612"/>
        <w:gridCol w:w="1131"/>
        <w:gridCol w:w="1216"/>
      </w:tblGrid>
      <w:tr w:rsidR="00430594" w:rsidRPr="00851DED" w14:paraId="013138B9" w14:textId="77777777" w:rsidTr="003273EF">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9A174DA"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Name </w:t>
            </w:r>
          </w:p>
        </w:tc>
        <w:tc>
          <w:tcPr>
            <w:tcW w:w="4612" w:type="dxa"/>
            <w:tcBorders>
              <w:top w:val="single" w:sz="6" w:space="0" w:color="000000"/>
              <w:left w:val="outset" w:sz="6" w:space="0" w:color="auto"/>
              <w:bottom w:val="single" w:sz="6" w:space="0" w:color="000000"/>
              <w:right w:val="single" w:sz="6" w:space="0" w:color="000000"/>
            </w:tcBorders>
            <w:shd w:val="clear" w:color="auto" w:fill="auto"/>
            <w:hideMark/>
          </w:tcPr>
          <w:p w14:paraId="020C91BC" w14:textId="3BC3BCAE" w:rsidR="00430594" w:rsidRPr="00851DED" w:rsidRDefault="00430594" w:rsidP="00102722">
            <w:pPr>
              <w:spacing w:after="0" w:line="240" w:lineRule="auto"/>
              <w:textAlignment w:val="baseline"/>
              <w:rPr>
                <w:rFonts w:ascii="Segoe UI" w:eastAsia="Times New Roman" w:hAnsi="Segoe UI" w:cs="Segoe UI"/>
                <w:sz w:val="18"/>
                <w:szCs w:val="18"/>
              </w:rPr>
            </w:pPr>
            <w:r>
              <w:rPr>
                <w:rFonts w:ascii="Calibri" w:eastAsia="Times New Roman" w:hAnsi="Calibri" w:cs="Calibri"/>
              </w:rPr>
              <w:t>Date</w:t>
            </w:r>
            <w:r w:rsidRPr="00851DED">
              <w:rPr>
                <w:rFonts w:ascii="Calibri" w:eastAsia="Times New Roman" w:hAnsi="Calibri" w:cs="Calibri"/>
              </w:rPr>
              <w:t> </w:t>
            </w:r>
          </w:p>
        </w:tc>
        <w:tc>
          <w:tcPr>
            <w:tcW w:w="1131" w:type="dxa"/>
            <w:tcBorders>
              <w:top w:val="single" w:sz="6" w:space="0" w:color="000000"/>
              <w:left w:val="outset" w:sz="6" w:space="0" w:color="auto"/>
              <w:bottom w:val="single" w:sz="6" w:space="0" w:color="000000"/>
              <w:right w:val="single" w:sz="6" w:space="0" w:color="000000"/>
            </w:tcBorders>
            <w:shd w:val="clear" w:color="auto" w:fill="auto"/>
            <w:hideMark/>
          </w:tcPr>
          <w:p w14:paraId="373F982A"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Type </w:t>
            </w:r>
          </w:p>
        </w:tc>
        <w:tc>
          <w:tcPr>
            <w:tcW w:w="1216" w:type="dxa"/>
            <w:tcBorders>
              <w:top w:val="single" w:sz="6" w:space="0" w:color="000000"/>
              <w:left w:val="outset" w:sz="6" w:space="0" w:color="auto"/>
              <w:bottom w:val="single" w:sz="6" w:space="0" w:color="000000"/>
              <w:right w:val="single" w:sz="6" w:space="0" w:color="000000"/>
            </w:tcBorders>
            <w:shd w:val="clear" w:color="auto" w:fill="auto"/>
            <w:hideMark/>
          </w:tcPr>
          <w:p w14:paraId="1DBD45F3" w14:textId="6137C0B6" w:rsidR="00430594" w:rsidRPr="00B174DF" w:rsidRDefault="00D201E6" w:rsidP="00102722">
            <w:pPr>
              <w:spacing w:after="0" w:line="240" w:lineRule="auto"/>
              <w:textAlignment w:val="baseline"/>
              <w:rPr>
                <w:rFonts w:eastAsia="Times New Roman" w:cstheme="minorHAnsi"/>
                <w:sz w:val="18"/>
                <w:szCs w:val="18"/>
              </w:rPr>
            </w:pPr>
            <w:r w:rsidRPr="00B174DF">
              <w:rPr>
                <w:rFonts w:eastAsia="Times New Roman" w:cstheme="minorHAnsi"/>
              </w:rPr>
              <w:t>Date</w:t>
            </w:r>
          </w:p>
        </w:tc>
      </w:tr>
      <w:tr w:rsidR="00430594" w:rsidRPr="00851DED" w14:paraId="639E0582" w14:textId="77777777" w:rsidTr="003273EF">
        <w:tc>
          <w:tcPr>
            <w:tcW w:w="2385" w:type="dxa"/>
            <w:tcBorders>
              <w:top w:val="outset" w:sz="6" w:space="0" w:color="auto"/>
              <w:left w:val="single" w:sz="6" w:space="0" w:color="000000"/>
              <w:bottom w:val="single" w:sz="6" w:space="0" w:color="000000"/>
              <w:right w:val="single" w:sz="6" w:space="0" w:color="000000"/>
            </w:tcBorders>
            <w:shd w:val="clear" w:color="auto" w:fill="auto"/>
            <w:hideMark/>
          </w:tcPr>
          <w:p w14:paraId="5859C295"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Aliases </w:t>
            </w:r>
          </w:p>
        </w:tc>
        <w:tc>
          <w:tcPr>
            <w:tcW w:w="4612" w:type="dxa"/>
            <w:tcBorders>
              <w:top w:val="outset" w:sz="6" w:space="0" w:color="auto"/>
              <w:left w:val="outset" w:sz="6" w:space="0" w:color="auto"/>
              <w:bottom w:val="single" w:sz="6" w:space="0" w:color="000000"/>
              <w:right w:val="single" w:sz="6" w:space="0" w:color="000000"/>
            </w:tcBorders>
            <w:shd w:val="clear" w:color="auto" w:fill="auto"/>
            <w:hideMark/>
          </w:tcPr>
          <w:p w14:paraId="068AC2DF"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p>
        </w:tc>
        <w:tc>
          <w:tcPr>
            <w:tcW w:w="1131" w:type="dxa"/>
            <w:tcBorders>
              <w:top w:val="outset" w:sz="6" w:space="0" w:color="auto"/>
              <w:left w:val="outset" w:sz="6" w:space="0" w:color="auto"/>
              <w:bottom w:val="single" w:sz="6" w:space="0" w:color="000000"/>
              <w:right w:val="single" w:sz="6" w:space="0" w:color="000000"/>
            </w:tcBorders>
            <w:shd w:val="clear" w:color="auto" w:fill="auto"/>
            <w:hideMark/>
          </w:tcPr>
          <w:p w14:paraId="1462A3CE"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Length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2732D18E" w14:textId="2C125E19" w:rsidR="00430594" w:rsidRPr="00851DED" w:rsidRDefault="00430594" w:rsidP="00102722">
            <w:pPr>
              <w:spacing w:after="0" w:line="240" w:lineRule="auto"/>
              <w:textAlignment w:val="baseline"/>
              <w:rPr>
                <w:rFonts w:ascii="Segoe UI" w:eastAsia="Times New Roman" w:hAnsi="Segoe UI" w:cs="Segoe UI"/>
                <w:sz w:val="18"/>
                <w:szCs w:val="18"/>
              </w:rPr>
            </w:pPr>
          </w:p>
        </w:tc>
      </w:tr>
      <w:tr w:rsidR="00430594" w:rsidRPr="00851DED" w14:paraId="7CD4420C" w14:textId="77777777" w:rsidTr="003273EF">
        <w:tc>
          <w:tcPr>
            <w:tcW w:w="2385" w:type="dxa"/>
            <w:tcBorders>
              <w:top w:val="outset" w:sz="6" w:space="0" w:color="auto"/>
              <w:left w:val="single" w:sz="6" w:space="0" w:color="000000"/>
              <w:bottom w:val="single" w:sz="6" w:space="0" w:color="000000"/>
              <w:right w:val="single" w:sz="6" w:space="0" w:color="000000"/>
            </w:tcBorders>
            <w:shd w:val="clear" w:color="auto" w:fill="auto"/>
            <w:hideMark/>
          </w:tcPr>
          <w:p w14:paraId="40462CA9"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Source Origin </w:t>
            </w:r>
          </w:p>
        </w:tc>
        <w:tc>
          <w:tcPr>
            <w:tcW w:w="4612" w:type="dxa"/>
            <w:tcBorders>
              <w:top w:val="outset" w:sz="6" w:space="0" w:color="auto"/>
              <w:left w:val="outset" w:sz="6" w:space="0" w:color="auto"/>
              <w:bottom w:val="single" w:sz="6" w:space="0" w:color="000000"/>
              <w:right w:val="single" w:sz="6" w:space="0" w:color="000000"/>
            </w:tcBorders>
            <w:shd w:val="clear" w:color="auto" w:fill="auto"/>
            <w:hideMark/>
          </w:tcPr>
          <w:p w14:paraId="5F2C2077" w14:textId="05E03145" w:rsidR="00430594" w:rsidRPr="00B174DF" w:rsidRDefault="00D201E6" w:rsidP="00102722">
            <w:pPr>
              <w:spacing w:after="0" w:line="240" w:lineRule="auto"/>
              <w:textAlignment w:val="baseline"/>
              <w:rPr>
                <w:rFonts w:eastAsia="Times New Roman" w:cstheme="minorHAnsi"/>
                <w:sz w:val="18"/>
                <w:szCs w:val="18"/>
              </w:rPr>
            </w:pPr>
            <w:r w:rsidRPr="00B174DF">
              <w:rPr>
                <w:rFonts w:eastAsia="Times New Roman" w:cstheme="minorHAnsi"/>
              </w:rPr>
              <w:t>Generated by the System</w:t>
            </w:r>
          </w:p>
        </w:tc>
        <w:tc>
          <w:tcPr>
            <w:tcW w:w="1131" w:type="dxa"/>
            <w:tcBorders>
              <w:top w:val="outset" w:sz="6" w:space="0" w:color="auto"/>
              <w:left w:val="outset" w:sz="6" w:space="0" w:color="auto"/>
              <w:bottom w:val="single" w:sz="6" w:space="0" w:color="000000"/>
              <w:right w:val="single" w:sz="6" w:space="0" w:color="000000"/>
            </w:tcBorders>
            <w:shd w:val="clear" w:color="auto" w:fill="auto"/>
            <w:hideMark/>
          </w:tcPr>
          <w:p w14:paraId="3AE6639A"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Format </w:t>
            </w:r>
          </w:p>
        </w:tc>
        <w:tc>
          <w:tcPr>
            <w:tcW w:w="1216" w:type="dxa"/>
            <w:tcBorders>
              <w:top w:val="outset" w:sz="6" w:space="0" w:color="auto"/>
              <w:left w:val="outset" w:sz="6" w:space="0" w:color="auto"/>
              <w:bottom w:val="single" w:sz="6" w:space="0" w:color="000000"/>
              <w:right w:val="single" w:sz="6" w:space="0" w:color="000000"/>
            </w:tcBorders>
            <w:shd w:val="clear" w:color="auto" w:fill="auto"/>
            <w:hideMark/>
          </w:tcPr>
          <w:p w14:paraId="3387D3C7" w14:textId="6B1467E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 </w:t>
            </w:r>
            <w:r w:rsidR="00D201E6">
              <w:rPr>
                <w:rFonts w:ascii="Calibri" w:eastAsia="Times New Roman" w:hAnsi="Calibri" w:cs="Calibri"/>
              </w:rPr>
              <w:t>mm/dd/</w:t>
            </w:r>
            <w:proofErr w:type="spellStart"/>
            <w:r w:rsidR="00D201E6">
              <w:rPr>
                <w:rFonts w:ascii="Calibri" w:eastAsia="Times New Roman" w:hAnsi="Calibri" w:cs="Calibri"/>
              </w:rPr>
              <w:t>yyyy</w:t>
            </w:r>
            <w:proofErr w:type="spellEnd"/>
          </w:p>
        </w:tc>
      </w:tr>
      <w:tr w:rsidR="00430594" w:rsidRPr="00851DED" w14:paraId="11AEBEFB" w14:textId="77777777" w:rsidTr="003273EF">
        <w:tc>
          <w:tcPr>
            <w:tcW w:w="2385" w:type="dxa"/>
            <w:tcBorders>
              <w:top w:val="outset" w:sz="6" w:space="0" w:color="auto"/>
              <w:left w:val="single" w:sz="6" w:space="0" w:color="000000"/>
              <w:bottom w:val="single" w:sz="6" w:space="0" w:color="000000"/>
              <w:right w:val="single" w:sz="6" w:space="0" w:color="000000"/>
            </w:tcBorders>
            <w:shd w:val="clear" w:color="auto" w:fill="auto"/>
            <w:hideMark/>
          </w:tcPr>
          <w:p w14:paraId="75F6AE82"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Definition/Description </w:t>
            </w:r>
          </w:p>
        </w:tc>
        <w:tc>
          <w:tcPr>
            <w:tcW w:w="695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5459BCD9" w14:textId="75143D32" w:rsidR="00430594" w:rsidRPr="00851DED" w:rsidRDefault="002D24F7" w:rsidP="00102722">
            <w:pPr>
              <w:spacing w:after="0" w:line="240" w:lineRule="auto"/>
              <w:textAlignment w:val="baseline"/>
              <w:rPr>
                <w:rFonts w:ascii="Segoe UI" w:eastAsia="Times New Roman" w:hAnsi="Segoe UI" w:cs="Segoe UI"/>
                <w:sz w:val="18"/>
                <w:szCs w:val="18"/>
              </w:rPr>
            </w:pPr>
            <w:r>
              <w:rPr>
                <w:rFonts w:ascii="Calibri" w:eastAsia="Times New Roman" w:hAnsi="Calibri" w:cs="Calibri"/>
              </w:rPr>
              <w:t>This is the date that the discrepancy has happened</w:t>
            </w:r>
          </w:p>
        </w:tc>
      </w:tr>
      <w:tr w:rsidR="00430594" w:rsidRPr="00851DED" w14:paraId="5D79D7E8" w14:textId="77777777" w:rsidTr="003273EF">
        <w:tc>
          <w:tcPr>
            <w:tcW w:w="2385" w:type="dxa"/>
            <w:tcBorders>
              <w:top w:val="outset" w:sz="6" w:space="0" w:color="auto"/>
              <w:left w:val="single" w:sz="6" w:space="0" w:color="000000"/>
              <w:bottom w:val="single" w:sz="6" w:space="0" w:color="000000"/>
              <w:right w:val="single" w:sz="6" w:space="0" w:color="000000"/>
            </w:tcBorders>
            <w:shd w:val="clear" w:color="auto" w:fill="auto"/>
            <w:hideMark/>
          </w:tcPr>
          <w:p w14:paraId="77E1571B" w14:textId="77777777" w:rsidR="00430594" w:rsidRPr="00851DED" w:rsidRDefault="00430594" w:rsidP="00102722">
            <w:pPr>
              <w:spacing w:after="0" w:line="240" w:lineRule="auto"/>
              <w:textAlignment w:val="baseline"/>
              <w:rPr>
                <w:rFonts w:ascii="Segoe UI" w:eastAsia="Times New Roman" w:hAnsi="Segoe UI" w:cs="Segoe UI"/>
                <w:sz w:val="18"/>
                <w:szCs w:val="18"/>
              </w:rPr>
            </w:pPr>
            <w:r w:rsidRPr="00851DED">
              <w:rPr>
                <w:rFonts w:ascii="Calibri" w:eastAsia="Times New Roman" w:hAnsi="Calibri" w:cs="Calibri"/>
              </w:rPr>
              <w:t>File data item occurs in </w:t>
            </w:r>
          </w:p>
        </w:tc>
        <w:tc>
          <w:tcPr>
            <w:tcW w:w="6959" w:type="dxa"/>
            <w:gridSpan w:val="3"/>
            <w:tcBorders>
              <w:top w:val="outset" w:sz="6" w:space="0" w:color="auto"/>
              <w:left w:val="outset" w:sz="6" w:space="0" w:color="auto"/>
              <w:bottom w:val="single" w:sz="6" w:space="0" w:color="000000"/>
              <w:right w:val="single" w:sz="6" w:space="0" w:color="000000"/>
            </w:tcBorders>
            <w:shd w:val="clear" w:color="auto" w:fill="auto"/>
            <w:hideMark/>
          </w:tcPr>
          <w:p w14:paraId="1AD7A24B" w14:textId="77D2F85C" w:rsidR="00430594" w:rsidRPr="00851DED" w:rsidRDefault="00CF42CE" w:rsidP="00102722">
            <w:pPr>
              <w:spacing w:after="0" w:line="240" w:lineRule="auto"/>
              <w:textAlignment w:val="baseline"/>
              <w:rPr>
                <w:rFonts w:ascii="Segoe UI" w:eastAsia="Times New Roman" w:hAnsi="Segoe UI" w:cs="Segoe UI"/>
                <w:sz w:val="18"/>
                <w:szCs w:val="18"/>
              </w:rPr>
            </w:pPr>
            <w:r>
              <w:rPr>
                <w:rFonts w:ascii="Calibri" w:eastAsia="Times New Roman" w:hAnsi="Calibri" w:cs="Calibri"/>
              </w:rPr>
              <w:t xml:space="preserve">Discrepancies Table in </w:t>
            </w:r>
            <w:r w:rsidR="00430594" w:rsidRPr="00851DED">
              <w:rPr>
                <w:rFonts w:ascii="Calibri" w:eastAsia="Times New Roman" w:hAnsi="Calibri" w:cs="Calibri"/>
              </w:rPr>
              <w:t>ADC Database </w:t>
            </w:r>
          </w:p>
        </w:tc>
      </w:tr>
    </w:tbl>
    <w:p w14:paraId="7495DBAE" w14:textId="77777777" w:rsidR="009643A2" w:rsidRDefault="009643A2" w:rsidP="00C35085"/>
    <w:p w14:paraId="016A2ECD" w14:textId="77777777" w:rsidR="003F4495" w:rsidRDefault="003F4495" w:rsidP="009643A2">
      <w:pPr>
        <w:pStyle w:val="Heading1"/>
        <w:sectPr w:rsidR="003F4495" w:rsidSect="00D10C97">
          <w:headerReference w:type="default" r:id="rId187"/>
          <w:pgSz w:w="12240" w:h="15840"/>
          <w:pgMar w:top="1440" w:right="1440" w:bottom="1440" w:left="1440" w:header="720" w:footer="720" w:gutter="0"/>
          <w:cols w:space="720"/>
          <w:docGrid w:linePitch="360"/>
        </w:sectPr>
      </w:pPr>
    </w:p>
    <w:p w14:paraId="245179C4" w14:textId="65196FE7" w:rsidR="009643A2" w:rsidRDefault="00A90765" w:rsidP="009643A2">
      <w:pPr>
        <w:pStyle w:val="Heading1"/>
      </w:pPr>
      <w:bookmarkStart w:id="380" w:name="_Toc69370059"/>
      <w:r>
        <w:t>Appendix Q</w:t>
      </w:r>
      <w:r w:rsidR="0089040E">
        <w:t xml:space="preserve">: </w:t>
      </w:r>
      <w:r w:rsidR="009643A2">
        <w:t>Hardware Recommendation</w:t>
      </w:r>
      <w:bookmarkEnd w:id="380"/>
    </w:p>
    <w:p w14:paraId="64B911B8" w14:textId="7B5D8B5A" w:rsidR="009643A2" w:rsidRDefault="0069226E" w:rsidP="009643A2">
      <w:r>
        <w:rPr>
          <w:noProof/>
        </w:rPr>
        <mc:AlternateContent>
          <mc:Choice Requires="wpg">
            <w:drawing>
              <wp:anchor distT="0" distB="0" distL="114300" distR="114300" simplePos="0" relativeHeight="251658330" behindDoc="0" locked="0" layoutInCell="1" allowOverlap="1" wp14:anchorId="3967B5E7" wp14:editId="27E98AFE">
                <wp:simplePos x="0" y="0"/>
                <wp:positionH relativeFrom="column">
                  <wp:posOffset>0</wp:posOffset>
                </wp:positionH>
                <wp:positionV relativeFrom="paragraph">
                  <wp:posOffset>45456</wp:posOffset>
                </wp:positionV>
                <wp:extent cx="5943600" cy="1940249"/>
                <wp:effectExtent l="0" t="0" r="0" b="3175"/>
                <wp:wrapNone/>
                <wp:docPr id="236" name="Group 236"/>
                <wp:cNvGraphicFramePr/>
                <a:graphic xmlns:a="http://schemas.openxmlformats.org/drawingml/2006/main">
                  <a:graphicData uri="http://schemas.microsoft.com/office/word/2010/wordprocessingGroup">
                    <wpg:wgp>
                      <wpg:cNvGrpSpPr/>
                      <wpg:grpSpPr>
                        <a:xfrm>
                          <a:off x="0" y="0"/>
                          <a:ext cx="5943600" cy="1940249"/>
                          <a:chOff x="0" y="0"/>
                          <a:chExt cx="5943600" cy="1940249"/>
                        </a:xfrm>
                      </wpg:grpSpPr>
                      <pic:pic xmlns:pic="http://schemas.openxmlformats.org/drawingml/2006/picture">
                        <pic:nvPicPr>
                          <pic:cNvPr id="231" name="Picture 231"/>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51759"/>
                            <a:ext cx="5943600" cy="1888490"/>
                          </a:xfrm>
                          <a:prstGeom prst="rect">
                            <a:avLst/>
                          </a:prstGeom>
                        </pic:spPr>
                      </pic:pic>
                      <wps:wsp>
                        <wps:cNvPr id="217" name="Text Box 2"/>
                        <wps:cNvSpPr txBox="1">
                          <a:spLocks noChangeArrowheads="1"/>
                        </wps:cNvSpPr>
                        <wps:spPr bwMode="auto">
                          <a:xfrm>
                            <a:off x="586596" y="51759"/>
                            <a:ext cx="310515" cy="386080"/>
                          </a:xfrm>
                          <a:prstGeom prst="rect">
                            <a:avLst/>
                          </a:prstGeom>
                          <a:noFill/>
                          <a:ln w="9525">
                            <a:noFill/>
                            <a:miter lim="800000"/>
                            <a:headEnd/>
                            <a:tailEnd/>
                          </a:ln>
                        </wps:spPr>
                        <wps:txbx>
                          <w:txbxContent>
                            <w:p w14:paraId="109FF383" w14:textId="1A65C879" w:rsidR="00054F5F" w:rsidRDefault="00054F5F">
                              <w:r>
                                <w:t>1.</w:t>
                              </w:r>
                            </w:p>
                          </w:txbxContent>
                        </wps:txbx>
                        <wps:bodyPr rot="0" vert="horz" wrap="square" lIns="91440" tIns="45720" rIns="91440" bIns="45720" anchor="t" anchorCtr="0">
                          <a:spAutoFit/>
                        </wps:bodyPr>
                      </wps:wsp>
                      <wps:wsp>
                        <wps:cNvPr id="234" name="Text Box 2"/>
                        <wps:cNvSpPr txBox="1">
                          <a:spLocks noChangeArrowheads="1"/>
                        </wps:cNvSpPr>
                        <wps:spPr bwMode="auto">
                          <a:xfrm>
                            <a:off x="1708030" y="198408"/>
                            <a:ext cx="310515" cy="386080"/>
                          </a:xfrm>
                          <a:prstGeom prst="rect">
                            <a:avLst/>
                          </a:prstGeom>
                          <a:noFill/>
                          <a:ln w="9525">
                            <a:noFill/>
                            <a:miter lim="800000"/>
                            <a:headEnd/>
                            <a:tailEnd/>
                          </a:ln>
                        </wps:spPr>
                        <wps:txbx>
                          <w:txbxContent>
                            <w:p w14:paraId="68C2A145" w14:textId="32048A04" w:rsidR="00054F5F" w:rsidRDefault="00054F5F" w:rsidP="0069226E">
                              <w:r>
                                <w:t>2.</w:t>
                              </w:r>
                            </w:p>
                          </w:txbxContent>
                        </wps:txbx>
                        <wps:bodyPr rot="0" vert="horz" wrap="square" lIns="91440" tIns="45720" rIns="91440" bIns="45720" anchor="t" anchorCtr="0">
                          <a:spAutoFit/>
                        </wps:bodyPr>
                      </wps:wsp>
                      <wps:wsp>
                        <wps:cNvPr id="235" name="Text Box 2"/>
                        <wps:cNvSpPr txBox="1">
                          <a:spLocks noChangeArrowheads="1"/>
                        </wps:cNvSpPr>
                        <wps:spPr bwMode="auto">
                          <a:xfrm>
                            <a:off x="3390181" y="0"/>
                            <a:ext cx="310515" cy="386080"/>
                          </a:xfrm>
                          <a:prstGeom prst="rect">
                            <a:avLst/>
                          </a:prstGeom>
                          <a:noFill/>
                          <a:ln w="9525">
                            <a:noFill/>
                            <a:miter lim="800000"/>
                            <a:headEnd/>
                            <a:tailEnd/>
                          </a:ln>
                        </wps:spPr>
                        <wps:txbx>
                          <w:txbxContent>
                            <w:p w14:paraId="732F7C30" w14:textId="359E724F" w:rsidR="00054F5F" w:rsidRDefault="00054F5F" w:rsidP="0069226E">
                              <w:r>
                                <w:t>3.</w:t>
                              </w:r>
                            </w:p>
                          </w:txbxContent>
                        </wps:txbx>
                        <wps:bodyPr rot="0" vert="horz" wrap="square" lIns="91440" tIns="45720" rIns="91440" bIns="45720" anchor="t" anchorCtr="0">
                          <a:spAutoFit/>
                        </wps:bodyPr>
                      </wps:wsp>
                    </wpg:wgp>
                  </a:graphicData>
                </a:graphic>
              </wp:anchor>
            </w:drawing>
          </mc:Choice>
          <mc:Fallback>
            <w:pict>
              <v:group w14:anchorId="3967B5E7" id="Group 236" o:spid="_x0000_s1049" style="position:absolute;margin-left:0;margin-top:3.6pt;width:468pt;height:152.8pt;z-index:251658330" coordsize="59436,19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">
                <v:shape id="Picture 231" o:spid="_x0000_s1050" type="#_x0000_t75" style="position:absolute;top:517;width:59436;height:18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">
                  <v:imagedata r:id="rId189" o:title=""/>
                </v:shape>
                <v:shape id="_x0000_s1051" type="#_x0000_t202" style="position:absolute;left:5865;top:517;width:310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09FF383" w14:textId="1A65C879" w:rsidR="00054F5F" w:rsidRDefault="00054F5F">
                        <w:r>
                          <w:t>1.</w:t>
                        </w:r>
                      </w:p>
                    </w:txbxContent>
                  </v:textbox>
                </v:shape>
                <v:shape id="_x0000_s1052" type="#_x0000_t202" style="position:absolute;left:17080;top:1984;width:3105;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" filled="f" stroked="f">
                  <v:textbox style="mso-fit-shape-to-text:t">
                    <w:txbxContent>
                      <w:p w14:paraId="68C2A145" w14:textId="32048A04" w:rsidR="00054F5F" w:rsidRDefault="00054F5F" w:rsidP="0069226E">
                        <w:r>
                          <w:t>2.</w:t>
                        </w:r>
                      </w:p>
                    </w:txbxContent>
                  </v:textbox>
                </v:shape>
                <v:shape id="_x0000_s1053" type="#_x0000_t202" style="position:absolute;left:33901;width:3105;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qgwwAAANwAAAAPAAAAZHJzL2Rvd25yZXYueG1sRI9Pa8JA&#10;FMTvBb/D8gRvdaNi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m+q6oMMAAADcAAAADwAA&#10;AAAAAAAAAAAAAAAHAgAAZHJzL2Rvd25yZXYueG1sUEsFBgAAAAADAAMAtwAAAPcCAAAAAA==&#10;" filled="f" stroked="f">
                  <v:textbox style="mso-fit-shape-to-text:t">
                    <w:txbxContent>
                      <w:p w14:paraId="732F7C30" w14:textId="359E724F" w:rsidR="00054F5F" w:rsidRDefault="00054F5F" w:rsidP="0069226E">
                        <w:r>
                          <w:t>3.</w:t>
                        </w:r>
                      </w:p>
                    </w:txbxContent>
                  </v:textbox>
                </v:shape>
              </v:group>
            </w:pict>
          </mc:Fallback>
        </mc:AlternateContent>
      </w:r>
    </w:p>
    <w:p w14:paraId="2AE99E8E" w14:textId="58263B2B" w:rsidR="009643A2" w:rsidRDefault="009643A2" w:rsidP="009643A2">
      <w:pPr>
        <w:rPr>
          <w:rStyle w:val="a-size-large"/>
          <w:rFonts w:ascii="Arial" w:hAnsi="Arial" w:cs="Arial"/>
          <w:b/>
          <w:bCs/>
          <w:color w:val="0F1111"/>
          <w:sz w:val="24"/>
        </w:rPr>
      </w:pPr>
    </w:p>
    <w:p w14:paraId="5F7477D7" w14:textId="77777777" w:rsidR="009643A2" w:rsidRDefault="009643A2" w:rsidP="009643A2">
      <w:pPr>
        <w:rPr>
          <w:rStyle w:val="a-size-large"/>
          <w:rFonts w:ascii="Arial" w:hAnsi="Arial" w:cs="Arial"/>
          <w:b/>
          <w:bCs/>
          <w:color w:val="0F1111"/>
          <w:sz w:val="24"/>
        </w:rPr>
      </w:pPr>
    </w:p>
    <w:p w14:paraId="12264D2C" w14:textId="77777777" w:rsidR="009643A2" w:rsidRDefault="009643A2" w:rsidP="009643A2">
      <w:pPr>
        <w:rPr>
          <w:rStyle w:val="a-size-large"/>
          <w:rFonts w:ascii="Arial" w:hAnsi="Arial" w:cs="Arial"/>
          <w:b/>
          <w:bCs/>
          <w:color w:val="0F1111"/>
          <w:sz w:val="24"/>
        </w:rPr>
      </w:pPr>
    </w:p>
    <w:p w14:paraId="626B5132" w14:textId="77777777" w:rsidR="009643A2" w:rsidRDefault="009643A2" w:rsidP="009643A2">
      <w:pPr>
        <w:rPr>
          <w:rStyle w:val="a-size-large"/>
          <w:rFonts w:ascii="Arial" w:hAnsi="Arial" w:cs="Arial"/>
          <w:b/>
          <w:bCs/>
          <w:color w:val="0F1111"/>
          <w:sz w:val="24"/>
        </w:rPr>
      </w:pPr>
    </w:p>
    <w:p w14:paraId="4A16DE8E" w14:textId="77777777" w:rsidR="009643A2" w:rsidRDefault="009643A2" w:rsidP="009643A2">
      <w:pPr>
        <w:rPr>
          <w:rStyle w:val="a-size-large"/>
          <w:rFonts w:ascii="Arial" w:hAnsi="Arial" w:cs="Arial"/>
          <w:b/>
          <w:bCs/>
          <w:color w:val="0F1111"/>
          <w:sz w:val="24"/>
        </w:rPr>
      </w:pPr>
    </w:p>
    <w:p w14:paraId="6A64BCEF" w14:textId="77777777" w:rsidR="009643A2" w:rsidRDefault="009643A2" w:rsidP="009643A2">
      <w:pPr>
        <w:rPr>
          <w:rStyle w:val="a-size-large"/>
          <w:rFonts w:ascii="Arial" w:hAnsi="Arial" w:cs="Arial"/>
          <w:b/>
          <w:bCs/>
          <w:color w:val="0F1111"/>
          <w:sz w:val="24"/>
        </w:rPr>
      </w:pPr>
    </w:p>
    <w:p w14:paraId="35B10460" w14:textId="77777777" w:rsidR="009643A2" w:rsidRDefault="009643A2" w:rsidP="009643A2">
      <w:pPr>
        <w:pStyle w:val="ListParagraph"/>
        <w:numPr>
          <w:ilvl w:val="0"/>
          <w:numId w:val="40"/>
        </w:numPr>
        <w:spacing w:line="480" w:lineRule="auto"/>
      </w:pPr>
      <w:r w:rsidRPr="00116105">
        <w:t xml:space="preserve">2020 Dell Inspiron 15 3000 3583 Flagship Laptop </w:t>
      </w:r>
    </w:p>
    <w:p w14:paraId="6301B1C3"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 xml:space="preserve">Microprocessor: </w:t>
      </w:r>
      <w:r w:rsidRPr="00230B8E">
        <w:rPr>
          <w:rFonts w:cstheme="minorHAnsi"/>
          <w:color w:val="333333"/>
          <w:shd w:val="clear" w:color="auto" w:fill="FFFFFF"/>
        </w:rPr>
        <w:t>Intel Dual-Core Celeron 4205U, (1.8GHz Processor Base Frequency, 2 MB Intel Smart Cache, 2 Threads)</w:t>
      </w:r>
    </w:p>
    <w:p w14:paraId="530D6C57"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Memory:</w:t>
      </w:r>
      <w:r w:rsidRPr="00230B8E">
        <w:rPr>
          <w:rFonts w:eastAsia="MS Gothic" w:cstheme="minorHAnsi"/>
          <w:color w:val="333333"/>
          <w:shd w:val="clear" w:color="auto" w:fill="FFFFFF"/>
        </w:rPr>
        <w:t xml:space="preserve"> </w:t>
      </w:r>
      <w:r w:rsidRPr="00230B8E">
        <w:rPr>
          <w:rFonts w:cstheme="minorHAnsi"/>
          <w:color w:val="333333"/>
          <w:shd w:val="clear" w:color="auto" w:fill="FFFFFF"/>
        </w:rPr>
        <w:t>8GB DDR4</w:t>
      </w:r>
    </w:p>
    <w:p w14:paraId="45023207"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Storage:</w:t>
      </w:r>
      <w:r w:rsidRPr="00230B8E">
        <w:rPr>
          <w:rFonts w:cstheme="minorHAnsi"/>
          <w:color w:val="333333"/>
          <w:shd w:val="clear" w:color="auto" w:fill="FFFFFF"/>
        </w:rPr>
        <w:t xml:space="preserve"> 256GB SSD</w:t>
      </w:r>
    </w:p>
    <w:p w14:paraId="00460A04"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 xml:space="preserve">Operating </w:t>
      </w:r>
      <w:r>
        <w:rPr>
          <w:rFonts w:cstheme="minorHAnsi"/>
          <w:b/>
          <w:bCs/>
          <w:color w:val="333333"/>
          <w:shd w:val="clear" w:color="auto" w:fill="FFFFFF"/>
        </w:rPr>
        <w:t>S</w:t>
      </w:r>
      <w:r w:rsidRPr="00230B8E">
        <w:rPr>
          <w:rFonts w:cstheme="minorHAnsi"/>
          <w:b/>
          <w:bCs/>
          <w:color w:val="333333"/>
          <w:shd w:val="clear" w:color="auto" w:fill="FFFFFF"/>
        </w:rPr>
        <w:t xml:space="preserve">ystem: </w:t>
      </w:r>
      <w:r w:rsidRPr="00230B8E">
        <w:rPr>
          <w:rFonts w:cstheme="minorHAnsi"/>
          <w:color w:val="333333"/>
          <w:shd w:val="clear" w:color="auto" w:fill="FFFFFF"/>
        </w:rPr>
        <w:t>Microsoft Windows 10</w:t>
      </w:r>
    </w:p>
    <w:p w14:paraId="19FAFC45"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 xml:space="preserve">Graphics &amp; Video: </w:t>
      </w:r>
      <w:r w:rsidRPr="00230B8E">
        <w:rPr>
          <w:rFonts w:cstheme="minorHAnsi"/>
          <w:color w:val="333333"/>
          <w:shd w:val="clear" w:color="auto" w:fill="FFFFFF"/>
        </w:rPr>
        <w:t>15.6-inch HD (1366 x 768</w:t>
      </w:r>
      <w:r>
        <w:rPr>
          <w:rFonts w:cstheme="minorHAnsi"/>
          <w:color w:val="333333"/>
          <w:shd w:val="clear" w:color="auto" w:fill="FFFFFF"/>
        </w:rPr>
        <w:t xml:space="preserve"> resolution</w:t>
      </w:r>
      <w:r w:rsidRPr="00230B8E">
        <w:rPr>
          <w:rFonts w:cstheme="minorHAnsi"/>
          <w:color w:val="333333"/>
          <w:shd w:val="clear" w:color="auto" w:fill="FFFFFF"/>
        </w:rPr>
        <w:t>)</w:t>
      </w:r>
      <w:r>
        <w:rPr>
          <w:rFonts w:cstheme="minorHAnsi"/>
          <w:color w:val="333333"/>
          <w:shd w:val="clear" w:color="auto" w:fill="FFFFFF"/>
        </w:rPr>
        <w:t>,</w:t>
      </w:r>
      <w:r w:rsidRPr="00230B8E">
        <w:rPr>
          <w:rFonts w:cstheme="minorHAnsi"/>
          <w:color w:val="333333"/>
          <w:shd w:val="clear" w:color="auto" w:fill="FFFFFF"/>
        </w:rPr>
        <w:t xml:space="preserve"> Anti-Glare LED-Backlit Display</w:t>
      </w:r>
      <w:r w:rsidRPr="00230B8E">
        <w:rPr>
          <w:rFonts w:cstheme="minorHAnsi"/>
          <w:color w:val="333333"/>
        </w:rPr>
        <w:t xml:space="preserve"> </w:t>
      </w:r>
      <w:r w:rsidRPr="00230B8E">
        <w:rPr>
          <w:rFonts w:cstheme="minorHAnsi"/>
          <w:color w:val="333333"/>
          <w:shd w:val="clear" w:color="auto" w:fill="FFFFFF"/>
        </w:rPr>
        <w:t>Integrated Intel UHD Graphics 610</w:t>
      </w:r>
    </w:p>
    <w:p w14:paraId="4CAC9B1D"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 xml:space="preserve">Key Features: </w:t>
      </w:r>
      <w:bookmarkStart w:id="381" w:name="_GoBack"/>
      <w:bookmarkEnd w:id="381"/>
    </w:p>
    <w:p w14:paraId="14C78AA6" w14:textId="77777777" w:rsidR="009643A2" w:rsidRPr="00230B8E" w:rsidRDefault="009643A2" w:rsidP="009643A2">
      <w:pPr>
        <w:pStyle w:val="ListParagraph"/>
        <w:numPr>
          <w:ilvl w:val="2"/>
          <w:numId w:val="40"/>
        </w:numPr>
        <w:spacing w:line="480" w:lineRule="auto"/>
        <w:rPr>
          <w:rFonts w:cstheme="minorHAnsi"/>
        </w:rPr>
      </w:pPr>
      <w:r w:rsidRPr="00230B8E">
        <w:rPr>
          <w:rFonts w:cstheme="minorHAnsi"/>
          <w:color w:val="333333"/>
          <w:shd w:val="clear" w:color="auto" w:fill="FFFFFF"/>
        </w:rPr>
        <w:t>Wi-Fi: Yes</w:t>
      </w:r>
    </w:p>
    <w:p w14:paraId="461EC990" w14:textId="77777777" w:rsidR="009643A2" w:rsidRPr="00230B8E" w:rsidRDefault="009643A2" w:rsidP="009643A2">
      <w:pPr>
        <w:pStyle w:val="ListParagraph"/>
        <w:numPr>
          <w:ilvl w:val="2"/>
          <w:numId w:val="40"/>
        </w:numPr>
        <w:spacing w:line="480" w:lineRule="auto"/>
        <w:rPr>
          <w:rFonts w:cstheme="minorHAnsi"/>
        </w:rPr>
      </w:pPr>
      <w:r w:rsidRPr="00230B8E">
        <w:rPr>
          <w:rFonts w:cstheme="minorHAnsi"/>
          <w:color w:val="333333"/>
          <w:shd w:val="clear" w:color="auto" w:fill="FFFFFF"/>
        </w:rPr>
        <w:t>Bluetooth: Yes</w:t>
      </w:r>
    </w:p>
    <w:p w14:paraId="26276930" w14:textId="77777777" w:rsidR="009643A2" w:rsidRPr="00230B8E" w:rsidRDefault="009643A2" w:rsidP="009643A2">
      <w:pPr>
        <w:pStyle w:val="ListParagraph"/>
        <w:numPr>
          <w:ilvl w:val="2"/>
          <w:numId w:val="40"/>
        </w:numPr>
        <w:spacing w:line="480" w:lineRule="auto"/>
        <w:rPr>
          <w:rFonts w:cstheme="minorHAnsi"/>
        </w:rPr>
      </w:pPr>
      <w:r w:rsidRPr="00230B8E">
        <w:rPr>
          <w:rFonts w:cstheme="minorHAnsi"/>
          <w:color w:val="333333"/>
          <w:shd w:val="clear" w:color="auto" w:fill="FFFFFF"/>
        </w:rPr>
        <w:t>Webcam: Yes</w:t>
      </w:r>
    </w:p>
    <w:p w14:paraId="50FB220A" w14:textId="77777777" w:rsidR="009643A2" w:rsidRPr="00230B8E" w:rsidRDefault="009643A2" w:rsidP="009643A2">
      <w:pPr>
        <w:pStyle w:val="ListParagraph"/>
        <w:numPr>
          <w:ilvl w:val="2"/>
          <w:numId w:val="40"/>
        </w:numPr>
        <w:spacing w:line="480" w:lineRule="auto"/>
        <w:rPr>
          <w:rFonts w:cstheme="minorHAnsi"/>
        </w:rPr>
      </w:pPr>
      <w:r w:rsidRPr="00230B8E">
        <w:rPr>
          <w:rFonts w:cstheme="minorHAnsi"/>
          <w:color w:val="333333"/>
          <w:shd w:val="clear" w:color="auto" w:fill="FFFFFF"/>
        </w:rPr>
        <w:t>Multi-format SD media card reader: Yes</w:t>
      </w:r>
    </w:p>
    <w:p w14:paraId="4D55BE09" w14:textId="77777777" w:rsidR="009643A2" w:rsidRPr="00230B8E" w:rsidRDefault="009643A2" w:rsidP="009643A2">
      <w:pPr>
        <w:pStyle w:val="ListParagraph"/>
        <w:numPr>
          <w:ilvl w:val="2"/>
          <w:numId w:val="40"/>
        </w:numPr>
        <w:spacing w:line="480" w:lineRule="auto"/>
        <w:rPr>
          <w:rFonts w:cstheme="minorHAnsi"/>
        </w:rPr>
      </w:pPr>
      <w:r w:rsidRPr="00230B8E">
        <w:rPr>
          <w:rFonts w:cstheme="minorHAnsi"/>
          <w:color w:val="333333"/>
          <w:shd w:val="clear" w:color="auto" w:fill="FFFFFF"/>
        </w:rPr>
        <w:t>Bang &amp; Olufsen Audio: No</w:t>
      </w:r>
    </w:p>
    <w:p w14:paraId="6D684864"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Ports:</w:t>
      </w:r>
      <w:r>
        <w:rPr>
          <w:rFonts w:cstheme="minorHAnsi"/>
          <w:b/>
          <w:bCs/>
          <w:color w:val="333333"/>
          <w:shd w:val="clear" w:color="auto" w:fill="FFFFFF"/>
        </w:rPr>
        <w:t xml:space="preserve"> </w:t>
      </w:r>
      <w:r w:rsidRPr="00230B8E">
        <w:rPr>
          <w:rFonts w:cstheme="minorHAnsi"/>
          <w:color w:val="333333"/>
          <w:shd w:val="clear" w:color="auto" w:fill="FFFFFF"/>
        </w:rPr>
        <w:t>1 x SD Card Reader, 1 x USB 2.0, 1 x Wedge-Shaped Lock Slot, 1 x Power, 1 x HDMI, 2 x USB 3.1, 1 x headphone/microphone combo</w:t>
      </w:r>
    </w:p>
    <w:p w14:paraId="54AE1E76"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 xml:space="preserve">Additional Information: </w:t>
      </w:r>
      <w:r w:rsidRPr="00230B8E">
        <w:rPr>
          <w:rFonts w:cstheme="minorHAnsi"/>
          <w:color w:val="333333"/>
          <w:shd w:val="clear" w:color="auto" w:fill="FFFFFF"/>
        </w:rPr>
        <w:t>Dimension: 14.96" x 10.16" x 0.89"</w:t>
      </w:r>
      <w:r w:rsidRPr="00230B8E">
        <w:rPr>
          <w:rFonts w:cstheme="minorHAnsi"/>
          <w:color w:val="333333"/>
        </w:rPr>
        <w:t xml:space="preserve"> </w:t>
      </w:r>
      <w:r w:rsidRPr="00230B8E">
        <w:rPr>
          <w:rFonts w:cstheme="minorHAnsi"/>
          <w:color w:val="333333"/>
          <w:shd w:val="clear" w:color="auto" w:fill="FFFFFF"/>
        </w:rPr>
        <w:t>Weight: 4.83 lbs.</w:t>
      </w:r>
    </w:p>
    <w:p w14:paraId="36D371B4" w14:textId="77777777" w:rsidR="009643A2" w:rsidRPr="00230B8E" w:rsidRDefault="009643A2" w:rsidP="009643A2">
      <w:pPr>
        <w:pStyle w:val="ListParagraph"/>
        <w:numPr>
          <w:ilvl w:val="1"/>
          <w:numId w:val="40"/>
        </w:numPr>
        <w:spacing w:line="480" w:lineRule="auto"/>
        <w:rPr>
          <w:rFonts w:cstheme="minorHAnsi"/>
        </w:rPr>
      </w:pPr>
      <w:r w:rsidRPr="00230B8E">
        <w:rPr>
          <w:rFonts w:cstheme="minorHAnsi"/>
          <w:b/>
          <w:bCs/>
          <w:color w:val="333333"/>
          <w:shd w:val="clear" w:color="auto" w:fill="FFFFFF"/>
        </w:rPr>
        <w:t>Accessory:</w:t>
      </w:r>
      <w:r w:rsidRPr="00230B8E">
        <w:rPr>
          <w:rFonts w:cstheme="minorHAnsi"/>
          <w:color w:val="333333"/>
        </w:rPr>
        <w:t xml:space="preserve"> </w:t>
      </w:r>
      <w:proofErr w:type="spellStart"/>
      <w:r w:rsidRPr="00230B8E">
        <w:rPr>
          <w:rFonts w:cstheme="minorHAnsi"/>
          <w:color w:val="333333"/>
          <w:shd w:val="clear" w:color="auto" w:fill="FFFFFF"/>
        </w:rPr>
        <w:t>iCarp</w:t>
      </w:r>
      <w:proofErr w:type="spellEnd"/>
      <w:r w:rsidRPr="00230B8E">
        <w:rPr>
          <w:rFonts w:cstheme="minorHAnsi"/>
          <w:color w:val="333333"/>
          <w:shd w:val="clear" w:color="auto" w:fill="FFFFFF"/>
        </w:rPr>
        <w:t xml:space="preserve"> Wireless Mouse</w:t>
      </w:r>
    </w:p>
    <w:p w14:paraId="68BDE240" w14:textId="77777777" w:rsidR="009643A2" w:rsidRPr="00230B8E" w:rsidRDefault="009643A2" w:rsidP="009643A2">
      <w:pPr>
        <w:pStyle w:val="ListParagraph"/>
        <w:numPr>
          <w:ilvl w:val="0"/>
          <w:numId w:val="40"/>
        </w:numPr>
        <w:spacing w:before="240" w:line="480" w:lineRule="auto"/>
        <w:rPr>
          <w:rFonts w:cstheme="minorHAnsi"/>
        </w:rPr>
      </w:pPr>
      <w:r w:rsidRPr="00230B8E">
        <w:rPr>
          <w:rFonts w:cstheme="minorHAnsi"/>
        </w:rPr>
        <w:t xml:space="preserve">Tera Barcode Scanner Wireless 1D 2D 2-in-1 </w:t>
      </w:r>
    </w:p>
    <w:p w14:paraId="579DA59D" w14:textId="681B4646" w:rsidR="009643A2" w:rsidRPr="00A54982" w:rsidRDefault="009643A2" w:rsidP="009643A2">
      <w:pPr>
        <w:pStyle w:val="ListParagraph"/>
        <w:numPr>
          <w:ilvl w:val="1"/>
          <w:numId w:val="40"/>
        </w:numPr>
        <w:spacing w:before="240" w:line="480" w:lineRule="auto"/>
      </w:pPr>
      <w:r w:rsidRPr="00DD1B91">
        <w:rPr>
          <w:b/>
        </w:rPr>
        <w:t>2.4G Wireless + USB 2.0 Wired Connection:</w:t>
      </w:r>
      <w:r w:rsidRPr="0F2009B3">
        <w:t xml:space="preserve"> </w:t>
      </w:r>
      <w:r>
        <w:t>P</w:t>
      </w:r>
      <w:r w:rsidRPr="0F2009B3">
        <w:t xml:space="preserve">lug and play with </w:t>
      </w:r>
      <w:r w:rsidR="00810715">
        <w:t xml:space="preserve">a </w:t>
      </w:r>
      <w:r w:rsidRPr="0F2009B3">
        <w:t>simple plug</w:t>
      </w:r>
      <w:r w:rsidR="00B01B42">
        <w:t>-</w:t>
      </w:r>
      <w:r w:rsidRPr="0F2009B3">
        <w:t>in USB cable or USB receiver/dongle (Wireless transmission distance reaches up to 328ft under barrier</w:t>
      </w:r>
      <w:r w:rsidR="00810715">
        <w:t>-</w:t>
      </w:r>
      <w:r w:rsidRPr="0F2009B3">
        <w:t>free environment.)</w:t>
      </w:r>
    </w:p>
    <w:p w14:paraId="55E7553F" w14:textId="5E3043E8" w:rsidR="009643A2" w:rsidRPr="00A54982" w:rsidRDefault="009643A2" w:rsidP="009643A2">
      <w:pPr>
        <w:pStyle w:val="ListParagraph"/>
        <w:numPr>
          <w:ilvl w:val="1"/>
          <w:numId w:val="40"/>
        </w:numPr>
        <w:spacing w:before="240" w:line="480" w:lineRule="auto"/>
        <w:rPr>
          <w:rFonts w:cstheme="minorHAnsi"/>
        </w:rPr>
      </w:pPr>
      <w:r w:rsidRPr="00DD1B91">
        <w:rPr>
          <w:rFonts w:cstheme="minorHAnsi"/>
          <w:b/>
        </w:rPr>
        <w:t>Fast Accurate Reading Speed:</w:t>
      </w:r>
      <w:r w:rsidRPr="00230B8E">
        <w:rPr>
          <w:rFonts w:cstheme="minorHAnsi"/>
        </w:rPr>
        <w:t xml:space="preserve"> 32Bit CPU super decoding ability that the speed can up to 500/sec. Two working mode</w:t>
      </w:r>
      <w:r w:rsidR="00810715">
        <w:rPr>
          <w:rFonts w:cstheme="minorHAnsi"/>
        </w:rPr>
        <w:t>s</w:t>
      </w:r>
      <w:r w:rsidRPr="00230B8E">
        <w:rPr>
          <w:rFonts w:cstheme="minorHAnsi"/>
        </w:rPr>
        <w:t>: Instant upload mode</w:t>
      </w:r>
      <w:r w:rsidR="00810715">
        <w:rPr>
          <w:rFonts w:cstheme="minorHAnsi"/>
        </w:rPr>
        <w:t>/</w:t>
      </w:r>
      <w:r w:rsidRPr="00230B8E">
        <w:rPr>
          <w:rFonts w:cstheme="minorHAnsi"/>
        </w:rPr>
        <w:t>storage mode. Scan and store barcodes and then update the data to your device.</w:t>
      </w:r>
    </w:p>
    <w:p w14:paraId="26BE2A3B" w14:textId="62452139" w:rsidR="009643A2" w:rsidRPr="00A54982" w:rsidRDefault="009643A2" w:rsidP="009643A2">
      <w:pPr>
        <w:pStyle w:val="ListParagraph"/>
        <w:numPr>
          <w:ilvl w:val="1"/>
          <w:numId w:val="40"/>
        </w:numPr>
        <w:spacing w:before="240" w:line="480" w:lineRule="auto"/>
        <w:rPr>
          <w:rFonts w:cstheme="minorHAnsi"/>
        </w:rPr>
      </w:pPr>
      <w:r w:rsidRPr="00DD1B91">
        <w:rPr>
          <w:rFonts w:cstheme="minorHAnsi"/>
          <w:b/>
        </w:rPr>
        <w:t>Anti-Shock Silicone:</w:t>
      </w:r>
      <w:r w:rsidRPr="00230B8E">
        <w:rPr>
          <w:rFonts w:cstheme="minorHAnsi"/>
        </w:rPr>
        <w:t xml:space="preserve"> </w:t>
      </w:r>
      <w:r>
        <w:rPr>
          <w:rFonts w:cstheme="minorHAnsi"/>
        </w:rPr>
        <w:t>T</w:t>
      </w:r>
      <w:r w:rsidRPr="00230B8E">
        <w:rPr>
          <w:rFonts w:cstheme="minorHAnsi"/>
        </w:rPr>
        <w:t xml:space="preserve">he orange silicone protective cover can avoid scratches and friction while falling from </w:t>
      </w:r>
      <w:r w:rsidR="00810715">
        <w:rPr>
          <w:rFonts w:cstheme="minorHAnsi"/>
        </w:rPr>
        <w:t>a</w:t>
      </w:r>
      <w:r w:rsidRPr="00230B8E">
        <w:rPr>
          <w:rFonts w:cstheme="minorHAnsi"/>
        </w:rPr>
        <w:t xml:space="preserve"> height of 6.56 feet; the technology of IP54 protect</w:t>
      </w:r>
      <w:r w:rsidR="00810715">
        <w:rPr>
          <w:rFonts w:cstheme="minorHAnsi"/>
        </w:rPr>
        <w:t>s</w:t>
      </w:r>
      <w:r w:rsidRPr="00230B8E">
        <w:rPr>
          <w:rFonts w:cstheme="minorHAnsi"/>
        </w:rPr>
        <w:t xml:space="preserve"> the wireless barcode scanner from dust and moisture.</w:t>
      </w:r>
    </w:p>
    <w:p w14:paraId="6866D2D4" w14:textId="78F659E7" w:rsidR="009643A2" w:rsidRPr="00A54982" w:rsidRDefault="009643A2" w:rsidP="009643A2">
      <w:pPr>
        <w:pStyle w:val="ListParagraph"/>
        <w:numPr>
          <w:ilvl w:val="1"/>
          <w:numId w:val="40"/>
        </w:numPr>
        <w:spacing w:before="240" w:line="480" w:lineRule="auto"/>
        <w:rPr>
          <w:rFonts w:cstheme="minorHAnsi"/>
        </w:rPr>
      </w:pPr>
      <w:r w:rsidRPr="00DD1B91">
        <w:rPr>
          <w:rFonts w:cstheme="minorHAnsi"/>
          <w:b/>
        </w:rPr>
        <w:t>Auto Continuous Scan:</w:t>
      </w:r>
      <w:r w:rsidRPr="00230B8E">
        <w:rPr>
          <w:rFonts w:cstheme="minorHAnsi"/>
        </w:rPr>
        <w:t xml:space="preserve"> </w:t>
      </w:r>
      <w:r>
        <w:rPr>
          <w:rFonts w:cstheme="minorHAnsi"/>
        </w:rPr>
        <w:t>S</w:t>
      </w:r>
      <w:r w:rsidRPr="00230B8E">
        <w:rPr>
          <w:rFonts w:cstheme="minorHAnsi"/>
        </w:rPr>
        <w:t>et up continuous scan mode switch to automatic mode for quick scanning without pressing any buttons following the instructions with scanner stand included</w:t>
      </w:r>
      <w:r w:rsidR="00313BB0">
        <w:rPr>
          <w:rFonts w:cstheme="minorHAnsi"/>
        </w:rPr>
        <w:t>,</w:t>
      </w:r>
      <w:r w:rsidRPr="00230B8E">
        <w:rPr>
          <w:rFonts w:cstheme="minorHAnsi"/>
        </w:rPr>
        <w:t xml:space="preserve"> which provide</w:t>
      </w:r>
      <w:r w:rsidR="00313BB0">
        <w:rPr>
          <w:rFonts w:cstheme="minorHAnsi"/>
        </w:rPr>
        <w:t>s the ability</w:t>
      </w:r>
      <w:r w:rsidRPr="00230B8E">
        <w:rPr>
          <w:rFonts w:cstheme="minorHAnsi"/>
        </w:rPr>
        <w:t xml:space="preserve"> </w:t>
      </w:r>
      <w:r w:rsidR="00313BB0">
        <w:rPr>
          <w:rFonts w:cstheme="minorHAnsi"/>
        </w:rPr>
        <w:t xml:space="preserve">to be </w:t>
      </w:r>
      <w:r w:rsidRPr="00230B8E">
        <w:rPr>
          <w:rFonts w:cstheme="minorHAnsi"/>
        </w:rPr>
        <w:t>hands-free.</w:t>
      </w:r>
    </w:p>
    <w:p w14:paraId="4BB2EE19" w14:textId="77777777" w:rsidR="009643A2" w:rsidRPr="006E6834" w:rsidRDefault="009643A2" w:rsidP="009643A2">
      <w:pPr>
        <w:pStyle w:val="ListParagraph"/>
        <w:numPr>
          <w:ilvl w:val="1"/>
          <w:numId w:val="40"/>
        </w:numPr>
        <w:spacing w:before="240" w:line="480" w:lineRule="auto"/>
        <w:rPr>
          <w:rFonts w:cstheme="minorHAnsi"/>
        </w:rPr>
      </w:pPr>
      <w:r w:rsidRPr="00DD1B91">
        <w:rPr>
          <w:rFonts w:cstheme="minorHAnsi"/>
          <w:b/>
        </w:rPr>
        <w:t>Supported Both Digital and Printed 1D 2D QR Bar Code Symbology:</w:t>
      </w:r>
      <w:r w:rsidRPr="00230B8E">
        <w:rPr>
          <w:rFonts w:cstheme="minorHAnsi"/>
        </w:rPr>
        <w:t xml:space="preserve"> 1D: UPC-A, UPC-E, EAN-8, EAN-13, Code 128, Code 39, Code 93, Code 11, Interleaved 2 of 5, Matrix 2 of 5, Standard 2 of 5, Coda bar, MSI Plessey, RSS, etc. 2D: QR Code, Data Matrix, PDF417, Aztec code, </w:t>
      </w:r>
      <w:proofErr w:type="spellStart"/>
      <w:r w:rsidRPr="00230B8E">
        <w:rPr>
          <w:rFonts w:cstheme="minorHAnsi"/>
        </w:rPr>
        <w:t>Maxicode</w:t>
      </w:r>
      <w:proofErr w:type="spellEnd"/>
      <w:r w:rsidRPr="00230B8E">
        <w:rPr>
          <w:rFonts w:cstheme="minorHAnsi"/>
        </w:rPr>
        <w:t>, etc.</w:t>
      </w:r>
    </w:p>
    <w:p w14:paraId="2A65222E" w14:textId="77777777" w:rsidR="009643A2" w:rsidRDefault="009643A2" w:rsidP="009643A2">
      <w:pPr>
        <w:pStyle w:val="ListParagraph"/>
        <w:numPr>
          <w:ilvl w:val="0"/>
          <w:numId w:val="40"/>
        </w:numPr>
        <w:spacing w:line="480" w:lineRule="auto"/>
        <w:rPr>
          <w:rFonts w:cstheme="minorHAnsi"/>
        </w:rPr>
      </w:pPr>
      <w:proofErr w:type="spellStart"/>
      <w:r w:rsidRPr="00230B8E">
        <w:rPr>
          <w:rFonts w:cstheme="minorHAnsi"/>
        </w:rPr>
        <w:t>MonMount</w:t>
      </w:r>
      <w:proofErr w:type="spellEnd"/>
      <w:r w:rsidRPr="00230B8E">
        <w:rPr>
          <w:rFonts w:cstheme="minorHAnsi"/>
        </w:rPr>
        <w:t xml:space="preserve"> Laptop Locking Security Mount LAP1405</w:t>
      </w:r>
    </w:p>
    <w:p w14:paraId="04DD042C" w14:textId="4D14293C" w:rsidR="009643A2" w:rsidRPr="008B4F9C" w:rsidRDefault="009643A2" w:rsidP="009643A2">
      <w:pPr>
        <w:pStyle w:val="ListParagraph"/>
        <w:numPr>
          <w:ilvl w:val="1"/>
          <w:numId w:val="40"/>
        </w:numPr>
        <w:spacing w:line="480" w:lineRule="auto"/>
        <w:rPr>
          <w:rFonts w:cstheme="minorHAnsi"/>
          <w:sz w:val="24"/>
        </w:rPr>
      </w:pPr>
      <w:r w:rsidRPr="008B4F9C">
        <w:rPr>
          <w:rFonts w:eastAsia="Times New Roman" w:cstheme="minorHAnsi"/>
          <w:color w:val="111111"/>
          <w:szCs w:val="21"/>
        </w:rPr>
        <w:t>Works with Laptops 11</w:t>
      </w:r>
      <w:r w:rsidR="00266CDA">
        <w:rPr>
          <w:rFonts w:eastAsia="Times New Roman" w:cstheme="minorHAnsi"/>
          <w:color w:val="111111"/>
          <w:szCs w:val="21"/>
        </w:rPr>
        <w:t>”</w:t>
      </w:r>
      <w:r w:rsidRPr="008B4F9C">
        <w:rPr>
          <w:rFonts w:eastAsia="Times New Roman" w:cstheme="minorHAnsi"/>
          <w:color w:val="111111"/>
          <w:szCs w:val="21"/>
        </w:rPr>
        <w:t xml:space="preserve"> to 17</w:t>
      </w:r>
      <w:r w:rsidR="00266CDA">
        <w:rPr>
          <w:rFonts w:eastAsia="Times New Roman" w:cstheme="minorHAnsi"/>
          <w:color w:val="111111"/>
          <w:szCs w:val="21"/>
        </w:rPr>
        <w:t>”</w:t>
      </w:r>
    </w:p>
    <w:p w14:paraId="2DF5CE13" w14:textId="77777777" w:rsidR="009643A2" w:rsidRPr="008B4F9C" w:rsidRDefault="009643A2" w:rsidP="009643A2">
      <w:pPr>
        <w:pStyle w:val="ListParagraph"/>
        <w:numPr>
          <w:ilvl w:val="1"/>
          <w:numId w:val="40"/>
        </w:numPr>
        <w:spacing w:line="480" w:lineRule="auto"/>
        <w:rPr>
          <w:rFonts w:cstheme="minorHAnsi"/>
          <w:sz w:val="24"/>
        </w:rPr>
      </w:pPr>
      <w:r w:rsidRPr="008B4F9C">
        <w:rPr>
          <w:rFonts w:eastAsia="Times New Roman" w:cstheme="minorHAnsi"/>
          <w:color w:val="111111"/>
          <w:szCs w:val="21"/>
        </w:rPr>
        <w:t>Made from durable metal</w:t>
      </w:r>
    </w:p>
    <w:p w14:paraId="49EF6A52" w14:textId="77777777" w:rsidR="009643A2" w:rsidRPr="008B4F9C" w:rsidRDefault="009643A2" w:rsidP="009643A2">
      <w:pPr>
        <w:pStyle w:val="ListParagraph"/>
        <w:numPr>
          <w:ilvl w:val="1"/>
          <w:numId w:val="40"/>
        </w:numPr>
        <w:spacing w:line="480" w:lineRule="auto"/>
        <w:rPr>
          <w:rFonts w:cstheme="minorHAnsi"/>
          <w:sz w:val="24"/>
        </w:rPr>
      </w:pPr>
      <w:r w:rsidRPr="008B4F9C">
        <w:rPr>
          <w:rFonts w:eastAsia="Times New Roman" w:cstheme="minorHAnsi"/>
          <w:color w:val="111111"/>
          <w:szCs w:val="21"/>
        </w:rPr>
        <w:t>Includes hardware to mount onto desk or display case</w:t>
      </w:r>
    </w:p>
    <w:p w14:paraId="00CEA735" w14:textId="77777777" w:rsidR="009643A2" w:rsidRPr="008B4F9C" w:rsidRDefault="009643A2" w:rsidP="009643A2">
      <w:pPr>
        <w:pStyle w:val="ListParagraph"/>
        <w:numPr>
          <w:ilvl w:val="1"/>
          <w:numId w:val="40"/>
        </w:numPr>
        <w:spacing w:line="480" w:lineRule="auto"/>
        <w:rPr>
          <w:rFonts w:cstheme="minorHAnsi"/>
          <w:sz w:val="24"/>
        </w:rPr>
      </w:pPr>
      <w:r w:rsidRPr="008B4F9C">
        <w:rPr>
          <w:rFonts w:eastAsia="Times New Roman" w:cstheme="minorHAnsi"/>
          <w:color w:val="111111"/>
          <w:szCs w:val="21"/>
        </w:rPr>
        <w:t xml:space="preserve">Hole in </w:t>
      </w:r>
      <w:r w:rsidRPr="1936860D">
        <w:rPr>
          <w:rFonts w:eastAsia="Times New Roman"/>
          <w:color w:val="111111"/>
        </w:rPr>
        <w:t xml:space="preserve">the </w:t>
      </w:r>
      <w:r w:rsidRPr="008B4F9C">
        <w:rPr>
          <w:rFonts w:eastAsia="Times New Roman" w:cstheme="minorHAnsi"/>
          <w:color w:val="111111"/>
          <w:szCs w:val="21"/>
        </w:rPr>
        <w:t xml:space="preserve">back of </w:t>
      </w:r>
      <w:r w:rsidRPr="1936860D">
        <w:rPr>
          <w:rFonts w:eastAsia="Times New Roman"/>
          <w:color w:val="111111"/>
        </w:rPr>
        <w:t xml:space="preserve">the </w:t>
      </w:r>
      <w:r w:rsidRPr="008B4F9C">
        <w:rPr>
          <w:rFonts w:eastAsia="Times New Roman" w:cstheme="minorHAnsi"/>
          <w:color w:val="111111"/>
          <w:szCs w:val="21"/>
        </w:rPr>
        <w:t>arms for cable management</w:t>
      </w:r>
    </w:p>
    <w:p w14:paraId="12F14073" w14:textId="77777777" w:rsidR="009643A2" w:rsidRPr="008B4F9C" w:rsidRDefault="009643A2" w:rsidP="009643A2">
      <w:pPr>
        <w:pStyle w:val="ListParagraph"/>
        <w:numPr>
          <w:ilvl w:val="1"/>
          <w:numId w:val="40"/>
        </w:numPr>
        <w:spacing w:line="480" w:lineRule="auto"/>
        <w:rPr>
          <w:rFonts w:cstheme="minorHAnsi"/>
          <w:sz w:val="24"/>
        </w:rPr>
      </w:pPr>
      <w:r w:rsidRPr="008B4F9C">
        <w:rPr>
          <w:rFonts w:eastAsia="Times New Roman" w:cstheme="minorHAnsi"/>
          <w:color w:val="111111"/>
          <w:szCs w:val="21"/>
        </w:rPr>
        <w:t>Keep your laptop safe and secure and on display!</w:t>
      </w:r>
    </w:p>
    <w:p w14:paraId="4C4224FD" w14:textId="77777777" w:rsidR="009643A2" w:rsidRPr="00FF41C6" w:rsidRDefault="009643A2" w:rsidP="009643A2">
      <w:pPr>
        <w:pStyle w:val="ListParagraph"/>
        <w:numPr>
          <w:ilvl w:val="0"/>
          <w:numId w:val="40"/>
        </w:numPr>
        <w:shd w:val="clear" w:color="auto" w:fill="FFFFFF"/>
        <w:spacing w:after="0" w:line="480" w:lineRule="auto"/>
        <w:rPr>
          <w:rFonts w:ascii="Arial" w:eastAsia="Times New Roman" w:hAnsi="Arial" w:cs="Arial"/>
          <w:color w:val="111111"/>
          <w:sz w:val="21"/>
          <w:szCs w:val="21"/>
        </w:rPr>
      </w:pPr>
      <w:r w:rsidRPr="00FF41C6">
        <w:rPr>
          <w:rFonts w:cstheme="minorHAnsi"/>
        </w:rPr>
        <w:t xml:space="preserve">Woods 992555 12-Gauge Extra Heavy Duty 100 ft Yellow 3 Prong Outdoor Extension Cord </w:t>
      </w:r>
    </w:p>
    <w:p w14:paraId="2091DF82" w14:textId="77777777" w:rsidR="009643A2" w:rsidRPr="00B45E9A" w:rsidRDefault="009643A2" w:rsidP="009643A2">
      <w:pPr>
        <w:pStyle w:val="ListParagraph"/>
        <w:numPr>
          <w:ilvl w:val="1"/>
          <w:numId w:val="40"/>
        </w:numPr>
        <w:shd w:val="clear" w:color="auto" w:fill="FFFFFF"/>
        <w:spacing w:after="0" w:line="480" w:lineRule="auto"/>
        <w:rPr>
          <w:rFonts w:eastAsia="Times New Roman" w:cstheme="minorHAnsi"/>
          <w:color w:val="111111"/>
          <w:szCs w:val="21"/>
        </w:rPr>
      </w:pPr>
      <w:r w:rsidRPr="008B4F9C">
        <w:rPr>
          <w:rFonts w:eastAsia="Times New Roman" w:cstheme="minorHAnsi"/>
          <w:color w:val="111111"/>
          <w:szCs w:val="21"/>
        </w:rPr>
        <w:t>Perfect extension cord for general indoor/outdoor use</w:t>
      </w:r>
    </w:p>
    <w:p w14:paraId="17383514" w14:textId="0896B175" w:rsidR="009643A2" w:rsidRPr="00B45E9A" w:rsidRDefault="009643A2" w:rsidP="009643A2">
      <w:pPr>
        <w:numPr>
          <w:ilvl w:val="1"/>
          <w:numId w:val="40"/>
        </w:numPr>
        <w:shd w:val="clear" w:color="auto" w:fill="FFFFFF"/>
        <w:spacing w:after="0" w:line="480" w:lineRule="auto"/>
        <w:rPr>
          <w:rFonts w:eastAsia="Times New Roman" w:cstheme="minorHAnsi"/>
          <w:color w:val="111111"/>
          <w:szCs w:val="21"/>
        </w:rPr>
      </w:pPr>
      <w:r w:rsidRPr="008B4F9C">
        <w:rPr>
          <w:rFonts w:eastAsia="Times New Roman" w:cstheme="minorHAnsi"/>
          <w:color w:val="111111"/>
          <w:szCs w:val="21"/>
        </w:rPr>
        <w:t>REINFORCED BLADES add durability that protects prongs from bending or breaking</w:t>
      </w:r>
    </w:p>
    <w:p w14:paraId="6258F23E" w14:textId="02383C7A" w:rsidR="009643A2" w:rsidRPr="00B45E9A" w:rsidRDefault="009643A2" w:rsidP="009643A2">
      <w:pPr>
        <w:numPr>
          <w:ilvl w:val="1"/>
          <w:numId w:val="40"/>
        </w:numPr>
        <w:shd w:val="clear" w:color="auto" w:fill="FFFFFF"/>
        <w:spacing w:after="0" w:line="480" w:lineRule="auto"/>
        <w:rPr>
          <w:rFonts w:eastAsia="Times New Roman" w:cstheme="minorHAnsi"/>
          <w:color w:val="111111"/>
          <w:szCs w:val="21"/>
        </w:rPr>
      </w:pPr>
      <w:r w:rsidRPr="008B4F9C">
        <w:rPr>
          <w:rFonts w:eastAsia="Times New Roman" w:cstheme="minorHAnsi"/>
          <w:color w:val="111111"/>
          <w:szCs w:val="21"/>
        </w:rPr>
        <w:t>WATER RESISTANT: Flexible vinyl jacket pro</w:t>
      </w:r>
      <w:r w:rsidR="005773FD">
        <w:rPr>
          <w:rFonts w:eastAsia="Times New Roman" w:cstheme="minorHAnsi"/>
          <w:color w:val="111111"/>
          <w:szCs w:val="21"/>
        </w:rPr>
        <w:t>tects</w:t>
      </w:r>
      <w:r w:rsidRPr="008B4F9C">
        <w:rPr>
          <w:rFonts w:eastAsia="Times New Roman" w:cstheme="minorHAnsi"/>
          <w:color w:val="111111"/>
          <w:szCs w:val="21"/>
        </w:rPr>
        <w:t xml:space="preserve"> the cord against moisture, abrasion, and sunlight</w:t>
      </w:r>
    </w:p>
    <w:p w14:paraId="09521449" w14:textId="158EE9DF" w:rsidR="009643A2" w:rsidRPr="00B45E9A" w:rsidRDefault="005773FD" w:rsidP="009643A2">
      <w:pPr>
        <w:numPr>
          <w:ilvl w:val="1"/>
          <w:numId w:val="40"/>
        </w:numPr>
        <w:shd w:val="clear" w:color="auto" w:fill="FFFFFF"/>
        <w:spacing w:after="0" w:line="480" w:lineRule="auto"/>
        <w:rPr>
          <w:rFonts w:eastAsia="Times New Roman" w:cstheme="minorHAnsi"/>
          <w:color w:val="111111"/>
          <w:szCs w:val="21"/>
        </w:rPr>
      </w:pPr>
      <w:r>
        <w:rPr>
          <w:rFonts w:eastAsia="Times New Roman" w:cstheme="minorHAnsi"/>
          <w:color w:val="111111"/>
          <w:szCs w:val="21"/>
        </w:rPr>
        <w:t xml:space="preserve">The </w:t>
      </w:r>
      <w:r w:rsidR="009643A2" w:rsidRPr="008B4F9C">
        <w:rPr>
          <w:rFonts w:eastAsia="Times New Roman" w:cstheme="minorHAnsi"/>
          <w:color w:val="111111"/>
          <w:szCs w:val="21"/>
        </w:rPr>
        <w:t>HIGHLY VISIBLE yellow jacket provides extra safety as well as preventing loss and theft on job</w:t>
      </w:r>
      <w:r>
        <w:rPr>
          <w:rFonts w:eastAsia="Times New Roman" w:cstheme="minorHAnsi"/>
          <w:color w:val="111111"/>
          <w:szCs w:val="21"/>
        </w:rPr>
        <w:t xml:space="preserve"> </w:t>
      </w:r>
      <w:r w:rsidR="009643A2" w:rsidRPr="008B4F9C">
        <w:rPr>
          <w:rFonts w:eastAsia="Times New Roman" w:cstheme="minorHAnsi"/>
          <w:color w:val="111111"/>
          <w:szCs w:val="21"/>
        </w:rPr>
        <w:t>sites</w:t>
      </w:r>
    </w:p>
    <w:p w14:paraId="2CE0ED3E" w14:textId="77777777" w:rsidR="009643A2" w:rsidRPr="00B45E9A" w:rsidRDefault="009643A2" w:rsidP="009643A2">
      <w:pPr>
        <w:numPr>
          <w:ilvl w:val="1"/>
          <w:numId w:val="40"/>
        </w:numPr>
        <w:shd w:val="clear" w:color="auto" w:fill="FFFFFF"/>
        <w:spacing w:after="0" w:line="480" w:lineRule="auto"/>
        <w:rPr>
          <w:rFonts w:eastAsia="Times New Roman" w:cstheme="minorHAnsi"/>
          <w:color w:val="111111"/>
          <w:szCs w:val="21"/>
        </w:rPr>
      </w:pPr>
      <w:r w:rsidRPr="008B4F9C">
        <w:rPr>
          <w:rFonts w:eastAsia="Times New Roman" w:cstheme="minorHAnsi"/>
          <w:color w:val="111111"/>
          <w:szCs w:val="21"/>
        </w:rPr>
        <w:t>UL Listed, CUL, and ETL Listed</w:t>
      </w:r>
    </w:p>
    <w:p w14:paraId="4BFA2A41" w14:textId="77777777" w:rsidR="009643A2" w:rsidRPr="00B45E9A" w:rsidRDefault="009643A2" w:rsidP="009643A2">
      <w:pPr>
        <w:numPr>
          <w:ilvl w:val="1"/>
          <w:numId w:val="40"/>
        </w:numPr>
        <w:shd w:val="clear" w:color="auto" w:fill="FFFFFF"/>
        <w:spacing w:after="0" w:line="480" w:lineRule="auto"/>
        <w:rPr>
          <w:rFonts w:eastAsia="Times New Roman" w:cstheme="minorHAnsi"/>
          <w:color w:val="111111"/>
          <w:szCs w:val="21"/>
        </w:rPr>
      </w:pPr>
      <w:r w:rsidRPr="008B4F9C">
        <w:rPr>
          <w:rFonts w:eastAsia="Times New Roman" w:cstheme="minorHAnsi"/>
          <w:color w:val="111111"/>
          <w:szCs w:val="21"/>
        </w:rPr>
        <w:t>12/3 SJTW extension cord, rated for 125-volts, 15 amps</w:t>
      </w:r>
    </w:p>
    <w:p w14:paraId="5733EB6F" w14:textId="77777777" w:rsidR="009643A2" w:rsidRPr="008B4F9C" w:rsidRDefault="009643A2" w:rsidP="009643A2">
      <w:pPr>
        <w:numPr>
          <w:ilvl w:val="1"/>
          <w:numId w:val="40"/>
        </w:numPr>
        <w:shd w:val="clear" w:color="auto" w:fill="FFFFFF"/>
        <w:spacing w:after="0" w:line="480" w:lineRule="auto"/>
        <w:rPr>
          <w:rFonts w:eastAsia="Times New Roman" w:cstheme="minorHAnsi"/>
          <w:color w:val="111111"/>
          <w:szCs w:val="21"/>
        </w:rPr>
      </w:pPr>
      <w:r w:rsidRPr="008B4F9C">
        <w:rPr>
          <w:rFonts w:eastAsia="Times New Roman" w:cstheme="minorHAnsi"/>
          <w:color w:val="111111"/>
          <w:szCs w:val="21"/>
        </w:rPr>
        <w:t>Equipped with a handy cord clip when storing</w:t>
      </w:r>
    </w:p>
    <w:p w14:paraId="3D96AB45" w14:textId="712FC0E6" w:rsidR="009643A2" w:rsidRDefault="009643A2" w:rsidP="00C35085"/>
    <w:p w14:paraId="5008318A" w14:textId="656149E1" w:rsidR="00054F5F" w:rsidRDefault="00054F5F" w:rsidP="00C35085"/>
    <w:p w14:paraId="605C3944" w14:textId="4D0DE18F" w:rsidR="00054F5F" w:rsidRDefault="00054F5F" w:rsidP="00C35085"/>
    <w:p w14:paraId="28930E75" w14:textId="2C9E5A60" w:rsidR="00054F5F" w:rsidRDefault="00054F5F" w:rsidP="00C35085"/>
    <w:p w14:paraId="51FDCD5F" w14:textId="10BC8DB5" w:rsidR="00054F5F" w:rsidRDefault="00054F5F" w:rsidP="00C35085"/>
    <w:p w14:paraId="2C950437" w14:textId="6BCF72F1" w:rsidR="00054F5F" w:rsidRDefault="00054F5F" w:rsidP="00C35085"/>
    <w:p w14:paraId="107973E6" w14:textId="1E600B35" w:rsidR="00054F5F" w:rsidRDefault="00054F5F" w:rsidP="00C35085"/>
    <w:p w14:paraId="659AC31F" w14:textId="7D3C786A" w:rsidR="00054F5F" w:rsidRDefault="00054F5F" w:rsidP="00C35085"/>
    <w:p w14:paraId="13E479E4" w14:textId="3F24CB36" w:rsidR="00054F5F" w:rsidRDefault="00054F5F" w:rsidP="00C35085"/>
    <w:p w14:paraId="0194B6FB" w14:textId="413C5EED" w:rsidR="00054F5F" w:rsidRDefault="00054F5F" w:rsidP="00C35085"/>
    <w:p w14:paraId="4412763A" w14:textId="134E62FE" w:rsidR="00054F5F" w:rsidRDefault="00054F5F" w:rsidP="00C35085"/>
    <w:p w14:paraId="41386E89" w14:textId="2CF54374" w:rsidR="00054F5F" w:rsidRDefault="00054F5F" w:rsidP="00C35085"/>
    <w:p w14:paraId="58299022" w14:textId="4D8B3DC5" w:rsidR="00054F5F" w:rsidRDefault="00054F5F" w:rsidP="00C35085"/>
    <w:p w14:paraId="71CD8B1A" w14:textId="755E4ACB" w:rsidR="00054F5F" w:rsidRDefault="00054F5F" w:rsidP="00C35085"/>
    <w:p w14:paraId="3D6852BF" w14:textId="663B2CBF" w:rsidR="00054F5F" w:rsidRDefault="00054F5F" w:rsidP="00C35085"/>
    <w:p w14:paraId="0730808B" w14:textId="6AC01036" w:rsidR="00054F5F" w:rsidRDefault="00054F5F" w:rsidP="00C35085"/>
    <w:p w14:paraId="63AD8CA7" w14:textId="77777777" w:rsidR="001C5A52" w:rsidRDefault="001C5A52" w:rsidP="00C35085">
      <w:pPr>
        <w:sectPr w:rsidR="001C5A52" w:rsidSect="00D10C97">
          <w:headerReference w:type="default" r:id="rId190"/>
          <w:pgSz w:w="12240" w:h="15840"/>
          <w:pgMar w:top="1440" w:right="1440" w:bottom="1440" w:left="1440" w:header="720" w:footer="720" w:gutter="0"/>
          <w:cols w:space="720"/>
          <w:docGrid w:linePitch="360"/>
        </w:sectPr>
      </w:pPr>
    </w:p>
    <w:p w14:paraId="6499D9B9" w14:textId="1BBF2C1F" w:rsidR="00D64D1C" w:rsidRDefault="00D64D1C" w:rsidP="00D64D1C">
      <w:pPr>
        <w:pStyle w:val="Heading1"/>
      </w:pPr>
      <w:bookmarkStart w:id="382" w:name="_Toc69370060"/>
      <w:r>
        <w:t>Appendix R: Final Database Diagram</w:t>
      </w:r>
      <w:bookmarkEnd w:id="382"/>
    </w:p>
    <w:p w14:paraId="61A23DD7" w14:textId="54E26FB1" w:rsidR="005943A0" w:rsidRDefault="005943A0" w:rsidP="0C98ED5B"/>
    <w:p w14:paraId="0DE3AD4C" w14:textId="2F3C90BE" w:rsidR="005B5AE9" w:rsidRDefault="005B5AE9" w:rsidP="0C98ED5B">
      <w:r>
        <w:object w:dxaOrig="16620" w:dyaOrig="22170" w14:anchorId="605FC29A">
          <v:shape id="_x0000_i1045" type="#_x0000_t75" style="width:468pt;height:585.2pt" o:ole="">
            <v:imagedata r:id="rId191" o:title=""/>
          </v:shape>
          <o:OLEObject Type="Embed" ProgID="Visio.Drawing.15" ShapeID="_x0000_i1045" DrawAspect="Content" ObjectID="_1680447260" r:id="rId192"/>
        </w:object>
      </w:r>
    </w:p>
    <w:p w14:paraId="1D29FD58" w14:textId="0CFE0286" w:rsidR="00C2385D" w:rsidRDefault="00C2385D" w:rsidP="0C98ED5B">
      <w:pPr>
        <w:sectPr w:rsidR="00C2385D" w:rsidSect="00C66041">
          <w:headerReference w:type="default" r:id="rId193"/>
          <w:pgSz w:w="12240" w:h="15840"/>
          <w:pgMar w:top="1440" w:right="1440" w:bottom="1440" w:left="1440" w:header="720" w:footer="720" w:gutter="0"/>
          <w:cols w:space="720"/>
          <w:titlePg/>
          <w:docGrid w:linePitch="360"/>
        </w:sectPr>
      </w:pPr>
    </w:p>
    <w:p w14:paraId="05B1F90E" w14:textId="77777777" w:rsidR="00C37DA2" w:rsidRDefault="00C37DA2" w:rsidP="00C37DA2">
      <w:pPr>
        <w:pStyle w:val="Heading1"/>
      </w:pPr>
      <w:bookmarkStart w:id="383" w:name="_Toc69370061"/>
      <w:r>
        <w:t>Appendix S: Barcode ID Badge Template</w:t>
      </w:r>
      <w:bookmarkEnd w:id="383"/>
    </w:p>
    <w:p w14:paraId="17AC49A8" w14:textId="77777777" w:rsidR="00C37DA2" w:rsidRPr="00C66041" w:rsidRDefault="00C37DA2" w:rsidP="00C37DA2"/>
    <w:p w14:paraId="47927504" w14:textId="77777777" w:rsidR="00C37DA2" w:rsidRPr="009C4992" w:rsidRDefault="00C37DA2" w:rsidP="00C37DA2">
      <w:pPr>
        <w:pStyle w:val="Title"/>
        <w:spacing w:line="360" w:lineRule="auto"/>
        <w:jc w:val="center"/>
        <w:rPr>
          <w:rFonts w:ascii="Arial" w:hAnsi="Arial" w:cs="Arial"/>
          <w:b/>
          <w:bCs/>
          <w:sz w:val="32"/>
          <w:szCs w:val="32"/>
        </w:rPr>
      </w:pPr>
      <w:r w:rsidRPr="009C4992">
        <w:rPr>
          <w:rFonts w:ascii="Arial" w:hAnsi="Arial" w:cs="Arial"/>
          <w:b/>
          <w:bCs/>
          <w:sz w:val="32"/>
          <w:szCs w:val="32"/>
        </w:rPr>
        <w:t>Barcode ID Badge Template</w:t>
      </w:r>
    </w:p>
    <w:p w14:paraId="58A00320" w14:textId="77777777" w:rsidR="00C37DA2" w:rsidRDefault="00C37DA2" w:rsidP="00C37DA2"/>
    <w:p w14:paraId="0DA4D951" w14:textId="52C115E7" w:rsidR="00C37DA2" w:rsidRDefault="00C37DA2" w:rsidP="00C37DA2">
      <w:pPr>
        <w:spacing w:line="240" w:lineRule="auto"/>
      </w:pPr>
      <w:r>
        <w:t>To make an ID badge</w:t>
      </w:r>
      <w:r w:rsidR="000511AC">
        <w:t>, you will need the barcode information from the User and some basic identifiable information like First Name, Last Initial or Last Name, First Name, and Middle Initial</w:t>
      </w:r>
      <w:r>
        <w:t>. If it is a generic badge, then something like Student #12 would be sufficient.</w:t>
      </w:r>
    </w:p>
    <w:p w14:paraId="0831A11E" w14:textId="77777777" w:rsidR="00C37DA2" w:rsidRDefault="00C37DA2" w:rsidP="00C37DA2"/>
    <w:p w14:paraId="72FEA136" w14:textId="77777777" w:rsidR="00C37DA2" w:rsidRDefault="00C37DA2" w:rsidP="00C37DA2"/>
    <w:p w14:paraId="2D7B7FFE" w14:textId="77777777" w:rsidR="00C37DA2" w:rsidRDefault="00C37DA2" w:rsidP="00C37DA2">
      <w:pPr>
        <w:jc w:val="center"/>
        <w:rPr>
          <w:sz w:val="24"/>
          <w:szCs w:val="24"/>
        </w:rPr>
      </w:pPr>
    </w:p>
    <w:p w14:paraId="75E9F1FC" w14:textId="77777777" w:rsidR="00C37DA2" w:rsidRDefault="00C37DA2" w:rsidP="00C37DA2">
      <w:pPr>
        <w:jc w:val="center"/>
        <w:rPr>
          <w:sz w:val="24"/>
          <w:szCs w:val="24"/>
        </w:rPr>
      </w:pPr>
      <w:r>
        <w:rPr>
          <w:noProof/>
        </w:rPr>
        <mc:AlternateContent>
          <mc:Choice Requires="wps">
            <w:drawing>
              <wp:anchor distT="0" distB="0" distL="114300" distR="114300" simplePos="0" relativeHeight="251658339" behindDoc="1" locked="0" layoutInCell="1" allowOverlap="1" wp14:anchorId="6713D33E" wp14:editId="7E9BD938">
                <wp:simplePos x="0" y="0"/>
                <wp:positionH relativeFrom="margin">
                  <wp:posOffset>2057400</wp:posOffset>
                </wp:positionH>
                <wp:positionV relativeFrom="paragraph">
                  <wp:posOffset>6350</wp:posOffset>
                </wp:positionV>
                <wp:extent cx="2357120" cy="3023870"/>
                <wp:effectExtent l="0" t="0" r="24130" b="24130"/>
                <wp:wrapNone/>
                <wp:docPr id="200" name="Rectangle: Rounded Corners 200"/>
                <wp:cNvGraphicFramePr/>
                <a:graphic xmlns:a="http://schemas.openxmlformats.org/drawingml/2006/main">
                  <a:graphicData uri="http://schemas.microsoft.com/office/word/2010/wordprocessingShape">
                    <wps:wsp>
                      <wps:cNvSpPr/>
                      <wps:spPr>
                        <a:xfrm>
                          <a:off x="0" y="0"/>
                          <a:ext cx="2357120" cy="30238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58064" id="Rectangle: Rounded Corners 200" o:spid="_x0000_s1026" style="position:absolute;margin-left:162pt;margin-top:.5pt;width:185.6pt;height:238.1pt;z-index:-251658141;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" fillcolor="#4472c4 [3204]" strokecolor="#1f3763 [1604]" strokeweight="1pt">
                <v:stroke joinstyle="miter"/>
                <w10:wrap anchorx="margin"/>
              </v:roundrect>
            </w:pict>
          </mc:Fallback>
        </mc:AlternateContent>
      </w:r>
    </w:p>
    <w:p w14:paraId="2AF55206" w14:textId="77777777" w:rsidR="00C37DA2" w:rsidRPr="00F7189A" w:rsidRDefault="00C37DA2" w:rsidP="00C37DA2">
      <w:pPr>
        <w:ind w:firstLine="720"/>
        <w:jc w:val="center"/>
        <w:rPr>
          <w:sz w:val="24"/>
          <w:szCs w:val="24"/>
        </w:rPr>
      </w:pPr>
      <w:r w:rsidRPr="00F7189A">
        <w:rPr>
          <w:sz w:val="24"/>
          <w:szCs w:val="24"/>
        </w:rPr>
        <w:t>Medication Cart ID:</w:t>
      </w:r>
    </w:p>
    <w:p w14:paraId="2058853A" w14:textId="77777777" w:rsidR="00C37DA2" w:rsidRPr="00D41E86" w:rsidRDefault="00C37DA2" w:rsidP="00C37DA2">
      <w:pPr>
        <w:ind w:firstLine="720"/>
        <w:jc w:val="center"/>
        <w:rPr>
          <w:sz w:val="48"/>
          <w:szCs w:val="48"/>
        </w:rPr>
      </w:pPr>
      <w:r>
        <w:rPr>
          <w:sz w:val="48"/>
          <w:szCs w:val="48"/>
        </w:rPr>
        <w:t>&lt;Identity&gt;</w:t>
      </w:r>
    </w:p>
    <w:p w14:paraId="7EFBBBC3" w14:textId="77777777" w:rsidR="00C37DA2" w:rsidRDefault="00C37DA2" w:rsidP="00C37DA2">
      <w:pPr>
        <w:jc w:val="center"/>
      </w:pPr>
    </w:p>
    <w:p w14:paraId="1A5F22CD" w14:textId="77777777" w:rsidR="00C37DA2" w:rsidRDefault="00C37DA2" w:rsidP="00C37DA2">
      <w:pPr>
        <w:ind w:firstLine="720"/>
        <w:jc w:val="center"/>
        <w:rPr>
          <w:color w:val="FF0000"/>
        </w:rPr>
      </w:pPr>
      <w:r w:rsidRPr="00F7189A">
        <w:rPr>
          <w:color w:val="FF0000"/>
        </w:rPr>
        <w:t>Unauthorized use is prohibited.</w:t>
      </w:r>
    </w:p>
    <w:p w14:paraId="4EC6C8CC" w14:textId="77777777" w:rsidR="00C37DA2" w:rsidRDefault="00C37DA2" w:rsidP="00C37DA2">
      <w:pPr>
        <w:ind w:firstLine="720"/>
        <w:jc w:val="center"/>
        <w:rPr>
          <w:noProof/>
        </w:rPr>
      </w:pPr>
      <w:r>
        <w:rPr>
          <w:noProof/>
        </w:rPr>
        <w:t>&lt;Barcode/QR Code&gt;</w:t>
      </w:r>
    </w:p>
    <w:p w14:paraId="3B120809" w14:textId="77777777" w:rsidR="00C37DA2" w:rsidRDefault="00C37DA2" w:rsidP="00C37DA2">
      <w:pPr>
        <w:jc w:val="center"/>
      </w:pPr>
    </w:p>
    <w:p w14:paraId="3DCB1783" w14:textId="77777777" w:rsidR="00C37DA2" w:rsidRDefault="00C37DA2" w:rsidP="00C37DA2">
      <w:pPr>
        <w:ind w:firstLine="720"/>
        <w:jc w:val="center"/>
        <w:rPr>
          <w:sz w:val="16"/>
          <w:szCs w:val="16"/>
        </w:rPr>
      </w:pPr>
      <w:r w:rsidRPr="00F7189A">
        <w:rPr>
          <w:sz w:val="16"/>
          <w:szCs w:val="16"/>
        </w:rPr>
        <w:t>SVSU CIS Med Cart</w:t>
      </w:r>
    </w:p>
    <w:p w14:paraId="3351D90D" w14:textId="77777777" w:rsidR="00C37DA2" w:rsidRDefault="00C37DA2" w:rsidP="00C37DA2">
      <w:pPr>
        <w:jc w:val="center"/>
        <w:rPr>
          <w:sz w:val="16"/>
          <w:szCs w:val="16"/>
        </w:rPr>
      </w:pPr>
    </w:p>
    <w:p w14:paraId="6600A71B" w14:textId="77777777" w:rsidR="00C37DA2" w:rsidRDefault="00C37DA2" w:rsidP="00C37DA2">
      <w:pPr>
        <w:jc w:val="center"/>
        <w:rPr>
          <w:sz w:val="16"/>
          <w:szCs w:val="16"/>
        </w:rPr>
      </w:pPr>
    </w:p>
    <w:p w14:paraId="4217996A" w14:textId="77777777" w:rsidR="00C37DA2" w:rsidRDefault="00C37DA2" w:rsidP="00C37DA2">
      <w:pPr>
        <w:jc w:val="center"/>
        <w:rPr>
          <w:sz w:val="16"/>
          <w:szCs w:val="16"/>
        </w:rPr>
      </w:pPr>
    </w:p>
    <w:p w14:paraId="1E6552D9" w14:textId="77777777" w:rsidR="00C37DA2" w:rsidRDefault="00C37DA2" w:rsidP="00C37DA2">
      <w:pPr>
        <w:jc w:val="center"/>
        <w:rPr>
          <w:sz w:val="16"/>
          <w:szCs w:val="16"/>
        </w:rPr>
      </w:pPr>
    </w:p>
    <w:p w14:paraId="3028126B" w14:textId="77777777" w:rsidR="00C37DA2" w:rsidRPr="00F7189A" w:rsidRDefault="00C37DA2" w:rsidP="00C37DA2">
      <w:pPr>
        <w:rPr>
          <w:sz w:val="16"/>
          <w:szCs w:val="16"/>
        </w:rPr>
      </w:pPr>
      <w:r w:rsidRPr="009C4992">
        <w:rPr>
          <w:noProof/>
        </w:rPr>
        <w:drawing>
          <wp:anchor distT="0" distB="0" distL="114300" distR="114300" simplePos="0" relativeHeight="251658341" behindDoc="1" locked="0" layoutInCell="1" allowOverlap="1" wp14:anchorId="3BE94888" wp14:editId="7F9067BD">
            <wp:simplePos x="0" y="0"/>
            <wp:positionH relativeFrom="column">
              <wp:posOffset>3571875</wp:posOffset>
            </wp:positionH>
            <wp:positionV relativeFrom="paragraph">
              <wp:posOffset>8255</wp:posOffset>
            </wp:positionV>
            <wp:extent cx="1993905" cy="2581275"/>
            <wp:effectExtent l="0" t="0" r="635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93905" cy="25812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40" behindDoc="1" locked="0" layoutInCell="1" allowOverlap="1" wp14:anchorId="61E8B1CC" wp14:editId="36F9CDEE">
            <wp:simplePos x="0" y="0"/>
            <wp:positionH relativeFrom="column">
              <wp:posOffset>1247775</wp:posOffset>
            </wp:positionH>
            <wp:positionV relativeFrom="paragraph">
              <wp:posOffset>8255</wp:posOffset>
            </wp:positionV>
            <wp:extent cx="2064385" cy="2685415"/>
            <wp:effectExtent l="0" t="0" r="0" b="63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064385" cy="2685415"/>
                    </a:xfrm>
                    <a:prstGeom prst="rect">
                      <a:avLst/>
                    </a:prstGeom>
                  </pic:spPr>
                </pic:pic>
              </a:graphicData>
            </a:graphic>
            <wp14:sizeRelH relativeFrom="page">
              <wp14:pctWidth>0</wp14:pctWidth>
            </wp14:sizeRelH>
            <wp14:sizeRelV relativeFrom="page">
              <wp14:pctHeight>0</wp14:pctHeight>
            </wp14:sizeRelV>
          </wp:anchor>
        </w:drawing>
      </w:r>
      <w:r w:rsidRPr="009C4992">
        <w:t>Examples:</w:t>
      </w:r>
      <w:r w:rsidRPr="00A64BB0">
        <w:rPr>
          <w:noProof/>
        </w:rPr>
        <w:t xml:space="preserve"> </w:t>
      </w:r>
    </w:p>
    <w:p w14:paraId="0C576692" w14:textId="77777777" w:rsidR="00C37DA2" w:rsidRDefault="00C37DA2" w:rsidP="00C37DA2"/>
    <w:p w14:paraId="10069E66" w14:textId="77777777" w:rsidR="00C37DA2" w:rsidRDefault="00C37DA2" w:rsidP="00C37DA2"/>
    <w:p w14:paraId="68F75ABC" w14:textId="77777777" w:rsidR="00C37DA2" w:rsidRDefault="00C37DA2" w:rsidP="00C37DA2"/>
    <w:p w14:paraId="7460DA86" w14:textId="285DEFBD" w:rsidR="00C37DA2" w:rsidRDefault="00C37DA2" w:rsidP="00C37DA2"/>
    <w:p w14:paraId="36C2FC0E" w14:textId="3E61CFD9" w:rsidR="00C37DA2" w:rsidRDefault="00C37DA2" w:rsidP="00C37DA2"/>
    <w:p w14:paraId="5EFA44FA" w14:textId="77777777" w:rsidR="00C37DA2" w:rsidRDefault="00C37DA2" w:rsidP="00C37DA2">
      <w:pPr>
        <w:sectPr w:rsidR="00C37DA2" w:rsidSect="00C66041">
          <w:headerReference w:type="first" r:id="rId196"/>
          <w:pgSz w:w="12240" w:h="15840"/>
          <w:pgMar w:top="1440" w:right="1440" w:bottom="1440" w:left="1440" w:header="720" w:footer="720" w:gutter="0"/>
          <w:cols w:space="720"/>
          <w:titlePg/>
          <w:docGrid w:linePitch="360"/>
        </w:sectPr>
      </w:pPr>
    </w:p>
    <w:p w14:paraId="5341492D" w14:textId="77777777" w:rsidR="00C37DA2" w:rsidRDefault="00C37DA2" w:rsidP="00C37DA2">
      <w:pPr>
        <w:pStyle w:val="Heading1"/>
      </w:pPr>
      <w:r>
        <w:fldChar w:fldCharType="begin"/>
      </w:r>
      <w:r>
        <w:instrText xml:space="preserve"> REF _Ref63774439 \h </w:instrText>
      </w:r>
      <w:r>
        <w:fldChar w:fldCharType="separate"/>
      </w:r>
      <w:bookmarkStart w:id="384" w:name="_Toc69370062"/>
      <w:r>
        <w:t>Appendix T: Preliminary Database Documentation</w:t>
      </w:r>
      <w:bookmarkEnd w:id="384"/>
      <w:r>
        <w:fldChar w:fldCharType="end"/>
      </w:r>
    </w:p>
    <w:p w14:paraId="0AA11480" w14:textId="77777777" w:rsidR="00C37DA2" w:rsidRDefault="00C37DA2" w:rsidP="00C37DA2"/>
    <w:p w14:paraId="41532F33" w14:textId="77777777" w:rsidR="004D12E6" w:rsidRPr="00114EC2" w:rsidRDefault="004D12E6" w:rsidP="004D12E6">
      <w:pPr>
        <w:pStyle w:val="ListParagraph"/>
        <w:numPr>
          <w:ilvl w:val="0"/>
          <w:numId w:val="49"/>
        </w:numPr>
        <w:rPr>
          <w:rFonts w:cstheme="minorHAnsi"/>
        </w:rPr>
      </w:pPr>
      <w:r w:rsidRPr="00114EC2">
        <w:rPr>
          <w:rFonts w:cstheme="minorHAnsi"/>
        </w:rPr>
        <w:t>To get the database code to work on your computer</w:t>
      </w:r>
    </w:p>
    <w:p w14:paraId="2F469F61" w14:textId="77777777" w:rsidR="004D12E6" w:rsidRPr="00114EC2" w:rsidRDefault="004D12E6" w:rsidP="004D12E6">
      <w:pPr>
        <w:pStyle w:val="ListParagraph"/>
        <w:numPr>
          <w:ilvl w:val="1"/>
          <w:numId w:val="49"/>
        </w:numPr>
        <w:rPr>
          <w:rFonts w:cstheme="minorHAnsi"/>
        </w:rPr>
      </w:pPr>
      <w:r w:rsidRPr="00114EC2">
        <w:rPr>
          <w:rFonts w:cstheme="minorHAnsi"/>
        </w:rPr>
        <w:t>Install "</w:t>
      </w:r>
      <w:proofErr w:type="spellStart"/>
      <w:proofErr w:type="gramStart"/>
      <w:r w:rsidRPr="00114EC2">
        <w:rPr>
          <w:rFonts w:cstheme="minorHAnsi"/>
        </w:rPr>
        <w:t>System.Data.SQLite</w:t>
      </w:r>
      <w:proofErr w:type="spellEnd"/>
      <w:proofErr w:type="gramEnd"/>
      <w:r w:rsidRPr="00114EC2">
        <w:rPr>
          <w:rFonts w:cstheme="minorHAnsi"/>
        </w:rPr>
        <w:t>" extension in Visual Studio</w:t>
      </w:r>
    </w:p>
    <w:p w14:paraId="435D1CA3" w14:textId="77777777" w:rsidR="004D12E6" w:rsidRPr="00114EC2" w:rsidRDefault="004D12E6" w:rsidP="004D12E6">
      <w:pPr>
        <w:pStyle w:val="ListParagraph"/>
        <w:numPr>
          <w:ilvl w:val="2"/>
          <w:numId w:val="49"/>
        </w:numPr>
        <w:rPr>
          <w:rFonts w:cstheme="minorHAnsi"/>
        </w:rPr>
      </w:pPr>
      <w:r w:rsidRPr="00114EC2">
        <w:rPr>
          <w:rFonts w:cstheme="minorHAnsi"/>
        </w:rPr>
        <w:t>1. Make sure you are in the solution (</w:t>
      </w:r>
      <w:proofErr w:type="spellStart"/>
      <w:r w:rsidRPr="00114EC2">
        <w:rPr>
          <w:rFonts w:cstheme="minorHAnsi"/>
        </w:rPr>
        <w:t>i.e</w:t>
      </w:r>
      <w:proofErr w:type="spellEnd"/>
      <w:r w:rsidRPr="00114EC2">
        <w:rPr>
          <w:rFonts w:cstheme="minorHAnsi"/>
        </w:rPr>
        <w:t>: test_gui.sln). You go to Tools &gt; NuGet Package Manager &gt; Manage NuGet Packages for Solution &gt;Browse &gt; Type in "</w:t>
      </w:r>
      <w:proofErr w:type="spellStart"/>
      <w:proofErr w:type="gramStart"/>
      <w:r w:rsidRPr="00114EC2">
        <w:rPr>
          <w:rFonts w:cstheme="minorHAnsi"/>
        </w:rPr>
        <w:t>System.Data.SQLite</w:t>
      </w:r>
      <w:proofErr w:type="spellEnd"/>
      <w:proofErr w:type="gramEnd"/>
      <w:r w:rsidRPr="00114EC2">
        <w:rPr>
          <w:rFonts w:cstheme="minorHAnsi"/>
        </w:rPr>
        <w:t>" and install the software.</w:t>
      </w:r>
    </w:p>
    <w:p w14:paraId="66206F3B" w14:textId="77777777" w:rsidR="004D12E6" w:rsidRPr="00114EC2" w:rsidRDefault="004D12E6" w:rsidP="004D12E6">
      <w:pPr>
        <w:pStyle w:val="ListParagraph"/>
        <w:ind w:left="2160"/>
        <w:rPr>
          <w:rFonts w:cstheme="minorHAnsi"/>
        </w:rPr>
      </w:pPr>
    </w:p>
    <w:p w14:paraId="0558185B" w14:textId="77777777" w:rsidR="004D12E6" w:rsidRPr="00114EC2" w:rsidRDefault="004D12E6" w:rsidP="004D12E6">
      <w:pPr>
        <w:pStyle w:val="ListParagraph"/>
        <w:numPr>
          <w:ilvl w:val="0"/>
          <w:numId w:val="49"/>
        </w:numPr>
        <w:rPr>
          <w:rFonts w:cstheme="minorHAnsi"/>
        </w:rPr>
      </w:pPr>
      <w:r w:rsidRPr="00114EC2">
        <w:rPr>
          <w:rFonts w:cstheme="minorHAnsi"/>
        </w:rPr>
        <w:t>To interact with SQLite database with a user interface (GUI) install DB Browser</w:t>
      </w:r>
    </w:p>
    <w:p w14:paraId="1FAB2072" w14:textId="77777777" w:rsidR="004D12E6" w:rsidRPr="00114EC2" w:rsidRDefault="004D12E6" w:rsidP="004D12E6">
      <w:pPr>
        <w:pStyle w:val="ListParagraph"/>
        <w:numPr>
          <w:ilvl w:val="0"/>
          <w:numId w:val="49"/>
        </w:numPr>
        <w:rPr>
          <w:rFonts w:cstheme="minorHAnsi"/>
        </w:rPr>
      </w:pPr>
      <w:r w:rsidRPr="00114EC2">
        <w:rPr>
          <w:rFonts w:cstheme="minorHAnsi"/>
        </w:rPr>
        <w:t>Importing SQL files to populate the database with sample data:</w:t>
      </w:r>
    </w:p>
    <w:p w14:paraId="03087089" w14:textId="77777777" w:rsidR="004D12E6" w:rsidRPr="00114EC2" w:rsidRDefault="004D12E6" w:rsidP="004D12E6">
      <w:pPr>
        <w:pStyle w:val="ListParagraph"/>
        <w:numPr>
          <w:ilvl w:val="1"/>
          <w:numId w:val="49"/>
        </w:numPr>
        <w:rPr>
          <w:rFonts w:cstheme="minorHAnsi"/>
        </w:rPr>
      </w:pPr>
      <w:r w:rsidRPr="00114EC2">
        <w:rPr>
          <w:rFonts w:cstheme="minorHAnsi"/>
        </w:rPr>
        <w:t>Open DB Browser</w:t>
      </w:r>
    </w:p>
    <w:p w14:paraId="75D1F74E" w14:textId="77777777" w:rsidR="004D12E6" w:rsidRPr="00114EC2" w:rsidRDefault="004D12E6" w:rsidP="004D12E6">
      <w:pPr>
        <w:pStyle w:val="ListParagraph"/>
        <w:numPr>
          <w:ilvl w:val="1"/>
          <w:numId w:val="49"/>
        </w:numPr>
        <w:rPr>
          <w:rFonts w:cstheme="minorHAnsi"/>
        </w:rPr>
      </w:pPr>
      <w:r w:rsidRPr="00114EC2">
        <w:rPr>
          <w:rFonts w:cstheme="minorHAnsi"/>
        </w:rPr>
        <w:t>Select “Open Database”</w:t>
      </w:r>
    </w:p>
    <w:p w14:paraId="13096CBE" w14:textId="77777777" w:rsidR="004D12E6" w:rsidRPr="00114EC2" w:rsidRDefault="004D12E6" w:rsidP="004D12E6">
      <w:pPr>
        <w:pStyle w:val="ListParagraph"/>
        <w:ind w:left="1440"/>
        <w:rPr>
          <w:rFonts w:cstheme="minorHAnsi"/>
        </w:rPr>
      </w:pPr>
      <w:r w:rsidRPr="00114EC2">
        <w:rPr>
          <w:rFonts w:cstheme="minorHAnsi"/>
          <w:noProof/>
          <w:sz w:val="20"/>
          <w:szCs w:val="20"/>
        </w:rPr>
        <w:drawing>
          <wp:anchor distT="0" distB="0" distL="114300" distR="114300" simplePos="0" relativeHeight="251660389" behindDoc="1" locked="0" layoutInCell="1" allowOverlap="1" wp14:anchorId="63D317FE" wp14:editId="344C5E97">
            <wp:simplePos x="0" y="0"/>
            <wp:positionH relativeFrom="column">
              <wp:posOffset>328295</wp:posOffset>
            </wp:positionH>
            <wp:positionV relativeFrom="paragraph">
              <wp:posOffset>27305</wp:posOffset>
            </wp:positionV>
            <wp:extent cx="5166995" cy="2642870"/>
            <wp:effectExtent l="0" t="0" r="0" b="5080"/>
            <wp:wrapTight wrapText="bothSides">
              <wp:wrapPolygon edited="0">
                <wp:start x="0" y="0"/>
                <wp:lineTo x="0" y="21486"/>
                <wp:lineTo x="21502" y="21486"/>
                <wp:lineTo x="21502"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166995" cy="2642870"/>
                    </a:xfrm>
                    <a:prstGeom prst="rect">
                      <a:avLst/>
                    </a:prstGeom>
                  </pic:spPr>
                </pic:pic>
              </a:graphicData>
            </a:graphic>
            <wp14:sizeRelH relativeFrom="margin">
              <wp14:pctWidth>0</wp14:pctWidth>
            </wp14:sizeRelH>
            <wp14:sizeRelV relativeFrom="margin">
              <wp14:pctHeight>0</wp14:pctHeight>
            </wp14:sizeRelV>
          </wp:anchor>
        </w:drawing>
      </w:r>
    </w:p>
    <w:p w14:paraId="6B9D73BC" w14:textId="77777777" w:rsidR="004D12E6" w:rsidRPr="00114EC2" w:rsidRDefault="004D12E6" w:rsidP="004D12E6">
      <w:pPr>
        <w:pStyle w:val="ListParagraph"/>
        <w:numPr>
          <w:ilvl w:val="1"/>
          <w:numId w:val="49"/>
        </w:numPr>
        <w:rPr>
          <w:rFonts w:cstheme="minorHAnsi"/>
        </w:rPr>
      </w:pPr>
      <w:r w:rsidRPr="00114EC2">
        <w:rPr>
          <w:rFonts w:cstheme="minorHAnsi"/>
        </w:rPr>
        <w:t>Navigate to where the database is stored in File Explorer</w:t>
      </w:r>
    </w:p>
    <w:p w14:paraId="126DF4C7" w14:textId="77777777" w:rsidR="004D12E6" w:rsidRPr="00114EC2" w:rsidRDefault="004D12E6" w:rsidP="004D12E6">
      <w:pPr>
        <w:pStyle w:val="ListParagraph"/>
        <w:numPr>
          <w:ilvl w:val="1"/>
          <w:numId w:val="49"/>
        </w:numPr>
        <w:rPr>
          <w:rFonts w:cstheme="minorHAnsi"/>
        </w:rPr>
      </w:pPr>
      <w:r w:rsidRPr="00114EC2">
        <w:rPr>
          <w:rFonts w:cstheme="minorHAnsi"/>
        </w:rPr>
        <w:t>Select the database desired and select “Open”</w:t>
      </w:r>
    </w:p>
    <w:p w14:paraId="1F5424FA" w14:textId="77777777" w:rsidR="004D12E6" w:rsidRPr="00114EC2" w:rsidRDefault="004D12E6" w:rsidP="004D12E6">
      <w:pPr>
        <w:pStyle w:val="ListParagraph"/>
        <w:numPr>
          <w:ilvl w:val="1"/>
          <w:numId w:val="49"/>
        </w:numPr>
        <w:rPr>
          <w:rFonts w:cstheme="minorHAnsi"/>
        </w:rPr>
      </w:pPr>
      <w:r w:rsidRPr="00114EC2">
        <w:rPr>
          <w:rFonts w:cstheme="minorHAnsi"/>
          <w:noProof/>
          <w:sz w:val="20"/>
          <w:szCs w:val="20"/>
        </w:rPr>
        <w:drawing>
          <wp:anchor distT="0" distB="0" distL="114300" distR="114300" simplePos="0" relativeHeight="251661413" behindDoc="1" locked="0" layoutInCell="1" allowOverlap="1" wp14:anchorId="70D58F3C" wp14:editId="4BE4DC78">
            <wp:simplePos x="0" y="0"/>
            <wp:positionH relativeFrom="margin">
              <wp:posOffset>76200</wp:posOffset>
            </wp:positionH>
            <wp:positionV relativeFrom="paragraph">
              <wp:posOffset>194310</wp:posOffset>
            </wp:positionV>
            <wp:extent cx="5715000" cy="2893060"/>
            <wp:effectExtent l="0" t="0" r="0" b="2540"/>
            <wp:wrapTight wrapText="bothSides">
              <wp:wrapPolygon edited="0">
                <wp:start x="0" y="0"/>
                <wp:lineTo x="0" y="21477"/>
                <wp:lineTo x="21528" y="21477"/>
                <wp:lineTo x="21528"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15000" cy="2893060"/>
                    </a:xfrm>
                    <a:prstGeom prst="rect">
                      <a:avLst/>
                    </a:prstGeom>
                  </pic:spPr>
                </pic:pic>
              </a:graphicData>
            </a:graphic>
            <wp14:sizeRelH relativeFrom="margin">
              <wp14:pctWidth>0</wp14:pctWidth>
            </wp14:sizeRelH>
            <wp14:sizeRelV relativeFrom="margin">
              <wp14:pctHeight>0</wp14:pctHeight>
            </wp14:sizeRelV>
          </wp:anchor>
        </w:drawing>
      </w:r>
      <w:r w:rsidRPr="00114EC2">
        <w:rPr>
          <w:rFonts w:cstheme="minorHAnsi"/>
        </w:rPr>
        <w:t>Select “Execute SQL”</w:t>
      </w:r>
    </w:p>
    <w:p w14:paraId="7A1B4483" w14:textId="77777777" w:rsidR="004D12E6" w:rsidRPr="00114EC2" w:rsidRDefault="004D12E6" w:rsidP="004D12E6">
      <w:pPr>
        <w:pStyle w:val="ListParagraph"/>
        <w:ind w:left="1440"/>
        <w:rPr>
          <w:rFonts w:cstheme="minorHAnsi"/>
        </w:rPr>
      </w:pPr>
    </w:p>
    <w:p w14:paraId="0320508D" w14:textId="77777777" w:rsidR="004D12E6" w:rsidRPr="00114EC2" w:rsidRDefault="004D12E6" w:rsidP="004D12E6">
      <w:pPr>
        <w:pStyle w:val="ListParagraph"/>
        <w:numPr>
          <w:ilvl w:val="1"/>
          <w:numId w:val="49"/>
        </w:numPr>
        <w:rPr>
          <w:rFonts w:cstheme="minorHAnsi"/>
        </w:rPr>
      </w:pPr>
      <w:r w:rsidRPr="00114EC2">
        <w:rPr>
          <w:rFonts w:cstheme="minorHAnsi"/>
        </w:rPr>
        <w:t xml:space="preserve">Select the “Open SQL file(s)” button </w:t>
      </w:r>
      <w:r w:rsidRPr="00114EC2">
        <w:rPr>
          <w:rFonts w:cstheme="minorHAnsi"/>
          <w:noProof/>
        </w:rPr>
        <w:drawing>
          <wp:inline distT="0" distB="0" distL="0" distR="0" wp14:anchorId="25EAC22F" wp14:editId="3A284FB4">
            <wp:extent cx="423862" cy="4818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0630" cy="489559"/>
                    </a:xfrm>
                    <a:prstGeom prst="rect">
                      <a:avLst/>
                    </a:prstGeom>
                  </pic:spPr>
                </pic:pic>
              </a:graphicData>
            </a:graphic>
          </wp:inline>
        </w:drawing>
      </w:r>
    </w:p>
    <w:p w14:paraId="09BEE78D" w14:textId="77777777" w:rsidR="004D12E6" w:rsidRPr="00114EC2" w:rsidRDefault="004D12E6" w:rsidP="004D12E6">
      <w:pPr>
        <w:pStyle w:val="ListParagraph"/>
        <w:numPr>
          <w:ilvl w:val="1"/>
          <w:numId w:val="49"/>
        </w:numPr>
        <w:rPr>
          <w:rFonts w:cstheme="minorHAnsi"/>
        </w:rPr>
      </w:pPr>
      <w:r w:rsidRPr="00114EC2">
        <w:rPr>
          <w:rFonts w:cstheme="minorHAnsi"/>
        </w:rPr>
        <w:t>Navigate to the folder housing the desired imported SQL file</w:t>
      </w:r>
    </w:p>
    <w:p w14:paraId="7BC5B3C9" w14:textId="77777777" w:rsidR="004D12E6" w:rsidRPr="00114EC2" w:rsidRDefault="004D12E6" w:rsidP="004D12E6">
      <w:pPr>
        <w:pStyle w:val="ListParagraph"/>
        <w:numPr>
          <w:ilvl w:val="2"/>
          <w:numId w:val="49"/>
        </w:numPr>
        <w:rPr>
          <w:rFonts w:cstheme="minorHAnsi"/>
        </w:rPr>
      </w:pPr>
      <w:r w:rsidRPr="00114EC2">
        <w:rPr>
          <w:rFonts w:cstheme="minorHAnsi"/>
        </w:rPr>
        <w:t>If you have the GitHub repo stored on your device, the correct SQL files are stored at this location</w:t>
      </w:r>
    </w:p>
    <w:p w14:paraId="6A8F1341" w14:textId="77777777" w:rsidR="004D12E6" w:rsidRPr="00114EC2" w:rsidRDefault="004D12E6" w:rsidP="004D12E6">
      <w:pPr>
        <w:pStyle w:val="ListParagraph"/>
        <w:numPr>
          <w:ilvl w:val="1"/>
          <w:numId w:val="49"/>
        </w:numPr>
        <w:rPr>
          <w:rFonts w:cstheme="minorHAnsi"/>
        </w:rPr>
      </w:pPr>
      <w:r w:rsidRPr="00114EC2">
        <w:rPr>
          <w:rFonts w:cstheme="minorHAnsi"/>
        </w:rPr>
        <w:t>Select all the SQL files and select “Open”</w:t>
      </w:r>
    </w:p>
    <w:p w14:paraId="0DE28F3D" w14:textId="77777777" w:rsidR="004D12E6" w:rsidRPr="00114EC2" w:rsidRDefault="004D12E6" w:rsidP="004D12E6">
      <w:pPr>
        <w:pStyle w:val="ListParagraph"/>
        <w:numPr>
          <w:ilvl w:val="2"/>
          <w:numId w:val="49"/>
        </w:numPr>
        <w:rPr>
          <w:rFonts w:cstheme="minorHAnsi"/>
        </w:rPr>
      </w:pPr>
      <w:r w:rsidRPr="00114EC2">
        <w:rPr>
          <w:rFonts w:cstheme="minorHAnsi"/>
        </w:rPr>
        <w:t>Five files will be opened</w:t>
      </w:r>
    </w:p>
    <w:p w14:paraId="479DDCD8" w14:textId="77777777" w:rsidR="004D12E6" w:rsidRPr="00114EC2" w:rsidRDefault="004D12E6" w:rsidP="004D12E6">
      <w:pPr>
        <w:pStyle w:val="ListParagraph"/>
        <w:numPr>
          <w:ilvl w:val="3"/>
          <w:numId w:val="49"/>
        </w:numPr>
        <w:rPr>
          <w:rFonts w:cstheme="minorHAnsi"/>
        </w:rPr>
      </w:pPr>
      <w:r w:rsidRPr="00114EC2">
        <w:rPr>
          <w:rFonts w:cstheme="minorHAnsi"/>
        </w:rPr>
        <w:t>Allergy</w:t>
      </w:r>
    </w:p>
    <w:p w14:paraId="0E2E2177" w14:textId="77777777" w:rsidR="004D12E6" w:rsidRPr="00114EC2" w:rsidRDefault="004D12E6" w:rsidP="004D12E6">
      <w:pPr>
        <w:pStyle w:val="ListParagraph"/>
        <w:numPr>
          <w:ilvl w:val="3"/>
          <w:numId w:val="49"/>
        </w:numPr>
        <w:rPr>
          <w:rFonts w:cstheme="minorHAnsi"/>
        </w:rPr>
      </w:pPr>
      <w:r w:rsidRPr="00114EC2">
        <w:rPr>
          <w:rFonts w:cstheme="minorHAnsi"/>
        </w:rPr>
        <w:t>Patient</w:t>
      </w:r>
    </w:p>
    <w:p w14:paraId="1AC6814A" w14:textId="77777777" w:rsidR="004D12E6" w:rsidRPr="00114EC2" w:rsidRDefault="004D12E6" w:rsidP="004D12E6">
      <w:pPr>
        <w:pStyle w:val="ListParagraph"/>
        <w:numPr>
          <w:ilvl w:val="3"/>
          <w:numId w:val="49"/>
        </w:numPr>
        <w:rPr>
          <w:rFonts w:cstheme="minorHAnsi"/>
        </w:rPr>
      </w:pPr>
      <w:r w:rsidRPr="00114EC2">
        <w:rPr>
          <w:rFonts w:cstheme="minorHAnsi"/>
        </w:rPr>
        <w:t>Physician</w:t>
      </w:r>
    </w:p>
    <w:p w14:paraId="4C5AAA0E" w14:textId="77777777" w:rsidR="004D12E6" w:rsidRPr="00114EC2" w:rsidRDefault="004D12E6" w:rsidP="004D12E6">
      <w:pPr>
        <w:pStyle w:val="ListParagraph"/>
        <w:numPr>
          <w:ilvl w:val="3"/>
          <w:numId w:val="49"/>
        </w:numPr>
        <w:rPr>
          <w:rFonts w:cstheme="minorHAnsi"/>
        </w:rPr>
      </w:pPr>
      <w:r w:rsidRPr="00114EC2">
        <w:rPr>
          <w:rFonts w:cstheme="minorHAnsi"/>
        </w:rPr>
        <w:t>Rooms</w:t>
      </w:r>
    </w:p>
    <w:p w14:paraId="4D3AC170" w14:textId="77777777" w:rsidR="004D12E6" w:rsidRPr="00114EC2" w:rsidRDefault="004D12E6" w:rsidP="004D12E6">
      <w:pPr>
        <w:pStyle w:val="ListParagraph"/>
        <w:numPr>
          <w:ilvl w:val="3"/>
          <w:numId w:val="49"/>
        </w:numPr>
        <w:rPr>
          <w:rFonts w:cstheme="minorHAnsi"/>
        </w:rPr>
      </w:pPr>
      <w:r w:rsidRPr="00114EC2">
        <w:rPr>
          <w:rFonts w:cstheme="minorHAnsi"/>
        </w:rPr>
        <w:t>User</w:t>
      </w:r>
    </w:p>
    <w:p w14:paraId="621BC42C" w14:textId="77777777" w:rsidR="004D12E6" w:rsidRPr="00114EC2" w:rsidRDefault="004D12E6" w:rsidP="004D12E6">
      <w:pPr>
        <w:pStyle w:val="ListParagraph"/>
        <w:numPr>
          <w:ilvl w:val="2"/>
          <w:numId w:val="49"/>
        </w:numPr>
        <w:rPr>
          <w:rFonts w:cstheme="minorHAnsi"/>
        </w:rPr>
      </w:pPr>
      <w:r w:rsidRPr="00114EC2">
        <w:rPr>
          <w:rFonts w:cstheme="minorHAnsi"/>
        </w:rPr>
        <w:t>Once opened, five tabs will show on DB Browser</w:t>
      </w:r>
    </w:p>
    <w:p w14:paraId="5E41A7B2" w14:textId="41AD602C" w:rsidR="004D12E6" w:rsidRPr="00114EC2" w:rsidRDefault="004D12E6" w:rsidP="004D12E6">
      <w:pPr>
        <w:pStyle w:val="ListParagraph"/>
        <w:numPr>
          <w:ilvl w:val="1"/>
          <w:numId w:val="49"/>
        </w:numPr>
        <w:rPr>
          <w:rFonts w:cstheme="minorHAnsi"/>
        </w:rPr>
      </w:pPr>
      <w:r w:rsidRPr="00114EC2">
        <w:rPr>
          <w:rFonts w:cstheme="minorHAnsi"/>
        </w:rPr>
        <w:t xml:space="preserve">Select the tab of the data you want to import in the following order and select the “Execute all/selected SQL button </w:t>
      </w:r>
    </w:p>
    <w:p w14:paraId="17CB3E18" w14:textId="77777777" w:rsidR="004D12E6" w:rsidRPr="00114EC2" w:rsidRDefault="004D12E6" w:rsidP="004D12E6">
      <w:pPr>
        <w:pStyle w:val="ListParagraph"/>
        <w:numPr>
          <w:ilvl w:val="2"/>
          <w:numId w:val="49"/>
        </w:numPr>
        <w:rPr>
          <w:rFonts w:cstheme="minorHAnsi"/>
        </w:rPr>
      </w:pPr>
      <w:r w:rsidRPr="00114EC2">
        <w:rPr>
          <w:rFonts w:cstheme="minorHAnsi"/>
        </w:rPr>
        <w:t>Physician</w:t>
      </w:r>
    </w:p>
    <w:p w14:paraId="6B19DDCE" w14:textId="77777777" w:rsidR="004D12E6" w:rsidRPr="00114EC2" w:rsidRDefault="004D12E6" w:rsidP="004D12E6">
      <w:pPr>
        <w:pStyle w:val="ListParagraph"/>
        <w:numPr>
          <w:ilvl w:val="2"/>
          <w:numId w:val="49"/>
        </w:numPr>
        <w:rPr>
          <w:rFonts w:cstheme="minorHAnsi"/>
        </w:rPr>
      </w:pPr>
      <w:r w:rsidRPr="00114EC2">
        <w:rPr>
          <w:rFonts w:cstheme="minorHAnsi"/>
        </w:rPr>
        <w:t>Rooms</w:t>
      </w:r>
    </w:p>
    <w:p w14:paraId="5A5F25CA" w14:textId="77777777" w:rsidR="004D12E6" w:rsidRPr="00114EC2" w:rsidRDefault="004D12E6" w:rsidP="004D12E6">
      <w:pPr>
        <w:pStyle w:val="ListParagraph"/>
        <w:numPr>
          <w:ilvl w:val="2"/>
          <w:numId w:val="49"/>
        </w:numPr>
        <w:rPr>
          <w:rFonts w:cstheme="minorHAnsi"/>
        </w:rPr>
      </w:pPr>
      <w:r w:rsidRPr="00114EC2">
        <w:rPr>
          <w:rFonts w:cstheme="minorHAnsi"/>
        </w:rPr>
        <w:t>Patient</w:t>
      </w:r>
    </w:p>
    <w:p w14:paraId="0F399D43" w14:textId="77777777" w:rsidR="004D12E6" w:rsidRPr="00114EC2" w:rsidRDefault="004D12E6" w:rsidP="004D12E6">
      <w:pPr>
        <w:pStyle w:val="ListParagraph"/>
        <w:numPr>
          <w:ilvl w:val="2"/>
          <w:numId w:val="49"/>
        </w:numPr>
        <w:rPr>
          <w:rFonts w:cstheme="minorHAnsi"/>
        </w:rPr>
      </w:pPr>
      <w:r w:rsidRPr="00114EC2">
        <w:rPr>
          <w:rFonts w:cstheme="minorHAnsi"/>
        </w:rPr>
        <w:t>Allergy</w:t>
      </w:r>
    </w:p>
    <w:p w14:paraId="3052D5E1" w14:textId="77777777" w:rsidR="004D12E6" w:rsidRPr="00114EC2" w:rsidRDefault="004D12E6" w:rsidP="004D12E6">
      <w:pPr>
        <w:pStyle w:val="ListParagraph"/>
        <w:numPr>
          <w:ilvl w:val="2"/>
          <w:numId w:val="49"/>
        </w:numPr>
        <w:rPr>
          <w:rFonts w:cstheme="minorHAnsi"/>
        </w:rPr>
      </w:pPr>
      <w:r w:rsidRPr="00114EC2">
        <w:rPr>
          <w:rFonts w:cstheme="minorHAnsi"/>
        </w:rPr>
        <w:t>User</w:t>
      </w:r>
    </w:p>
    <w:p w14:paraId="45440BC9" w14:textId="1B9705C0" w:rsidR="00404EF6" w:rsidRPr="004B31BA" w:rsidRDefault="004D12E6" w:rsidP="009F5BFB">
      <w:pPr>
        <w:pStyle w:val="ListParagraph"/>
        <w:numPr>
          <w:ilvl w:val="1"/>
          <w:numId w:val="49"/>
        </w:numPr>
        <w:spacing w:line="480" w:lineRule="auto"/>
        <w:rPr>
          <w:rFonts w:ascii="Times New Roman" w:eastAsia="Times New Roman" w:hAnsi="Times New Roman" w:cs="Times New Roman"/>
          <w:color w:val="000000" w:themeColor="text1"/>
          <w:sz w:val="24"/>
          <w:szCs w:val="24"/>
        </w:rPr>
      </w:pPr>
      <w:r w:rsidRPr="004B31BA">
        <w:rPr>
          <w:rFonts w:cstheme="minorHAnsi"/>
        </w:rPr>
        <w:t>Now the database has sample data in the five tables listed abov</w:t>
      </w:r>
      <w:r w:rsidR="00A445B1" w:rsidRPr="004B31BA">
        <w:rPr>
          <w:rFonts w:cstheme="minorHAnsi"/>
        </w:rPr>
        <w:t>e.</w:t>
      </w:r>
    </w:p>
    <w:sectPr w:rsidR="00404EF6" w:rsidRPr="004B31BA" w:rsidSect="00D23A71">
      <w:headerReference w:type="first" r:id="rId20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 w:author="Eric" w:date="2021-01-29T09:31:00Z" w:initials="ELV">
    <w:p w14:paraId="0B7CF069" w14:textId="77777777" w:rsidR="009F5BFB" w:rsidRDefault="009F5BFB" w:rsidP="0037247D">
      <w:pPr>
        <w:pStyle w:val="CommentText"/>
      </w:pPr>
      <w:r>
        <w:rPr>
          <w:rStyle w:val="CommentReference"/>
        </w:rPr>
        <w:annotationRef/>
      </w:r>
      <w:r>
        <w:t>Not everything in the record should be allowed to be modified.</w:t>
      </w:r>
    </w:p>
  </w:comment>
  <w:comment w:id="68" w:author="Eric" w:date="2021-01-29T09:31:00Z" w:initials="ELV">
    <w:p w14:paraId="531F9847" w14:textId="77777777" w:rsidR="009F5BFB" w:rsidRDefault="009F5BFB" w:rsidP="0037247D">
      <w:pPr>
        <w:pStyle w:val="CommentText"/>
      </w:pPr>
      <w:r>
        <w:rPr>
          <w:rStyle w:val="CommentReference"/>
        </w:rPr>
        <w:annotationRef/>
      </w:r>
      <w:r>
        <w:t>Not everything in the record should be allowed to be modified.</w:t>
      </w:r>
    </w:p>
  </w:comment>
  <w:comment w:id="103" w:author="Eric" w:date="2021-01-29T09:28:00Z" w:initials="ELV">
    <w:p w14:paraId="7E21B51B" w14:textId="77777777" w:rsidR="009F5BFB" w:rsidRDefault="009F5BFB" w:rsidP="0037247D">
      <w:pPr>
        <w:pStyle w:val="CommentText"/>
      </w:pPr>
      <w:r>
        <w:rPr>
          <w:rStyle w:val="CommentReference"/>
        </w:rPr>
        <w:annotationRef/>
      </w:r>
      <w:r>
        <w:t>Extremely vague. Normal users should not be accessing the database. Also, do you mean they can edit the medication dosage, frequency, method? In this case, they should be required to inactivate the active order and enter a new order. Modification can break the database system.</w:t>
      </w:r>
    </w:p>
  </w:comment>
  <w:comment w:id="116" w:author="Eric" w:date="2021-01-29T09:23:00Z" w:initials="ELV">
    <w:p w14:paraId="6E2DBA6D" w14:textId="77777777" w:rsidR="009F5BFB" w:rsidRDefault="009F5BFB" w:rsidP="0037247D">
      <w:pPr>
        <w:pStyle w:val="CommentText"/>
      </w:pPr>
      <w:r>
        <w:rPr>
          <w:rStyle w:val="CommentReference"/>
        </w:rPr>
        <w:annotationRef/>
      </w:r>
      <w:r>
        <w:t>Awkward wording. A better requirement is that the system will choose a drawer that has sufficient amount of the medication to be dispensed. Enter an amount of 1 pill for the drawer quantity, then add in another drawer 20 pills, then attempt to withdraw 2. If the system offers the first drawer as an option, then it doesn’t work. If it only shows the second, then success. Anything else, there’s a bigger issue.</w:t>
      </w:r>
    </w:p>
    <w:p w14:paraId="6B55DDE8" w14:textId="77777777" w:rsidR="009F5BFB" w:rsidRDefault="009F5BFB" w:rsidP="0037247D">
      <w:pPr>
        <w:pStyle w:val="CommentText"/>
      </w:pPr>
      <w:r>
        <w:t>Nathan, could you please make sure this functionality I’ve described is included in the cart?</w:t>
      </w:r>
    </w:p>
  </w:comment>
  <w:comment w:id="199" w:author="Eric" w:date="2021-01-29T09:32:00Z" w:initials="ELV">
    <w:p w14:paraId="582F064A" w14:textId="77777777" w:rsidR="009F5BFB" w:rsidRDefault="009F5BFB" w:rsidP="0037247D">
      <w:pPr>
        <w:pStyle w:val="CommentText"/>
      </w:pPr>
      <w:r>
        <w:rPr>
          <w:rStyle w:val="CommentReference"/>
        </w:rPr>
        <w:annotationRef/>
      </w:r>
      <w:r>
        <w:t>Again, not all information will be modified. TUID for example</w:t>
      </w:r>
    </w:p>
  </w:comment>
  <w:comment w:id="225" w:author="Eric" w:date="2021-01-29T09:32:00Z" w:initials="ELV">
    <w:p w14:paraId="1F112C36" w14:textId="77777777" w:rsidR="009F5BFB" w:rsidRDefault="009F5BFB" w:rsidP="0037247D">
      <w:pPr>
        <w:pStyle w:val="CommentText"/>
      </w:pPr>
      <w:r>
        <w:rPr>
          <w:rStyle w:val="CommentReference"/>
        </w:rPr>
        <w:annotationRef/>
      </w:r>
      <w:r>
        <w:t>Again, not all information will be modified. TUID for example</w:t>
      </w:r>
    </w:p>
  </w:comment>
  <w:comment w:id="244" w:author="Eric" w:date="2021-01-29T09:30:00Z" w:initials="ELV">
    <w:p w14:paraId="70D9D999" w14:textId="77777777" w:rsidR="009F5BFB" w:rsidRDefault="009F5BFB" w:rsidP="0037247D">
      <w:pPr>
        <w:pStyle w:val="CommentText"/>
      </w:pPr>
      <w:r>
        <w:rPr>
          <w:rStyle w:val="CommentReference"/>
        </w:rPr>
        <w:annotationRef/>
      </w:r>
      <w:r>
        <w:t>Extremely vague. Inactivate is acceptable. Change should also be inactivating and creating a new one as this is tied to the override and could break the database.</w:t>
      </w:r>
    </w:p>
  </w:comment>
  <w:comment w:id="245" w:author="Eric" w:date="2021-01-29T09:30:00Z" w:initials="ELV">
    <w:p w14:paraId="707DB572" w14:textId="77777777" w:rsidR="009F5BFB" w:rsidRDefault="009F5BFB" w:rsidP="0037247D">
      <w:pPr>
        <w:pStyle w:val="CommentText"/>
      </w:pPr>
      <w:r>
        <w:rPr>
          <w:rStyle w:val="CommentReference"/>
        </w:rPr>
        <w:annotationRef/>
      </w:r>
      <w:r>
        <w:t>Extremely vague. Inactivate is acceptable. Change should also be inactivating and creating a new one as this is tied to the override and could break the database.</w:t>
      </w:r>
    </w:p>
  </w:comment>
  <w:comment w:id="247" w:author="Eric" w:date="2021-01-29T09:27:00Z" w:initials="ELV">
    <w:p w14:paraId="21A6C1CA" w14:textId="77777777" w:rsidR="009F5BFB" w:rsidRDefault="009F5BFB" w:rsidP="0037247D">
      <w:pPr>
        <w:pStyle w:val="CommentText"/>
      </w:pPr>
      <w:r>
        <w:rPr>
          <w:rStyle w:val="CommentReference"/>
        </w:rPr>
        <w:annotationRef/>
      </w:r>
      <w:r>
        <w:t>Better to state barcode/QR code.</w:t>
      </w:r>
    </w:p>
  </w:comment>
  <w:comment w:id="249" w:author="Nathan M. Premo" w:date="2021-01-28T13:47:00Z" w:initials="NMP">
    <w:p w14:paraId="1565211A" w14:textId="77777777" w:rsidR="009F5BFB" w:rsidRDefault="009F5BFB" w:rsidP="0037247D">
      <w:pPr>
        <w:pStyle w:val="CommentText"/>
      </w:pPr>
      <w:r>
        <w:rPr>
          <w:rStyle w:val="CommentReference"/>
        </w:rPr>
        <w:annotationRef/>
      </w:r>
      <w:r>
        <w:t>Should say “The software will handle the opening of cart drawer”</w:t>
      </w:r>
    </w:p>
  </w:comment>
  <w:comment w:id="278" w:author="Eric" w:date="2021-01-29T09:39:00Z" w:initials="ELV">
    <w:p w14:paraId="63B39731" w14:textId="77777777" w:rsidR="009F5BFB" w:rsidRDefault="009F5BFB" w:rsidP="0037247D">
      <w:pPr>
        <w:pStyle w:val="CommentText"/>
      </w:pPr>
      <w:r>
        <w:rPr>
          <w:rStyle w:val="CommentReference"/>
        </w:rPr>
        <w:annotationRef/>
      </w:r>
      <w:r>
        <w:t>I’ve got some items for you to review and you can add the reports that I’ve been given that reside on the current cart software.</w:t>
      </w:r>
    </w:p>
  </w:comment>
  <w:comment w:id="280" w:author="Eric" w:date="2021-01-29T09:39:00Z" w:initials="ELV">
    <w:p w14:paraId="7BBC2E34" w14:textId="77777777" w:rsidR="0037247D" w:rsidRDefault="0037247D" w:rsidP="0037247D">
      <w:pPr>
        <w:pStyle w:val="CommentText"/>
      </w:pPr>
      <w:r>
        <w:rPr>
          <w:rStyle w:val="CommentReference"/>
        </w:rPr>
        <w:annotationRef/>
      </w:r>
      <w:r>
        <w:t>Doesn’t need to be a laptop. Please make sure you aren’t adding extra requirements to the scope.</w:t>
      </w:r>
    </w:p>
  </w:comment>
  <w:comment w:id="281" w:author="Eric" w:date="2021-01-29T09:39:00Z" w:initials="ELV">
    <w:p w14:paraId="7D45874F" w14:textId="77777777" w:rsidR="0037247D" w:rsidRDefault="0037247D" w:rsidP="0037247D">
      <w:pPr>
        <w:pStyle w:val="CommentText"/>
      </w:pPr>
      <w:r>
        <w:rPr>
          <w:rStyle w:val="CommentReference"/>
        </w:rPr>
        <w:annotationRef/>
      </w:r>
      <w:r>
        <w:t>Please make sure you aren’t adding extra requirements to the scope.</w:t>
      </w:r>
    </w:p>
  </w:comment>
  <w:comment w:id="282" w:author="Eric" w:date="2021-01-29T09:40:00Z" w:initials="ELV">
    <w:p w14:paraId="6F64DCCE" w14:textId="77777777" w:rsidR="0037247D" w:rsidRDefault="0037247D" w:rsidP="0037247D">
      <w:pPr>
        <w:pStyle w:val="CommentText"/>
      </w:pPr>
      <w:r>
        <w:rPr>
          <w:rStyle w:val="CommentReference"/>
        </w:rPr>
        <w:annotationRef/>
      </w:r>
      <w:r>
        <w:t>Please make sure you aren’t adding extra requirements to the scope.</w:t>
      </w:r>
    </w:p>
  </w:comment>
  <w:comment w:id="283" w:author="Eric" w:date="2021-01-29T09:40:00Z" w:initials="ELV">
    <w:p w14:paraId="0B77B576" w14:textId="77777777" w:rsidR="0037247D" w:rsidRDefault="0037247D" w:rsidP="0037247D">
      <w:pPr>
        <w:pStyle w:val="CommentText"/>
      </w:pPr>
      <w:r>
        <w:rPr>
          <w:rStyle w:val="CommentReference"/>
        </w:rPr>
        <w:annotationRef/>
      </w:r>
      <w:r>
        <w:t>Too specific. Take out the provided by College of Nursing part</w:t>
      </w:r>
    </w:p>
  </w:comment>
  <w:comment w:id="284" w:author="Nathan M. Premo" w:date="2021-01-28T14:28:00Z" w:initials="NMP">
    <w:p w14:paraId="0A7935A1" w14:textId="77777777" w:rsidR="0037247D" w:rsidRDefault="0037247D" w:rsidP="0037247D">
      <w:pPr>
        <w:pStyle w:val="CommentText"/>
      </w:pPr>
      <w:r>
        <w:rPr>
          <w:rStyle w:val="CommentReference"/>
        </w:rPr>
        <w:annotationRef/>
      </w:r>
      <w:r>
        <w:t>This should say Bar and QR codes</w:t>
      </w:r>
    </w:p>
  </w:comment>
  <w:comment w:id="285" w:author="Eric" w:date="2021-01-29T09:42:00Z" w:initials="ELV">
    <w:p w14:paraId="670B1915" w14:textId="77777777" w:rsidR="0037247D" w:rsidRDefault="0037247D" w:rsidP="0037247D">
      <w:pPr>
        <w:pStyle w:val="CommentText"/>
      </w:pPr>
      <w:r>
        <w:rPr>
          <w:rStyle w:val="CommentReference"/>
        </w:rPr>
        <w:annotationRef/>
      </w:r>
      <w:r>
        <w:t>Spelling is barcode. We can use barcode as the default but then add the ability to scan QR codes as a separate item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7CF069" w15:done="1"/>
  <w15:commentEx w15:paraId="531F9847" w15:done="1"/>
  <w15:commentEx w15:paraId="7E21B51B" w15:done="1"/>
  <w15:commentEx w15:paraId="6B55DDE8" w15:done="1"/>
  <w15:commentEx w15:paraId="582F064A" w15:done="1"/>
  <w15:commentEx w15:paraId="1F112C36" w15:done="1"/>
  <w15:commentEx w15:paraId="70D9D999" w15:done="1"/>
  <w15:commentEx w15:paraId="707DB572" w15:done="1"/>
  <w15:commentEx w15:paraId="21A6C1CA" w15:done="1"/>
  <w15:commentEx w15:paraId="1565211A" w15:done="1"/>
  <w15:commentEx w15:paraId="63B39731" w15:done="1"/>
  <w15:commentEx w15:paraId="7BBC2E34" w15:done="1"/>
  <w15:commentEx w15:paraId="7D45874F" w15:done="1"/>
  <w15:commentEx w15:paraId="6F64DCCE" w15:done="1"/>
  <w15:commentEx w15:paraId="0B77B576" w15:done="1"/>
  <w15:commentEx w15:paraId="0A7935A1" w15:done="1"/>
  <w15:commentEx w15:paraId="670B1915" w15:paraIdParent="0A7935A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27D9C" w16cex:dateUtc="2021-01-29T14:28:00Z"/>
  <w16cex:commentExtensible w16cex:durableId="24227D9B" w16cex:dateUtc="2021-01-29T14:23:00Z"/>
  <w16cex:commentExtensible w16cex:durableId="24227D9A" w16cex:dateUtc="2021-01-29T14:32:00Z"/>
  <w16cex:commentExtensible w16cex:durableId="24227D98" w16cex:dateUtc="2021-01-29T14:30:00Z"/>
  <w16cex:commentExtensible w16cex:durableId="24227D96" w16cex:dateUtc="2021-01-29T14:27:00Z"/>
  <w16cex:commentExtensible w16cex:durableId="24227D95" w16cex:dateUtc="2021-01-28T18:47:00Z"/>
  <w16cex:commentExtensible w16cex:durableId="24227D94" w16cex:dateUtc="2021-01-29T14:39:00Z"/>
  <w16cex:commentExtensible w16cex:durableId="24227D93" w16cex:dateUtc="2021-01-29T14:39:00Z"/>
  <w16cex:commentExtensible w16cex:durableId="24227D92" w16cex:dateUtc="2021-01-29T14:39:00Z"/>
  <w16cex:commentExtensible w16cex:durableId="24227D91" w16cex:dateUtc="2021-01-29T14:40:00Z"/>
  <w16cex:commentExtensible w16cex:durableId="24227D90" w16cex:dateUtc="2021-01-29T14:40:00Z"/>
  <w16cex:commentExtensible w16cex:durableId="24227D8F" w16cex:dateUtc="2021-01-28T19:28:00Z"/>
  <w16cex:commentExtensible w16cex:durableId="24227D8E" w16cex:dateUtc="2021-01-29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7CF069" w16cid:durableId="24227D9E"/>
  <w16cid:commentId w16cid:paraId="531F9847" w16cid:durableId="24227D9D"/>
  <w16cid:commentId w16cid:paraId="7E21B51B" w16cid:durableId="24227D9C"/>
  <w16cid:commentId w16cid:paraId="6B55DDE8" w16cid:durableId="24227D9B"/>
  <w16cid:commentId w16cid:paraId="582F064A" w16cid:durableId="24227D9A"/>
  <w16cid:commentId w16cid:paraId="1F112C36" w16cid:durableId="24227D99"/>
  <w16cid:commentId w16cid:paraId="70D9D999" w16cid:durableId="24227D98"/>
  <w16cid:commentId w16cid:paraId="707DB572" w16cid:durableId="24227D97"/>
  <w16cid:commentId w16cid:paraId="21A6C1CA" w16cid:durableId="24227D96"/>
  <w16cid:commentId w16cid:paraId="1565211A" w16cid:durableId="24227D95"/>
  <w16cid:commentId w16cid:paraId="63B39731" w16cid:durableId="24227D94"/>
  <w16cid:commentId w16cid:paraId="7BBC2E34" w16cid:durableId="24227D93"/>
  <w16cid:commentId w16cid:paraId="7D45874F" w16cid:durableId="24227D92"/>
  <w16cid:commentId w16cid:paraId="6F64DCCE" w16cid:durableId="24227D91"/>
  <w16cid:commentId w16cid:paraId="0B77B576" w16cid:durableId="24227D90"/>
  <w16cid:commentId w16cid:paraId="0A7935A1" w16cid:durableId="24227D8F"/>
  <w16cid:commentId w16cid:paraId="670B1915" w16cid:durableId="24227D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AA149" w14:textId="77777777" w:rsidR="009F5BFB" w:rsidRDefault="009F5BFB" w:rsidP="00320F63">
      <w:pPr>
        <w:spacing w:after="0" w:line="240" w:lineRule="auto"/>
      </w:pPr>
      <w:r>
        <w:separator/>
      </w:r>
    </w:p>
  </w:endnote>
  <w:endnote w:type="continuationSeparator" w:id="0">
    <w:p w14:paraId="75F6B717" w14:textId="77777777" w:rsidR="009F5BFB" w:rsidRDefault="009F5BFB" w:rsidP="00320F63">
      <w:pPr>
        <w:spacing w:after="0" w:line="240" w:lineRule="auto"/>
      </w:pPr>
      <w:r>
        <w:continuationSeparator/>
      </w:r>
    </w:p>
  </w:endnote>
  <w:endnote w:type="continuationNotice" w:id="1">
    <w:p w14:paraId="2E3CF43F" w14:textId="77777777" w:rsidR="009F5BFB" w:rsidRDefault="009F5B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9F5BFB" w14:paraId="3A8F3FE8" w14:textId="77777777" w:rsidTr="63BE1F4D">
      <w:tc>
        <w:tcPr>
          <w:tcW w:w="3120" w:type="dxa"/>
        </w:tcPr>
        <w:p w14:paraId="122899F8" w14:textId="21250DCB" w:rsidR="009F5BFB" w:rsidRDefault="009F5BFB" w:rsidP="6D114912">
          <w:pPr>
            <w:pStyle w:val="Header"/>
            <w:ind w:left="-115"/>
          </w:pPr>
        </w:p>
      </w:tc>
      <w:tc>
        <w:tcPr>
          <w:tcW w:w="3120" w:type="dxa"/>
        </w:tcPr>
        <w:p w14:paraId="3AA76755" w14:textId="77777777" w:rsidR="009F5BFB" w:rsidRDefault="009F5BFB" w:rsidP="6D114912">
          <w:pPr>
            <w:pStyle w:val="Header"/>
            <w:jc w:val="center"/>
          </w:pPr>
        </w:p>
      </w:tc>
      <w:tc>
        <w:tcPr>
          <w:tcW w:w="3120" w:type="dxa"/>
        </w:tcPr>
        <w:p w14:paraId="4333F01C" w14:textId="77777777" w:rsidR="009F5BFB" w:rsidRDefault="009F5BFB" w:rsidP="6D114912">
          <w:pPr>
            <w:pStyle w:val="Header"/>
            <w:ind w:right="-115"/>
            <w:jc w:val="right"/>
          </w:pPr>
          <w:r>
            <w:fldChar w:fldCharType="begin"/>
          </w:r>
          <w:r>
            <w:instrText>PAGE</w:instrText>
          </w:r>
          <w:r>
            <w:fldChar w:fldCharType="separate"/>
          </w:r>
          <w:r>
            <w:rPr>
              <w:noProof/>
            </w:rPr>
            <w:t>1</w:t>
          </w:r>
          <w:r>
            <w:fldChar w:fldCharType="end"/>
          </w:r>
        </w:p>
      </w:tc>
    </w:tr>
  </w:tbl>
  <w:p w14:paraId="24938A0A" w14:textId="513CB32D" w:rsidR="009F5BFB" w:rsidRDefault="009F5BFB" w:rsidP="00DB6337">
    <w:pPr>
      <w:pStyle w:val="Footer"/>
      <w:tabs>
        <w:tab w:val="clear" w:pos="4680"/>
        <w:tab w:val="clear" w:pos="9360"/>
        <w:tab w:val="left" w:pos="803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F58C5" w14:textId="77777777" w:rsidR="009F5BFB" w:rsidRDefault="009F5B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889667"/>
      <w:docPartObj>
        <w:docPartGallery w:val="Page Numbers (Bottom of Page)"/>
        <w:docPartUnique/>
      </w:docPartObj>
    </w:sdtPr>
    <w:sdtEndPr>
      <w:rPr>
        <w:noProof/>
      </w:rPr>
    </w:sdtEndPr>
    <w:sdtContent>
      <w:p w14:paraId="6E32381A" w14:textId="5097574C" w:rsidR="009F5BFB" w:rsidRDefault="009F5B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3F85D3" w14:textId="77777777" w:rsidR="009F5BFB" w:rsidRDefault="009F5BF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3330104"/>
      <w:docPartObj>
        <w:docPartGallery w:val="Page Numbers (Bottom of Page)"/>
        <w:docPartUnique/>
      </w:docPartObj>
    </w:sdtPr>
    <w:sdtEndPr>
      <w:rPr>
        <w:noProof/>
      </w:rPr>
    </w:sdtEndPr>
    <w:sdtContent>
      <w:p w14:paraId="30F71D93" w14:textId="24E23463" w:rsidR="009F5BFB" w:rsidRDefault="009F5B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254EF8" w14:textId="77777777" w:rsidR="009F5BFB" w:rsidRDefault="009F5BF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094530"/>
      <w:docPartObj>
        <w:docPartGallery w:val="Page Numbers (Bottom of Page)"/>
        <w:docPartUnique/>
      </w:docPartObj>
    </w:sdtPr>
    <w:sdtEndPr>
      <w:rPr>
        <w:noProof/>
      </w:rPr>
    </w:sdtEndPr>
    <w:sdtContent>
      <w:p w14:paraId="168DC059" w14:textId="48565E8A" w:rsidR="009F5BFB" w:rsidRDefault="009F5BFB" w:rsidP="0015396D">
        <w:pPr>
          <w:pStyle w:val="Footer"/>
          <w:ind w:right="1440"/>
          <w:jc w:val="right"/>
        </w:pPr>
        <w:r>
          <w:ptab w:relativeTo="indent" w:alignment="right" w:leader="none"/>
        </w:r>
        <w:r>
          <w:fldChar w:fldCharType="begin"/>
        </w:r>
        <w:r>
          <w:instrText xml:space="preserve"> PAGE   \* MERGEFORMAT </w:instrText>
        </w:r>
        <w:r>
          <w:fldChar w:fldCharType="separate"/>
        </w:r>
        <w:r>
          <w:rPr>
            <w:noProof/>
          </w:rPr>
          <w:t>2</w:t>
        </w:r>
        <w:r>
          <w:rPr>
            <w:noProof/>
          </w:rPr>
          <w:fldChar w:fldCharType="end"/>
        </w:r>
      </w:p>
    </w:sdtContent>
  </w:sdt>
  <w:p w14:paraId="33CEAE13" w14:textId="77777777" w:rsidR="009F5BFB" w:rsidRDefault="009F5BF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39389"/>
      <w:docPartObj>
        <w:docPartGallery w:val="Page Numbers (Bottom of Page)"/>
        <w:docPartUnique/>
      </w:docPartObj>
    </w:sdtPr>
    <w:sdtEndPr>
      <w:rPr>
        <w:noProof/>
      </w:rPr>
    </w:sdtEndPr>
    <w:sdtContent>
      <w:p w14:paraId="00CFE1DE" w14:textId="369D65CC" w:rsidR="009F5BFB" w:rsidRDefault="009F5BFB" w:rsidP="00FF094C">
        <w:pPr>
          <w:pStyle w:val="Footer"/>
          <w:ind w:right="1440"/>
          <w:jc w:val="right"/>
        </w:pPr>
        <w:r>
          <w:fldChar w:fldCharType="begin"/>
        </w:r>
        <w:r>
          <w:instrText xml:space="preserve"> PAGE   \* MERGEFORMAT </w:instrText>
        </w:r>
        <w:r>
          <w:fldChar w:fldCharType="separate"/>
        </w:r>
        <w:r>
          <w:rPr>
            <w:noProof/>
          </w:rPr>
          <w:t>2</w:t>
        </w:r>
        <w:r>
          <w:rPr>
            <w:noProof/>
          </w:rPr>
          <w:fldChar w:fldCharType="end"/>
        </w:r>
      </w:p>
    </w:sdtContent>
  </w:sdt>
  <w:p w14:paraId="52B2C9FC" w14:textId="77777777" w:rsidR="009F5BFB" w:rsidRDefault="009F5BFB" w:rsidP="00E6215B">
    <w:pPr>
      <w:pStyle w:val="Footer"/>
      <w:ind w:right="1440"/>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871425"/>
      <w:docPartObj>
        <w:docPartGallery w:val="Page Numbers (Bottom of Page)"/>
        <w:docPartUnique/>
      </w:docPartObj>
    </w:sdtPr>
    <w:sdtEndPr>
      <w:rPr>
        <w:noProof/>
      </w:rPr>
    </w:sdtEndPr>
    <w:sdtContent>
      <w:p w14:paraId="4C5F9282" w14:textId="38482971" w:rsidR="009F5BFB" w:rsidRDefault="009F5B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973B63" w14:textId="77777777" w:rsidR="009F5BFB" w:rsidRDefault="009F5B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95A39" w14:textId="77777777" w:rsidR="009F5BFB" w:rsidRDefault="009F5BFB" w:rsidP="00320F63">
      <w:pPr>
        <w:spacing w:after="0" w:line="240" w:lineRule="auto"/>
      </w:pPr>
      <w:r>
        <w:separator/>
      </w:r>
    </w:p>
  </w:footnote>
  <w:footnote w:type="continuationSeparator" w:id="0">
    <w:p w14:paraId="0BCF5346" w14:textId="77777777" w:rsidR="009F5BFB" w:rsidRDefault="009F5BFB" w:rsidP="00320F63">
      <w:pPr>
        <w:spacing w:after="0" w:line="240" w:lineRule="auto"/>
      </w:pPr>
      <w:r>
        <w:continuationSeparator/>
      </w:r>
    </w:p>
  </w:footnote>
  <w:footnote w:type="continuationNotice" w:id="1">
    <w:p w14:paraId="25CE3C56" w14:textId="77777777" w:rsidR="009F5BFB" w:rsidRDefault="009F5B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8020E" w14:textId="06AA3C8B" w:rsidR="009F5BFB" w:rsidRDefault="009F5BFB">
    <w:pPr>
      <w:pStyle w:val="Header"/>
    </w:pPr>
  </w:p>
  <w:p w14:paraId="7189118E" w14:textId="29618E2C" w:rsidR="009F5BFB" w:rsidRDefault="009F5BFB" w:rsidP="00524729">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DD53B" w14:textId="13D9D0F8" w:rsidR="009F5BFB" w:rsidRPr="00FE215E" w:rsidRDefault="009F5BFB" w:rsidP="00FE215E">
    <w:pPr>
      <w:pStyle w:val="Header"/>
      <w:jc w:val="right"/>
    </w:pPr>
    <w:r w:rsidRPr="00FE215E">
      <w:t>Development Plan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BA96" w14:textId="23AAED58" w:rsidR="009F5BFB" w:rsidRPr="00315855" w:rsidRDefault="009F5BFB" w:rsidP="00315855">
    <w:pPr>
      <w:pStyle w:val="Header"/>
      <w:jc w:val="right"/>
    </w:pPr>
    <w:r w:rsidRPr="00315855">
      <w:t>Appendix A: Term Definitions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66508" w14:textId="00B86366" w:rsidR="009F5BFB" w:rsidRPr="004D34B4" w:rsidRDefault="009F5BFB" w:rsidP="004D34B4">
    <w:pPr>
      <w:pStyle w:val="Header"/>
      <w:jc w:val="right"/>
    </w:pPr>
    <w:r w:rsidRPr="004D34B4">
      <w:t>Appendix B: System Requirements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15F6E" w14:textId="3D6254E9" w:rsidR="009F5BFB" w:rsidRPr="00EC6C78" w:rsidRDefault="009F5BFB" w:rsidP="00454E73">
    <w:pPr>
      <w:pStyle w:val="Header"/>
      <w:jc w:val="right"/>
    </w:pPr>
    <w:r w:rsidRPr="00EC6C78">
      <w:t>Appendix C: Cost-Benefit Analysis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77311" w14:textId="5801119A" w:rsidR="009F5BFB" w:rsidRPr="00B63DAC" w:rsidRDefault="009F5BFB" w:rsidP="00B63DAC">
    <w:pPr>
      <w:pStyle w:val="Header"/>
      <w:jc w:val="right"/>
    </w:pPr>
    <w:r w:rsidRPr="00B63DAC">
      <w:t>Appendix D: Context Diagram</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99354" w14:textId="77777777" w:rsidR="009F5BFB" w:rsidRDefault="009F5BFB" w:rsidP="00036271">
    <w:pPr>
      <w:pStyle w:val="Header"/>
      <w:jc w:val="right"/>
    </w:pPr>
    <w:r w:rsidRPr="00036271">
      <w:t>Appendix E: Software Subsystem Diagram</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AF485" w14:textId="77777777" w:rsidR="009F5BFB" w:rsidRDefault="009F5BFB" w:rsidP="00036271">
    <w:pPr>
      <w:pStyle w:val="Header"/>
      <w:jc w:val="right"/>
    </w:pPr>
    <w:r w:rsidRPr="00036271">
      <w:t>Appendix F: Dataflow Diagrams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B293B" w14:textId="66260F67" w:rsidR="009F5BFB" w:rsidRDefault="009F5BFB" w:rsidP="00A36D82">
    <w:pPr>
      <w:pStyle w:val="Header"/>
      <w:jc w:val="right"/>
    </w:pPr>
    <w:r w:rsidRPr="00A36D82">
      <w:t>Appendix G: HIPO Diagrams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77709" w14:textId="77777777" w:rsidR="009F5BFB" w:rsidRPr="00831518" w:rsidRDefault="009F5BFB" w:rsidP="00831518">
    <w:pPr>
      <w:pStyle w:val="Header"/>
      <w:jc w:val="right"/>
    </w:pPr>
    <w:r w:rsidRPr="00831518">
      <w:t xml:space="preserve">Appendix </w:t>
    </w:r>
    <w:r>
      <w:t>H</w:t>
    </w:r>
    <w:r w:rsidRPr="00831518">
      <w:t xml:space="preserve">: </w:t>
    </w:r>
    <w:r>
      <w:t>Use Case Scenarios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CB6D2" w14:textId="3A07820B" w:rsidR="009F5BFB" w:rsidRPr="00551446" w:rsidRDefault="009F5BFB" w:rsidP="00551446">
    <w:pPr>
      <w:jc w:val="right"/>
    </w:pPr>
    <w:r>
      <w:t>Appendix I: State Machine Diagrams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C743C" w14:textId="6485625C" w:rsidR="009F5BFB" w:rsidRDefault="009F5BFB" w:rsidP="00C66041">
    <w:pPr>
      <w:pStyle w:val="Header"/>
      <w:jc w:val="right"/>
    </w:pPr>
    <w:r>
      <w:t>Appendix R: Final Database Diagram</w:t>
    </w:r>
  </w:p>
  <w:p w14:paraId="7AB2EAB7" w14:textId="77777777" w:rsidR="009F5BFB" w:rsidRDefault="009F5BF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0CD0B" w14:textId="345789A1" w:rsidR="009F5BFB" w:rsidRDefault="009F5BFB" w:rsidP="00534303">
    <w:pPr>
      <w:pStyle w:val="Header"/>
      <w:jc w:val="right"/>
    </w:pPr>
    <w:r>
      <w:t>Appendix J: IDEF0 Diagrams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33EE6" w14:textId="502D4373" w:rsidR="009F5BFB" w:rsidRDefault="009F5BFB" w:rsidP="00F77FEE">
    <w:pPr>
      <w:pStyle w:val="Header"/>
      <w:jc w:val="right"/>
    </w:pPr>
    <w:r>
      <w:t>Appendix J: IDEF0 Diagrams</w:t>
    </w:r>
    <w:r>
      <w:tab/>
    </w:r>
  </w:p>
  <w:p w14:paraId="7FF3617A" w14:textId="719DDCD1" w:rsidR="009F5BFB" w:rsidRDefault="009F5BFB" w:rsidP="00F77FEE">
    <w:pPr>
      <w:pStyle w:val="Header"/>
    </w:pP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33764" w14:textId="77777777" w:rsidR="009F5BFB" w:rsidRDefault="009F5BFB" w:rsidP="00873AA8">
    <w:pPr>
      <w:pStyle w:val="Header"/>
      <w:jc w:val="right"/>
    </w:pPr>
    <w:r w:rsidRPr="00873AA8">
      <w:t>Appendix K: Implementation Schedule</w:t>
    </w: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D3E20" w14:textId="77777777" w:rsidR="009F5BFB" w:rsidRDefault="009F5BFB" w:rsidP="00C22D9C">
    <w:pPr>
      <w:pStyle w:val="Header"/>
      <w:jc w:val="right"/>
    </w:pPr>
    <w:r w:rsidRPr="00F5063F">
      <w:t>Appendix L: System Storyboards</w:t>
    </w: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F6C2F" w14:textId="77777777" w:rsidR="009F5BFB" w:rsidRDefault="009F5BFB" w:rsidP="00CD0D20">
    <w:pPr>
      <w:pStyle w:val="Header"/>
      <w:jc w:val="right"/>
    </w:pPr>
    <w:r w:rsidRPr="00386438">
      <w:t>Appendix M: Capstone Storyboards</w:t>
    </w:r>
  </w:p>
  <w:p w14:paraId="4AC53D87" w14:textId="79055FF6" w:rsidR="009F5BFB" w:rsidRPr="00CD0D20" w:rsidRDefault="009F5BFB" w:rsidP="00CD0D20">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0317F" w14:textId="77777777" w:rsidR="009F5BFB" w:rsidRPr="00AF0573" w:rsidRDefault="009F5BFB" w:rsidP="00AF0573">
    <w:pPr>
      <w:pStyle w:val="Header"/>
      <w:jc w:val="right"/>
    </w:pPr>
    <w:r w:rsidRPr="00AF0573">
      <w:t>Appendix N: Rainy Day Scenarios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03AE4" w14:textId="77777777" w:rsidR="009F5BFB" w:rsidRDefault="009F5BFB" w:rsidP="00AF0573">
    <w:pPr>
      <w:pStyle w:val="Header"/>
      <w:jc w:val="right"/>
    </w:pPr>
  </w:p>
  <w:p w14:paraId="04F712EB" w14:textId="2F9E3F3E" w:rsidR="009F5BFB" w:rsidRPr="00AF0573" w:rsidRDefault="009F5BFB" w:rsidP="00AF0573">
    <w:pPr>
      <w:pStyle w:val="Header"/>
      <w:jc w:val="right"/>
    </w:pPr>
    <w:r w:rsidRPr="00AF0573">
      <w:t>Appendix O: Database Schema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68B3B" w14:textId="77777777" w:rsidR="009F5BFB" w:rsidRPr="00A6071C" w:rsidRDefault="009F5BFB" w:rsidP="00A6071C">
    <w:pPr>
      <w:pStyle w:val="Header"/>
      <w:jc w:val="right"/>
    </w:pPr>
    <w:r w:rsidRPr="00A6071C">
      <w:t>Appendix P: Data Dictionary</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3265B" w14:textId="6E08384A" w:rsidR="009F5BFB" w:rsidRDefault="009F5BFB" w:rsidP="00A6071C">
    <w:pPr>
      <w:pStyle w:val="Header"/>
      <w:jc w:val="right"/>
    </w:pPr>
  </w:p>
  <w:p w14:paraId="04B885A1" w14:textId="35200A4E" w:rsidR="009F5BFB" w:rsidRPr="00A6071C" w:rsidRDefault="009F5BFB" w:rsidP="00A6071C">
    <w:pPr>
      <w:pStyle w:val="Header"/>
      <w:jc w:val="right"/>
    </w:pPr>
    <w:r w:rsidRPr="00A6071C">
      <w:t xml:space="preserve">Appendix </w:t>
    </w:r>
    <w:r>
      <w:t>Q</w:t>
    </w:r>
    <w:r w:rsidRPr="00A6071C">
      <w:t xml:space="preserve">: </w:t>
    </w:r>
    <w:r>
      <w:t>Hardware Recommendation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22C75" w14:textId="77777777" w:rsidR="009F5BFB" w:rsidRDefault="009F5BFB" w:rsidP="00F71A08">
    <w:pPr>
      <w:pStyle w:val="Header"/>
      <w:jc w:val="right"/>
    </w:pPr>
    <w:r>
      <w:t>Appendix T: Preliminary Database Documentation</w:t>
    </w:r>
  </w:p>
  <w:p w14:paraId="112564B5" w14:textId="76FED539" w:rsidR="009F5BFB" w:rsidRDefault="009F5BFB">
    <w:pPr>
      <w:pStyle w:val="Header"/>
    </w:pPr>
  </w:p>
  <w:p w14:paraId="3499F479" w14:textId="0B6AB1DD" w:rsidR="009F5BFB" w:rsidRPr="00A6071C" w:rsidRDefault="009F5BFB" w:rsidP="00C660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B83C5" w14:textId="32033169" w:rsidR="009F5BFB" w:rsidRDefault="009F5BFB" w:rsidP="0092561B">
    <w:pPr>
      <w:pStyle w:val="Header"/>
      <w:jc w:val="right"/>
    </w:pPr>
    <w:r>
      <w:t>Table of Contents</w:t>
    </w:r>
  </w:p>
  <w:p w14:paraId="6CAAEB8A" w14:textId="77777777" w:rsidR="009F5BFB" w:rsidRDefault="009F5BFB" w:rsidP="00524729">
    <w:pPr>
      <w:pStyle w:val="Header"/>
      <w:jc w:val="righ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4B765" w14:textId="6D29DD77" w:rsidR="009F5BFB" w:rsidRDefault="009F5BFB" w:rsidP="00C66041">
    <w:pPr>
      <w:pStyle w:val="Header"/>
      <w:jc w:val="right"/>
    </w:pPr>
    <w:r>
      <w:t>Appendix S: Barcode ID Badge Template</w:t>
    </w:r>
  </w:p>
  <w:p w14:paraId="725C877D" w14:textId="77777777" w:rsidR="009F5BFB" w:rsidRDefault="009F5BFB">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986AC" w14:textId="77777777" w:rsidR="009F5BFB" w:rsidRDefault="009F5BFB" w:rsidP="005C0647">
    <w:pPr>
      <w:pStyle w:val="Header"/>
      <w:jc w:val="right"/>
    </w:pPr>
    <w:r>
      <w:t>Appendix T: Preliminary Database Documentation</w:t>
    </w:r>
  </w:p>
  <w:p w14:paraId="6F3FA7DD" w14:textId="77777777" w:rsidR="009F5BFB" w:rsidRDefault="009F5BFB" w:rsidP="005C0647">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C528D" w14:textId="77777777" w:rsidR="009F5BFB" w:rsidRDefault="009F5BFB" w:rsidP="0092561B">
    <w:pPr>
      <w:pStyle w:val="Header"/>
      <w:jc w:val="right"/>
    </w:pPr>
    <w:r>
      <w:t>Problem Definition</w:t>
    </w:r>
  </w:p>
  <w:p w14:paraId="7727A72A" w14:textId="77777777" w:rsidR="009F5BFB" w:rsidRDefault="009F5BFB" w:rsidP="0052472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89AE8" w14:textId="10926CFB" w:rsidR="009F5BFB" w:rsidRDefault="009F5BFB" w:rsidP="0092561B">
    <w:pPr>
      <w:pStyle w:val="Header"/>
      <w:jc w:val="right"/>
    </w:pPr>
    <w:r>
      <w:t>Executive Summary</w:t>
    </w:r>
  </w:p>
  <w:p w14:paraId="241BA840" w14:textId="77777777" w:rsidR="009F5BFB" w:rsidRDefault="009F5BFB" w:rsidP="00524729">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78204" w14:textId="003E1660" w:rsidR="009F5BFB" w:rsidRDefault="009F5BFB" w:rsidP="0092561B">
    <w:pPr>
      <w:pStyle w:val="Header"/>
      <w:jc w:val="right"/>
    </w:pPr>
    <w:r>
      <w:t>Method of Study</w:t>
    </w:r>
  </w:p>
  <w:p w14:paraId="0783A4E7" w14:textId="77777777" w:rsidR="009F5BFB" w:rsidRDefault="009F5BFB" w:rsidP="00524729">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653E2" w14:textId="18EAF91C" w:rsidR="009F5BFB" w:rsidRDefault="009F5BFB" w:rsidP="00524729">
    <w:pPr>
      <w:pStyle w:val="Header"/>
      <w:jc w:val="right"/>
    </w:pPr>
    <w:r w:rsidRPr="001A7912">
      <w:t>Analysis of Objectives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C0F69" w14:textId="3956B0A3" w:rsidR="009F5BFB" w:rsidRPr="003A1272" w:rsidRDefault="009F5BFB" w:rsidP="003A1272">
    <w:pPr>
      <w:pStyle w:val="Header"/>
      <w:jc w:val="right"/>
    </w:pPr>
    <w:r w:rsidRPr="003A1272">
      <w:t>Alternatives Considered</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2DDE" w14:textId="0850EC61" w:rsidR="009F5BFB" w:rsidRPr="00FE215E" w:rsidRDefault="009F5BFB" w:rsidP="00FE215E">
    <w:pPr>
      <w:pStyle w:val="Header"/>
      <w:jc w:val="right"/>
    </w:pPr>
    <w:r w:rsidRPr="00B32F73">
      <w:t>Differences in Alternatives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45FDE"/>
    <w:multiLevelType w:val="hybridMultilevel"/>
    <w:tmpl w:val="FFFFFFFF"/>
    <w:lvl w:ilvl="0" w:tplc="25BC09A6">
      <w:start w:val="1"/>
      <w:numFmt w:val="decimal"/>
      <w:lvlText w:val="%1."/>
      <w:lvlJc w:val="left"/>
      <w:pPr>
        <w:ind w:left="0" w:hanging="360"/>
      </w:pPr>
    </w:lvl>
    <w:lvl w:ilvl="1" w:tplc="6D5CF08C">
      <w:start w:val="1"/>
      <w:numFmt w:val="lowerLetter"/>
      <w:lvlText w:val="%2."/>
      <w:lvlJc w:val="left"/>
      <w:pPr>
        <w:ind w:left="720" w:hanging="360"/>
      </w:pPr>
    </w:lvl>
    <w:lvl w:ilvl="2" w:tplc="BAC0CB82">
      <w:start w:val="1"/>
      <w:numFmt w:val="lowerRoman"/>
      <w:lvlText w:val="%3."/>
      <w:lvlJc w:val="right"/>
      <w:pPr>
        <w:ind w:left="1440" w:hanging="180"/>
      </w:pPr>
    </w:lvl>
    <w:lvl w:ilvl="3" w:tplc="BC102970">
      <w:start w:val="1"/>
      <w:numFmt w:val="decimal"/>
      <w:lvlText w:val="%4."/>
      <w:lvlJc w:val="left"/>
      <w:pPr>
        <w:ind w:left="2160" w:hanging="360"/>
      </w:pPr>
    </w:lvl>
    <w:lvl w:ilvl="4" w:tplc="077C60AA">
      <w:start w:val="1"/>
      <w:numFmt w:val="lowerLetter"/>
      <w:lvlText w:val="%5."/>
      <w:lvlJc w:val="left"/>
      <w:pPr>
        <w:ind w:left="2880" w:hanging="360"/>
      </w:pPr>
    </w:lvl>
    <w:lvl w:ilvl="5" w:tplc="EA46201A">
      <w:start w:val="1"/>
      <w:numFmt w:val="lowerRoman"/>
      <w:lvlText w:val="%6."/>
      <w:lvlJc w:val="right"/>
      <w:pPr>
        <w:ind w:left="3600" w:hanging="180"/>
      </w:pPr>
    </w:lvl>
    <w:lvl w:ilvl="6" w:tplc="005640BE">
      <w:start w:val="1"/>
      <w:numFmt w:val="decimal"/>
      <w:lvlText w:val="%7."/>
      <w:lvlJc w:val="left"/>
      <w:pPr>
        <w:ind w:left="4320" w:hanging="360"/>
      </w:pPr>
    </w:lvl>
    <w:lvl w:ilvl="7" w:tplc="1C38DBD8">
      <w:start w:val="1"/>
      <w:numFmt w:val="lowerLetter"/>
      <w:lvlText w:val="%8."/>
      <w:lvlJc w:val="left"/>
      <w:pPr>
        <w:ind w:left="5040" w:hanging="360"/>
      </w:pPr>
    </w:lvl>
    <w:lvl w:ilvl="8" w:tplc="A942B706">
      <w:start w:val="1"/>
      <w:numFmt w:val="lowerRoman"/>
      <w:lvlText w:val="%9."/>
      <w:lvlJc w:val="right"/>
      <w:pPr>
        <w:ind w:left="5760" w:hanging="180"/>
      </w:pPr>
    </w:lvl>
  </w:abstractNum>
  <w:abstractNum w:abstractNumId="1" w15:restartNumberingAfterBreak="0">
    <w:nsid w:val="033E0D2C"/>
    <w:multiLevelType w:val="hybridMultilevel"/>
    <w:tmpl w:val="E0E8A030"/>
    <w:lvl w:ilvl="0" w:tplc="0409000F">
      <w:start w:val="1"/>
      <w:numFmt w:val="decimal"/>
      <w:lvlText w:val="%1."/>
      <w:lvlJc w:val="left"/>
      <w:pPr>
        <w:ind w:left="720" w:hanging="360"/>
      </w:pPr>
    </w:lvl>
    <w:lvl w:ilvl="1" w:tplc="6D5CF08C">
      <w:start w:val="1"/>
      <w:numFmt w:val="lowerLetter"/>
      <w:lvlText w:val="%2."/>
      <w:lvlJc w:val="left"/>
      <w:pPr>
        <w:ind w:left="1440" w:hanging="360"/>
      </w:pPr>
    </w:lvl>
    <w:lvl w:ilvl="2" w:tplc="BAC0CB82">
      <w:start w:val="1"/>
      <w:numFmt w:val="lowerRoman"/>
      <w:lvlText w:val="%3."/>
      <w:lvlJc w:val="right"/>
      <w:pPr>
        <w:ind w:left="2160" w:hanging="180"/>
      </w:pPr>
    </w:lvl>
    <w:lvl w:ilvl="3" w:tplc="BC102970">
      <w:start w:val="1"/>
      <w:numFmt w:val="decimal"/>
      <w:lvlText w:val="%4."/>
      <w:lvlJc w:val="left"/>
      <w:pPr>
        <w:ind w:left="2880" w:hanging="360"/>
      </w:pPr>
    </w:lvl>
    <w:lvl w:ilvl="4" w:tplc="077C60AA">
      <w:start w:val="1"/>
      <w:numFmt w:val="lowerLetter"/>
      <w:lvlText w:val="%5."/>
      <w:lvlJc w:val="left"/>
      <w:pPr>
        <w:ind w:left="3600" w:hanging="360"/>
      </w:pPr>
    </w:lvl>
    <w:lvl w:ilvl="5" w:tplc="EA46201A">
      <w:start w:val="1"/>
      <w:numFmt w:val="lowerRoman"/>
      <w:lvlText w:val="%6."/>
      <w:lvlJc w:val="right"/>
      <w:pPr>
        <w:ind w:left="4320" w:hanging="180"/>
      </w:pPr>
    </w:lvl>
    <w:lvl w:ilvl="6" w:tplc="005640BE">
      <w:start w:val="1"/>
      <w:numFmt w:val="decimal"/>
      <w:lvlText w:val="%7."/>
      <w:lvlJc w:val="left"/>
      <w:pPr>
        <w:ind w:left="5040" w:hanging="360"/>
      </w:pPr>
    </w:lvl>
    <w:lvl w:ilvl="7" w:tplc="1C38DBD8">
      <w:start w:val="1"/>
      <w:numFmt w:val="lowerLetter"/>
      <w:lvlText w:val="%8."/>
      <w:lvlJc w:val="left"/>
      <w:pPr>
        <w:ind w:left="5760" w:hanging="360"/>
      </w:pPr>
    </w:lvl>
    <w:lvl w:ilvl="8" w:tplc="A942B706">
      <w:start w:val="1"/>
      <w:numFmt w:val="lowerRoman"/>
      <w:lvlText w:val="%9."/>
      <w:lvlJc w:val="right"/>
      <w:pPr>
        <w:ind w:left="6480" w:hanging="180"/>
      </w:pPr>
    </w:lvl>
  </w:abstractNum>
  <w:abstractNum w:abstractNumId="2" w15:restartNumberingAfterBreak="0">
    <w:nsid w:val="03475A05"/>
    <w:multiLevelType w:val="hybridMultilevel"/>
    <w:tmpl w:val="799E116A"/>
    <w:lvl w:ilvl="0" w:tplc="F70AC48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12740"/>
    <w:multiLevelType w:val="hybridMultilevel"/>
    <w:tmpl w:val="EBC0E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F0651"/>
    <w:multiLevelType w:val="hybridMultilevel"/>
    <w:tmpl w:val="0004FC18"/>
    <w:lvl w:ilvl="0" w:tplc="E1C832EA">
      <w:start w:val="1"/>
      <w:numFmt w:val="bullet"/>
      <w:lvlText w:val=""/>
      <w:lvlJc w:val="left"/>
      <w:pPr>
        <w:ind w:left="720" w:hanging="360"/>
      </w:pPr>
      <w:rPr>
        <w:rFonts w:ascii="Symbol" w:hAnsi="Symbol" w:hint="default"/>
      </w:rPr>
    </w:lvl>
    <w:lvl w:ilvl="1" w:tplc="8DAEEA42">
      <w:start w:val="1"/>
      <w:numFmt w:val="bullet"/>
      <w:lvlText w:val="o"/>
      <w:lvlJc w:val="left"/>
      <w:pPr>
        <w:ind w:left="1440" w:hanging="360"/>
      </w:pPr>
      <w:rPr>
        <w:rFonts w:ascii="Courier New" w:hAnsi="Courier New" w:hint="default"/>
      </w:rPr>
    </w:lvl>
    <w:lvl w:ilvl="2" w:tplc="93B89D8C">
      <w:start w:val="1"/>
      <w:numFmt w:val="bullet"/>
      <w:lvlText w:val=""/>
      <w:lvlJc w:val="left"/>
      <w:pPr>
        <w:ind w:left="2160" w:hanging="360"/>
      </w:pPr>
      <w:rPr>
        <w:rFonts w:ascii="Wingdings" w:hAnsi="Wingdings" w:hint="default"/>
      </w:rPr>
    </w:lvl>
    <w:lvl w:ilvl="3" w:tplc="9A425598">
      <w:start w:val="1"/>
      <w:numFmt w:val="bullet"/>
      <w:lvlText w:val=""/>
      <w:lvlJc w:val="left"/>
      <w:pPr>
        <w:ind w:left="2880" w:hanging="360"/>
      </w:pPr>
      <w:rPr>
        <w:rFonts w:ascii="Symbol" w:hAnsi="Symbol" w:hint="default"/>
      </w:rPr>
    </w:lvl>
    <w:lvl w:ilvl="4" w:tplc="020E2B2C">
      <w:start w:val="1"/>
      <w:numFmt w:val="bullet"/>
      <w:lvlText w:val="o"/>
      <w:lvlJc w:val="left"/>
      <w:pPr>
        <w:ind w:left="3600" w:hanging="360"/>
      </w:pPr>
      <w:rPr>
        <w:rFonts w:ascii="Courier New" w:hAnsi="Courier New" w:hint="default"/>
      </w:rPr>
    </w:lvl>
    <w:lvl w:ilvl="5" w:tplc="BB645CA0">
      <w:start w:val="1"/>
      <w:numFmt w:val="bullet"/>
      <w:lvlText w:val=""/>
      <w:lvlJc w:val="left"/>
      <w:pPr>
        <w:ind w:left="4320" w:hanging="360"/>
      </w:pPr>
      <w:rPr>
        <w:rFonts w:ascii="Wingdings" w:hAnsi="Wingdings" w:hint="default"/>
      </w:rPr>
    </w:lvl>
    <w:lvl w:ilvl="6" w:tplc="FFF4E1D6">
      <w:start w:val="1"/>
      <w:numFmt w:val="bullet"/>
      <w:lvlText w:val=""/>
      <w:lvlJc w:val="left"/>
      <w:pPr>
        <w:ind w:left="5040" w:hanging="360"/>
      </w:pPr>
      <w:rPr>
        <w:rFonts w:ascii="Symbol" w:hAnsi="Symbol" w:hint="default"/>
      </w:rPr>
    </w:lvl>
    <w:lvl w:ilvl="7" w:tplc="748A5CA8">
      <w:start w:val="1"/>
      <w:numFmt w:val="bullet"/>
      <w:lvlText w:val="o"/>
      <w:lvlJc w:val="left"/>
      <w:pPr>
        <w:ind w:left="5760" w:hanging="360"/>
      </w:pPr>
      <w:rPr>
        <w:rFonts w:ascii="Courier New" w:hAnsi="Courier New" w:hint="default"/>
      </w:rPr>
    </w:lvl>
    <w:lvl w:ilvl="8" w:tplc="01B00F70">
      <w:start w:val="1"/>
      <w:numFmt w:val="bullet"/>
      <w:lvlText w:val=""/>
      <w:lvlJc w:val="left"/>
      <w:pPr>
        <w:ind w:left="6480" w:hanging="360"/>
      </w:pPr>
      <w:rPr>
        <w:rFonts w:ascii="Wingdings" w:hAnsi="Wingdings" w:hint="default"/>
      </w:rPr>
    </w:lvl>
  </w:abstractNum>
  <w:abstractNum w:abstractNumId="5" w15:restartNumberingAfterBreak="0">
    <w:nsid w:val="0AC56298"/>
    <w:multiLevelType w:val="hybridMultilevel"/>
    <w:tmpl w:val="52305F74"/>
    <w:lvl w:ilvl="0" w:tplc="E8EC47A2">
      <w:start w:val="1"/>
      <w:numFmt w:val="bullet"/>
      <w:lvlText w:val=""/>
      <w:lvlJc w:val="left"/>
      <w:pPr>
        <w:tabs>
          <w:tab w:val="num" w:pos="720"/>
        </w:tabs>
        <w:ind w:left="720" w:hanging="360"/>
      </w:pPr>
      <w:rPr>
        <w:rFonts w:ascii="Symbol" w:hAnsi="Symbol" w:hint="default"/>
        <w:sz w:val="20"/>
      </w:rPr>
    </w:lvl>
    <w:lvl w:ilvl="1" w:tplc="90CC69F8" w:tentative="1">
      <w:start w:val="1"/>
      <w:numFmt w:val="bullet"/>
      <w:lvlText w:val="o"/>
      <w:lvlJc w:val="left"/>
      <w:pPr>
        <w:tabs>
          <w:tab w:val="num" w:pos="1440"/>
        </w:tabs>
        <w:ind w:left="1440" w:hanging="360"/>
      </w:pPr>
      <w:rPr>
        <w:rFonts w:ascii="Courier New" w:hAnsi="Courier New" w:hint="default"/>
        <w:sz w:val="20"/>
      </w:rPr>
    </w:lvl>
    <w:lvl w:ilvl="2" w:tplc="D910D56C" w:tentative="1">
      <w:start w:val="1"/>
      <w:numFmt w:val="bullet"/>
      <w:lvlText w:val=""/>
      <w:lvlJc w:val="left"/>
      <w:pPr>
        <w:tabs>
          <w:tab w:val="num" w:pos="2160"/>
        </w:tabs>
        <w:ind w:left="2160" w:hanging="360"/>
      </w:pPr>
      <w:rPr>
        <w:rFonts w:ascii="Wingdings" w:hAnsi="Wingdings" w:hint="default"/>
        <w:sz w:val="20"/>
      </w:rPr>
    </w:lvl>
    <w:lvl w:ilvl="3" w:tplc="16483888" w:tentative="1">
      <w:start w:val="1"/>
      <w:numFmt w:val="bullet"/>
      <w:lvlText w:val=""/>
      <w:lvlJc w:val="left"/>
      <w:pPr>
        <w:tabs>
          <w:tab w:val="num" w:pos="2880"/>
        </w:tabs>
        <w:ind w:left="2880" w:hanging="360"/>
      </w:pPr>
      <w:rPr>
        <w:rFonts w:ascii="Wingdings" w:hAnsi="Wingdings" w:hint="default"/>
        <w:sz w:val="20"/>
      </w:rPr>
    </w:lvl>
    <w:lvl w:ilvl="4" w:tplc="4AF05A9E" w:tentative="1">
      <w:start w:val="1"/>
      <w:numFmt w:val="bullet"/>
      <w:lvlText w:val=""/>
      <w:lvlJc w:val="left"/>
      <w:pPr>
        <w:tabs>
          <w:tab w:val="num" w:pos="3600"/>
        </w:tabs>
        <w:ind w:left="3600" w:hanging="360"/>
      </w:pPr>
      <w:rPr>
        <w:rFonts w:ascii="Wingdings" w:hAnsi="Wingdings" w:hint="default"/>
        <w:sz w:val="20"/>
      </w:rPr>
    </w:lvl>
    <w:lvl w:ilvl="5" w:tplc="FCAE5194" w:tentative="1">
      <w:start w:val="1"/>
      <w:numFmt w:val="bullet"/>
      <w:lvlText w:val=""/>
      <w:lvlJc w:val="left"/>
      <w:pPr>
        <w:tabs>
          <w:tab w:val="num" w:pos="4320"/>
        </w:tabs>
        <w:ind w:left="4320" w:hanging="360"/>
      </w:pPr>
      <w:rPr>
        <w:rFonts w:ascii="Wingdings" w:hAnsi="Wingdings" w:hint="default"/>
        <w:sz w:val="20"/>
      </w:rPr>
    </w:lvl>
    <w:lvl w:ilvl="6" w:tplc="250C7FFC" w:tentative="1">
      <w:start w:val="1"/>
      <w:numFmt w:val="bullet"/>
      <w:lvlText w:val=""/>
      <w:lvlJc w:val="left"/>
      <w:pPr>
        <w:tabs>
          <w:tab w:val="num" w:pos="5040"/>
        </w:tabs>
        <w:ind w:left="5040" w:hanging="360"/>
      </w:pPr>
      <w:rPr>
        <w:rFonts w:ascii="Wingdings" w:hAnsi="Wingdings" w:hint="default"/>
        <w:sz w:val="20"/>
      </w:rPr>
    </w:lvl>
    <w:lvl w:ilvl="7" w:tplc="54C475BC" w:tentative="1">
      <w:start w:val="1"/>
      <w:numFmt w:val="bullet"/>
      <w:lvlText w:val=""/>
      <w:lvlJc w:val="left"/>
      <w:pPr>
        <w:tabs>
          <w:tab w:val="num" w:pos="5760"/>
        </w:tabs>
        <w:ind w:left="5760" w:hanging="360"/>
      </w:pPr>
      <w:rPr>
        <w:rFonts w:ascii="Wingdings" w:hAnsi="Wingdings" w:hint="default"/>
        <w:sz w:val="20"/>
      </w:rPr>
    </w:lvl>
    <w:lvl w:ilvl="8" w:tplc="53569DDE"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921ED"/>
    <w:multiLevelType w:val="hybridMultilevel"/>
    <w:tmpl w:val="821A96E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706A6"/>
    <w:multiLevelType w:val="hybridMultilevel"/>
    <w:tmpl w:val="5B30993C"/>
    <w:lvl w:ilvl="0" w:tplc="F70AC488">
      <w:start w:val="1"/>
      <w:numFmt w:val="decimal"/>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EA453B0"/>
    <w:multiLevelType w:val="hybridMultilevel"/>
    <w:tmpl w:val="EABCAF88"/>
    <w:lvl w:ilvl="0" w:tplc="600033D4">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5550E"/>
    <w:multiLevelType w:val="hybridMultilevel"/>
    <w:tmpl w:val="88CA3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10D37"/>
    <w:multiLevelType w:val="hybridMultilevel"/>
    <w:tmpl w:val="5A444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F005D"/>
    <w:multiLevelType w:val="multilevel"/>
    <w:tmpl w:val="B9DCAF9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2" w15:restartNumberingAfterBreak="0">
    <w:nsid w:val="19A32AF3"/>
    <w:multiLevelType w:val="multilevel"/>
    <w:tmpl w:val="DF10078C"/>
    <w:lvl w:ilvl="0">
      <w:start w:val="1"/>
      <w:numFmt w:val="decimal"/>
      <w:lvlText w:val="%1"/>
      <w:lvlJc w:val="left"/>
      <w:pPr>
        <w:ind w:left="360" w:hanging="360"/>
      </w:pPr>
      <w:rPr>
        <w:rFonts w:ascii="Calibri" w:eastAsia="Calibri" w:hAnsi="Calibri" w:cs="Calibri" w:hint="default"/>
      </w:rPr>
    </w:lvl>
    <w:lvl w:ilvl="1">
      <w:start w:val="1"/>
      <w:numFmt w:val="decimal"/>
      <w:lvlText w:val="%1.%2"/>
      <w:lvlJc w:val="left"/>
      <w:pPr>
        <w:ind w:left="2520" w:hanging="360"/>
      </w:pPr>
      <w:rPr>
        <w:rFonts w:ascii="Calibri" w:eastAsia="Calibri" w:hAnsi="Calibri" w:cs="Calibri" w:hint="default"/>
      </w:rPr>
    </w:lvl>
    <w:lvl w:ilvl="2">
      <w:start w:val="1"/>
      <w:numFmt w:val="decimal"/>
      <w:lvlText w:val="%1.%2.%3"/>
      <w:lvlJc w:val="left"/>
      <w:pPr>
        <w:ind w:left="5040" w:hanging="720"/>
      </w:pPr>
      <w:rPr>
        <w:rFonts w:ascii="Calibri" w:eastAsia="Calibri" w:hAnsi="Calibri" w:cs="Calibri" w:hint="default"/>
      </w:rPr>
    </w:lvl>
    <w:lvl w:ilvl="3">
      <w:start w:val="1"/>
      <w:numFmt w:val="decimal"/>
      <w:lvlText w:val="%1.%2.%3.%4"/>
      <w:lvlJc w:val="left"/>
      <w:pPr>
        <w:ind w:left="7200" w:hanging="720"/>
      </w:pPr>
      <w:rPr>
        <w:rFonts w:ascii="Calibri" w:eastAsia="Calibri" w:hAnsi="Calibri" w:cs="Calibri" w:hint="default"/>
      </w:rPr>
    </w:lvl>
    <w:lvl w:ilvl="4">
      <w:start w:val="1"/>
      <w:numFmt w:val="decimal"/>
      <w:lvlText w:val="%1.%2.%3.%4.%5"/>
      <w:lvlJc w:val="left"/>
      <w:pPr>
        <w:ind w:left="9720" w:hanging="1080"/>
      </w:pPr>
      <w:rPr>
        <w:rFonts w:ascii="Calibri" w:eastAsia="Calibri" w:hAnsi="Calibri" w:cs="Calibri" w:hint="default"/>
      </w:rPr>
    </w:lvl>
    <w:lvl w:ilvl="5">
      <w:start w:val="1"/>
      <w:numFmt w:val="decimal"/>
      <w:lvlText w:val="%1.%2.%3.%4.%5.%6"/>
      <w:lvlJc w:val="left"/>
      <w:pPr>
        <w:ind w:left="11880" w:hanging="1080"/>
      </w:pPr>
      <w:rPr>
        <w:rFonts w:ascii="Calibri" w:eastAsia="Calibri" w:hAnsi="Calibri" w:cs="Calibri" w:hint="default"/>
      </w:rPr>
    </w:lvl>
    <w:lvl w:ilvl="6">
      <w:start w:val="1"/>
      <w:numFmt w:val="decimal"/>
      <w:lvlText w:val="%1.%2.%3.%4.%5.%6.%7"/>
      <w:lvlJc w:val="left"/>
      <w:pPr>
        <w:ind w:left="14400" w:hanging="1440"/>
      </w:pPr>
      <w:rPr>
        <w:rFonts w:ascii="Calibri" w:eastAsia="Calibri" w:hAnsi="Calibri" w:cs="Calibri" w:hint="default"/>
      </w:rPr>
    </w:lvl>
    <w:lvl w:ilvl="7">
      <w:start w:val="1"/>
      <w:numFmt w:val="decimal"/>
      <w:lvlText w:val="%1.%2.%3.%4.%5.%6.%7.%8"/>
      <w:lvlJc w:val="left"/>
      <w:pPr>
        <w:ind w:left="16560" w:hanging="1440"/>
      </w:pPr>
      <w:rPr>
        <w:rFonts w:ascii="Calibri" w:eastAsia="Calibri" w:hAnsi="Calibri" w:cs="Calibri" w:hint="default"/>
      </w:rPr>
    </w:lvl>
    <w:lvl w:ilvl="8">
      <w:start w:val="1"/>
      <w:numFmt w:val="decimal"/>
      <w:lvlText w:val="%1.%2.%3.%4.%5.%6.%7.%8.%9"/>
      <w:lvlJc w:val="left"/>
      <w:pPr>
        <w:ind w:left="18720" w:hanging="1440"/>
      </w:pPr>
      <w:rPr>
        <w:rFonts w:ascii="Calibri" w:eastAsia="Calibri" w:hAnsi="Calibri" w:cs="Calibri" w:hint="default"/>
      </w:rPr>
    </w:lvl>
  </w:abstractNum>
  <w:abstractNum w:abstractNumId="13" w15:restartNumberingAfterBreak="0">
    <w:nsid w:val="1AB431C9"/>
    <w:multiLevelType w:val="hybridMultilevel"/>
    <w:tmpl w:val="FC62FA5C"/>
    <w:lvl w:ilvl="0" w:tplc="D9D8E8FC">
      <w:start w:val="1"/>
      <w:numFmt w:val="decimal"/>
      <w:lvlText w:val="%1."/>
      <w:lvlJc w:val="left"/>
      <w:pPr>
        <w:tabs>
          <w:tab w:val="num" w:pos="720"/>
        </w:tabs>
        <w:ind w:left="720" w:hanging="360"/>
      </w:pPr>
    </w:lvl>
    <w:lvl w:ilvl="1" w:tplc="9B2087C2">
      <w:start w:val="1"/>
      <w:numFmt w:val="decimal"/>
      <w:lvlText w:val="%2."/>
      <w:lvlJc w:val="left"/>
      <w:pPr>
        <w:tabs>
          <w:tab w:val="num" w:pos="1440"/>
        </w:tabs>
        <w:ind w:left="1440" w:hanging="360"/>
      </w:pPr>
    </w:lvl>
    <w:lvl w:ilvl="2" w:tplc="A4303FB2" w:tentative="1">
      <w:start w:val="1"/>
      <w:numFmt w:val="decimal"/>
      <w:lvlText w:val="%3."/>
      <w:lvlJc w:val="left"/>
      <w:pPr>
        <w:tabs>
          <w:tab w:val="num" w:pos="2160"/>
        </w:tabs>
        <w:ind w:left="2160" w:hanging="360"/>
      </w:pPr>
    </w:lvl>
    <w:lvl w:ilvl="3" w:tplc="09A8BB7E" w:tentative="1">
      <w:start w:val="1"/>
      <w:numFmt w:val="decimal"/>
      <w:lvlText w:val="%4."/>
      <w:lvlJc w:val="left"/>
      <w:pPr>
        <w:tabs>
          <w:tab w:val="num" w:pos="2880"/>
        </w:tabs>
        <w:ind w:left="2880" w:hanging="360"/>
      </w:pPr>
    </w:lvl>
    <w:lvl w:ilvl="4" w:tplc="85AEF9BA" w:tentative="1">
      <w:start w:val="1"/>
      <w:numFmt w:val="decimal"/>
      <w:lvlText w:val="%5."/>
      <w:lvlJc w:val="left"/>
      <w:pPr>
        <w:tabs>
          <w:tab w:val="num" w:pos="3600"/>
        </w:tabs>
        <w:ind w:left="3600" w:hanging="360"/>
      </w:pPr>
    </w:lvl>
    <w:lvl w:ilvl="5" w:tplc="2124DD00" w:tentative="1">
      <w:start w:val="1"/>
      <w:numFmt w:val="decimal"/>
      <w:lvlText w:val="%6."/>
      <w:lvlJc w:val="left"/>
      <w:pPr>
        <w:tabs>
          <w:tab w:val="num" w:pos="4320"/>
        </w:tabs>
        <w:ind w:left="4320" w:hanging="360"/>
      </w:pPr>
    </w:lvl>
    <w:lvl w:ilvl="6" w:tplc="E084B4A4" w:tentative="1">
      <w:start w:val="1"/>
      <w:numFmt w:val="decimal"/>
      <w:lvlText w:val="%7."/>
      <w:lvlJc w:val="left"/>
      <w:pPr>
        <w:tabs>
          <w:tab w:val="num" w:pos="5040"/>
        </w:tabs>
        <w:ind w:left="5040" w:hanging="360"/>
      </w:pPr>
    </w:lvl>
    <w:lvl w:ilvl="7" w:tplc="6F4427A2" w:tentative="1">
      <w:start w:val="1"/>
      <w:numFmt w:val="decimal"/>
      <w:lvlText w:val="%8."/>
      <w:lvlJc w:val="left"/>
      <w:pPr>
        <w:tabs>
          <w:tab w:val="num" w:pos="5760"/>
        </w:tabs>
        <w:ind w:left="5760" w:hanging="360"/>
      </w:pPr>
    </w:lvl>
    <w:lvl w:ilvl="8" w:tplc="C784BB06" w:tentative="1">
      <w:start w:val="1"/>
      <w:numFmt w:val="decimal"/>
      <w:lvlText w:val="%9."/>
      <w:lvlJc w:val="left"/>
      <w:pPr>
        <w:tabs>
          <w:tab w:val="num" w:pos="6480"/>
        </w:tabs>
        <w:ind w:left="6480" w:hanging="360"/>
      </w:pPr>
    </w:lvl>
  </w:abstractNum>
  <w:abstractNum w:abstractNumId="14" w15:restartNumberingAfterBreak="0">
    <w:nsid w:val="22037260"/>
    <w:multiLevelType w:val="multilevel"/>
    <w:tmpl w:val="11AE895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2A26A32"/>
    <w:multiLevelType w:val="hybridMultilevel"/>
    <w:tmpl w:val="1278F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F96B7B"/>
    <w:multiLevelType w:val="multilevel"/>
    <w:tmpl w:val="BEF2C6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A605EC8"/>
    <w:multiLevelType w:val="multilevel"/>
    <w:tmpl w:val="69D8F59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2EDA1CA8"/>
    <w:multiLevelType w:val="multilevel"/>
    <w:tmpl w:val="E2683B90"/>
    <w:lvl w:ilvl="0">
      <w:start w:val="1"/>
      <w:numFmt w:val="decimal"/>
      <w:lvlText w:val="%1."/>
      <w:lvlJc w:val="left"/>
      <w:pPr>
        <w:ind w:left="360" w:hanging="360"/>
      </w:pPr>
      <w:rPr>
        <w:rFonts w:hint="default"/>
      </w:rPr>
    </w:lvl>
    <w:lvl w:ilvl="1">
      <w:start w:val="1"/>
      <w:numFmt w:val="decimal"/>
      <w:lvlText w:val="%1.%2."/>
      <w:lvlJc w:val="left"/>
      <w:pPr>
        <w:ind w:left="360" w:hanging="72"/>
      </w:pPr>
      <w:rPr>
        <w:rFonts w:hint="default"/>
        <w:b w:val="0"/>
      </w:rPr>
    </w:lvl>
    <w:lvl w:ilvl="2">
      <w:start w:val="1"/>
      <w:numFmt w:val="decimal"/>
      <w:lvlText w:val="%1.%2.%3."/>
      <w:lvlJc w:val="right"/>
      <w:pPr>
        <w:ind w:left="1886" w:hanging="172"/>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5D3256D"/>
    <w:multiLevelType w:val="hybridMultilevel"/>
    <w:tmpl w:val="FD10D97E"/>
    <w:lvl w:ilvl="0" w:tplc="52969D18">
      <w:start w:val="1"/>
      <w:numFmt w:val="decimal"/>
      <w:lvlText w:val="%1."/>
      <w:lvlJc w:val="left"/>
      <w:pPr>
        <w:ind w:left="720" w:hanging="360"/>
      </w:pPr>
    </w:lvl>
    <w:lvl w:ilvl="1" w:tplc="3FB0C820">
      <w:start w:val="1"/>
      <w:numFmt w:val="lowerLetter"/>
      <w:lvlText w:val="%2."/>
      <w:lvlJc w:val="left"/>
      <w:pPr>
        <w:ind w:left="1440" w:hanging="360"/>
      </w:pPr>
    </w:lvl>
    <w:lvl w:ilvl="2" w:tplc="FE2EF75A">
      <w:start w:val="1"/>
      <w:numFmt w:val="lowerRoman"/>
      <w:lvlText w:val="%3."/>
      <w:lvlJc w:val="right"/>
      <w:pPr>
        <w:ind w:left="2160" w:hanging="180"/>
      </w:pPr>
    </w:lvl>
    <w:lvl w:ilvl="3" w:tplc="D4BE1A32">
      <w:start w:val="1"/>
      <w:numFmt w:val="decimal"/>
      <w:lvlText w:val="%4."/>
      <w:lvlJc w:val="left"/>
      <w:pPr>
        <w:ind w:left="2880" w:hanging="360"/>
      </w:pPr>
    </w:lvl>
    <w:lvl w:ilvl="4" w:tplc="549EA21A">
      <w:start w:val="1"/>
      <w:numFmt w:val="lowerLetter"/>
      <w:lvlText w:val="%5."/>
      <w:lvlJc w:val="left"/>
      <w:pPr>
        <w:ind w:left="3600" w:hanging="360"/>
      </w:pPr>
    </w:lvl>
    <w:lvl w:ilvl="5" w:tplc="35F0929C">
      <w:start w:val="1"/>
      <w:numFmt w:val="lowerRoman"/>
      <w:lvlText w:val="%6."/>
      <w:lvlJc w:val="right"/>
      <w:pPr>
        <w:ind w:left="4320" w:hanging="180"/>
      </w:pPr>
    </w:lvl>
    <w:lvl w:ilvl="6" w:tplc="DBA49CAC">
      <w:start w:val="1"/>
      <w:numFmt w:val="decimal"/>
      <w:lvlText w:val="%7."/>
      <w:lvlJc w:val="left"/>
      <w:pPr>
        <w:ind w:left="5040" w:hanging="360"/>
      </w:pPr>
    </w:lvl>
    <w:lvl w:ilvl="7" w:tplc="FBB4F0B6">
      <w:start w:val="1"/>
      <w:numFmt w:val="lowerLetter"/>
      <w:lvlText w:val="%8."/>
      <w:lvlJc w:val="left"/>
      <w:pPr>
        <w:ind w:left="5760" w:hanging="360"/>
      </w:pPr>
    </w:lvl>
    <w:lvl w:ilvl="8" w:tplc="1C2C4628">
      <w:start w:val="1"/>
      <w:numFmt w:val="lowerRoman"/>
      <w:lvlText w:val="%9."/>
      <w:lvlJc w:val="right"/>
      <w:pPr>
        <w:ind w:left="6480" w:hanging="180"/>
      </w:pPr>
    </w:lvl>
  </w:abstractNum>
  <w:abstractNum w:abstractNumId="20" w15:restartNumberingAfterBreak="0">
    <w:nsid w:val="38E6176E"/>
    <w:multiLevelType w:val="multilevel"/>
    <w:tmpl w:val="36A6D268"/>
    <w:lvl w:ilvl="0">
      <w:start w:val="1"/>
      <w:numFmt w:val="decimal"/>
      <w:lvlText w:val="%1."/>
      <w:lvlJc w:val="left"/>
      <w:pPr>
        <w:ind w:left="720" w:hanging="360"/>
      </w:pPr>
      <w:rPr>
        <w:rFonts w:hint="default"/>
      </w:rPr>
    </w:lvl>
    <w:lvl w:ilvl="1">
      <w:start w:val="1"/>
      <w:numFmt w:val="decimal"/>
      <w:lvlText w:val="%1.%2."/>
      <w:lvlJc w:val="righ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21" w15:restartNumberingAfterBreak="0">
    <w:nsid w:val="3C443DAD"/>
    <w:multiLevelType w:val="hybridMultilevel"/>
    <w:tmpl w:val="2F0A0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E56F3"/>
    <w:multiLevelType w:val="hybridMultilevel"/>
    <w:tmpl w:val="DB48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EE72A9"/>
    <w:multiLevelType w:val="multilevel"/>
    <w:tmpl w:val="4A76186C"/>
    <w:lvl w:ilvl="0">
      <w:start w:val="1"/>
      <w:numFmt w:val="decimal"/>
      <w:lvlText w:val="%1."/>
      <w:lvlJc w:val="left"/>
      <w:pPr>
        <w:ind w:left="720" w:hanging="360"/>
      </w:pPr>
      <w:rPr>
        <w:rFonts w:hint="default"/>
      </w:rPr>
    </w:lvl>
    <w:lvl w:ilvl="1">
      <w:start w:val="1"/>
      <w:numFmt w:val="decimal"/>
      <w:lvlText w:val="%1.%2."/>
      <w:lvlJc w:val="righ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24" w15:restartNumberingAfterBreak="0">
    <w:nsid w:val="41970BE6"/>
    <w:multiLevelType w:val="multilevel"/>
    <w:tmpl w:val="5D4CA1C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47B76B35"/>
    <w:multiLevelType w:val="multilevel"/>
    <w:tmpl w:val="8EE452F6"/>
    <w:lvl w:ilvl="0">
      <w:start w:val="2"/>
      <w:numFmt w:val="decimal"/>
      <w:lvlText w:val="%1."/>
      <w:lvlJc w:val="right"/>
      <w:pPr>
        <w:ind w:left="720" w:hanging="360"/>
      </w:pPr>
      <w:rPr>
        <w:rFonts w:hint="default"/>
      </w:rPr>
    </w:lvl>
    <w:lvl w:ilvl="1">
      <w:start w:val="1"/>
      <w:numFmt w:val="decimal"/>
      <w:lvlText w:val="%1.%2."/>
      <w:lvlJc w:val="righ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26" w15:restartNumberingAfterBreak="0">
    <w:nsid w:val="47B82ABA"/>
    <w:multiLevelType w:val="hybridMultilevel"/>
    <w:tmpl w:val="4D90F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0E6AC2"/>
    <w:multiLevelType w:val="multilevel"/>
    <w:tmpl w:val="6C02ED1C"/>
    <w:lvl w:ilvl="0">
      <w:start w:val="1"/>
      <w:numFmt w:val="decimal"/>
      <w:lvlText w:val="%1."/>
      <w:lvlJc w:val="left"/>
      <w:pPr>
        <w:ind w:left="720" w:hanging="360"/>
      </w:pPr>
      <w:rPr>
        <w:rFonts w:hint="default"/>
      </w:rPr>
    </w:lvl>
    <w:lvl w:ilvl="1">
      <w:start w:val="1"/>
      <w:numFmt w:val="decimal"/>
      <w:lvlText w:val="%1.%2."/>
      <w:lvlJc w:val="righ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28" w15:restartNumberingAfterBreak="0">
    <w:nsid w:val="4A4E5630"/>
    <w:multiLevelType w:val="multilevel"/>
    <w:tmpl w:val="146CE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A6B330A"/>
    <w:multiLevelType w:val="hybridMultilevel"/>
    <w:tmpl w:val="E91A3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B7268B"/>
    <w:multiLevelType w:val="hybridMultilevel"/>
    <w:tmpl w:val="FFFFFFFF"/>
    <w:lvl w:ilvl="0" w:tplc="9C2026AE">
      <w:start w:val="1"/>
      <w:numFmt w:val="decimal"/>
      <w:lvlText w:val="%1."/>
      <w:lvlJc w:val="left"/>
      <w:pPr>
        <w:ind w:left="720" w:hanging="360"/>
      </w:pPr>
    </w:lvl>
    <w:lvl w:ilvl="1" w:tplc="6E485028">
      <w:start w:val="1"/>
      <w:numFmt w:val="lowerLetter"/>
      <w:lvlText w:val="%2."/>
      <w:lvlJc w:val="left"/>
      <w:pPr>
        <w:ind w:left="1440" w:hanging="360"/>
      </w:pPr>
    </w:lvl>
    <w:lvl w:ilvl="2" w:tplc="A92CA22A">
      <w:start w:val="1"/>
      <w:numFmt w:val="decimal"/>
      <w:lvlText w:val="%3."/>
      <w:lvlJc w:val="left"/>
      <w:pPr>
        <w:ind w:left="2160" w:hanging="180"/>
      </w:pPr>
    </w:lvl>
    <w:lvl w:ilvl="3" w:tplc="D0C00A18">
      <w:start w:val="1"/>
      <w:numFmt w:val="decimal"/>
      <w:lvlText w:val="%4."/>
      <w:lvlJc w:val="left"/>
      <w:pPr>
        <w:ind w:left="2880" w:hanging="360"/>
      </w:pPr>
    </w:lvl>
    <w:lvl w:ilvl="4" w:tplc="BB066820">
      <w:start w:val="1"/>
      <w:numFmt w:val="lowerLetter"/>
      <w:lvlText w:val="%5."/>
      <w:lvlJc w:val="left"/>
      <w:pPr>
        <w:ind w:left="3600" w:hanging="360"/>
      </w:pPr>
    </w:lvl>
    <w:lvl w:ilvl="5" w:tplc="04DA9C98">
      <w:start w:val="1"/>
      <w:numFmt w:val="lowerRoman"/>
      <w:lvlText w:val="%6."/>
      <w:lvlJc w:val="right"/>
      <w:pPr>
        <w:ind w:left="4320" w:hanging="180"/>
      </w:pPr>
    </w:lvl>
    <w:lvl w:ilvl="6" w:tplc="03924330">
      <w:start w:val="1"/>
      <w:numFmt w:val="decimal"/>
      <w:lvlText w:val="%7."/>
      <w:lvlJc w:val="left"/>
      <w:pPr>
        <w:ind w:left="5040" w:hanging="360"/>
      </w:pPr>
    </w:lvl>
    <w:lvl w:ilvl="7" w:tplc="FA789800">
      <w:start w:val="1"/>
      <w:numFmt w:val="lowerLetter"/>
      <w:lvlText w:val="%8."/>
      <w:lvlJc w:val="left"/>
      <w:pPr>
        <w:ind w:left="5760" w:hanging="360"/>
      </w:pPr>
    </w:lvl>
    <w:lvl w:ilvl="8" w:tplc="D812D662">
      <w:start w:val="1"/>
      <w:numFmt w:val="lowerRoman"/>
      <w:lvlText w:val="%9."/>
      <w:lvlJc w:val="right"/>
      <w:pPr>
        <w:ind w:left="6480" w:hanging="180"/>
      </w:pPr>
    </w:lvl>
  </w:abstractNum>
  <w:abstractNum w:abstractNumId="31" w15:restartNumberingAfterBreak="0">
    <w:nsid w:val="531A552B"/>
    <w:multiLevelType w:val="hybridMultilevel"/>
    <w:tmpl w:val="3D2E87E2"/>
    <w:lvl w:ilvl="0" w:tplc="71123C86">
      <w:start w:val="1"/>
      <w:numFmt w:val="bullet"/>
      <w:lvlText w:val=""/>
      <w:lvlJc w:val="left"/>
      <w:pPr>
        <w:ind w:left="720" w:hanging="360"/>
      </w:pPr>
      <w:rPr>
        <w:rFonts w:ascii="Symbol" w:hAnsi="Symbol" w:hint="default"/>
      </w:rPr>
    </w:lvl>
    <w:lvl w:ilvl="1" w:tplc="4B9639F6">
      <w:start w:val="1"/>
      <w:numFmt w:val="bullet"/>
      <w:lvlText w:val="o"/>
      <w:lvlJc w:val="left"/>
      <w:pPr>
        <w:ind w:left="1440" w:hanging="360"/>
      </w:pPr>
      <w:rPr>
        <w:rFonts w:ascii="Courier New" w:hAnsi="Courier New" w:hint="default"/>
      </w:rPr>
    </w:lvl>
    <w:lvl w:ilvl="2" w:tplc="19FC241A">
      <w:start w:val="1"/>
      <w:numFmt w:val="bullet"/>
      <w:lvlText w:val=""/>
      <w:lvlJc w:val="left"/>
      <w:pPr>
        <w:ind w:left="2160" w:hanging="360"/>
      </w:pPr>
      <w:rPr>
        <w:rFonts w:ascii="Wingdings" w:hAnsi="Wingdings" w:hint="default"/>
      </w:rPr>
    </w:lvl>
    <w:lvl w:ilvl="3" w:tplc="79F67078">
      <w:start w:val="1"/>
      <w:numFmt w:val="bullet"/>
      <w:lvlText w:val=""/>
      <w:lvlJc w:val="left"/>
      <w:pPr>
        <w:ind w:left="2880" w:hanging="360"/>
      </w:pPr>
      <w:rPr>
        <w:rFonts w:ascii="Symbol" w:hAnsi="Symbol" w:hint="default"/>
      </w:rPr>
    </w:lvl>
    <w:lvl w:ilvl="4" w:tplc="1E865A94">
      <w:start w:val="1"/>
      <w:numFmt w:val="bullet"/>
      <w:lvlText w:val="o"/>
      <w:lvlJc w:val="left"/>
      <w:pPr>
        <w:ind w:left="3600" w:hanging="360"/>
      </w:pPr>
      <w:rPr>
        <w:rFonts w:ascii="Courier New" w:hAnsi="Courier New" w:hint="default"/>
      </w:rPr>
    </w:lvl>
    <w:lvl w:ilvl="5" w:tplc="383EECEA">
      <w:start w:val="1"/>
      <w:numFmt w:val="bullet"/>
      <w:lvlText w:val=""/>
      <w:lvlJc w:val="left"/>
      <w:pPr>
        <w:ind w:left="4320" w:hanging="360"/>
      </w:pPr>
      <w:rPr>
        <w:rFonts w:ascii="Wingdings" w:hAnsi="Wingdings" w:hint="default"/>
      </w:rPr>
    </w:lvl>
    <w:lvl w:ilvl="6" w:tplc="95044A5E">
      <w:start w:val="1"/>
      <w:numFmt w:val="bullet"/>
      <w:lvlText w:val=""/>
      <w:lvlJc w:val="left"/>
      <w:pPr>
        <w:ind w:left="5040" w:hanging="360"/>
      </w:pPr>
      <w:rPr>
        <w:rFonts w:ascii="Symbol" w:hAnsi="Symbol" w:hint="default"/>
      </w:rPr>
    </w:lvl>
    <w:lvl w:ilvl="7" w:tplc="6A001632">
      <w:start w:val="1"/>
      <w:numFmt w:val="bullet"/>
      <w:lvlText w:val="o"/>
      <w:lvlJc w:val="left"/>
      <w:pPr>
        <w:ind w:left="5760" w:hanging="360"/>
      </w:pPr>
      <w:rPr>
        <w:rFonts w:ascii="Courier New" w:hAnsi="Courier New" w:hint="default"/>
      </w:rPr>
    </w:lvl>
    <w:lvl w:ilvl="8" w:tplc="E8A6BE70">
      <w:start w:val="1"/>
      <w:numFmt w:val="bullet"/>
      <w:lvlText w:val=""/>
      <w:lvlJc w:val="left"/>
      <w:pPr>
        <w:ind w:left="6480" w:hanging="360"/>
      </w:pPr>
      <w:rPr>
        <w:rFonts w:ascii="Wingdings" w:hAnsi="Wingdings" w:hint="default"/>
      </w:rPr>
    </w:lvl>
  </w:abstractNum>
  <w:abstractNum w:abstractNumId="32" w15:restartNumberingAfterBreak="0">
    <w:nsid w:val="56C87B81"/>
    <w:multiLevelType w:val="hybridMultilevel"/>
    <w:tmpl w:val="8878CF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A524ACB"/>
    <w:multiLevelType w:val="hybridMultilevel"/>
    <w:tmpl w:val="1080540E"/>
    <w:lvl w:ilvl="0" w:tplc="F70AC48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5DD92ACD"/>
    <w:multiLevelType w:val="hybridMultilevel"/>
    <w:tmpl w:val="791EFB5C"/>
    <w:lvl w:ilvl="0" w:tplc="F70AC48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F13929"/>
    <w:multiLevelType w:val="hybridMultilevel"/>
    <w:tmpl w:val="FFFFFFFF"/>
    <w:lvl w:ilvl="0" w:tplc="4CCEF860">
      <w:start w:val="1"/>
      <w:numFmt w:val="decimal"/>
      <w:lvlText w:val="%1."/>
      <w:lvlJc w:val="left"/>
      <w:pPr>
        <w:ind w:left="720" w:hanging="360"/>
      </w:pPr>
    </w:lvl>
    <w:lvl w:ilvl="1" w:tplc="31CA627C">
      <w:start w:val="1"/>
      <w:numFmt w:val="lowerLetter"/>
      <w:lvlText w:val="%2."/>
      <w:lvlJc w:val="left"/>
      <w:pPr>
        <w:ind w:left="1440" w:hanging="360"/>
      </w:pPr>
    </w:lvl>
    <w:lvl w:ilvl="2" w:tplc="B708500E">
      <w:start w:val="1"/>
      <w:numFmt w:val="lowerRoman"/>
      <w:lvlText w:val="%3."/>
      <w:lvlJc w:val="right"/>
      <w:pPr>
        <w:ind w:left="2160" w:hanging="180"/>
      </w:pPr>
    </w:lvl>
    <w:lvl w:ilvl="3" w:tplc="7DE65C36">
      <w:start w:val="1"/>
      <w:numFmt w:val="decimal"/>
      <w:lvlText w:val="%4."/>
      <w:lvlJc w:val="left"/>
      <w:pPr>
        <w:ind w:left="2880" w:hanging="360"/>
      </w:pPr>
    </w:lvl>
    <w:lvl w:ilvl="4" w:tplc="1C569A58">
      <w:start w:val="1"/>
      <w:numFmt w:val="lowerLetter"/>
      <w:lvlText w:val="%5."/>
      <w:lvlJc w:val="left"/>
      <w:pPr>
        <w:ind w:left="3600" w:hanging="360"/>
      </w:pPr>
    </w:lvl>
    <w:lvl w:ilvl="5" w:tplc="BE9E5ACC">
      <w:start w:val="1"/>
      <w:numFmt w:val="lowerRoman"/>
      <w:lvlText w:val="%6."/>
      <w:lvlJc w:val="right"/>
      <w:pPr>
        <w:ind w:left="4320" w:hanging="180"/>
      </w:pPr>
    </w:lvl>
    <w:lvl w:ilvl="6" w:tplc="DBFC1126">
      <w:start w:val="1"/>
      <w:numFmt w:val="decimal"/>
      <w:lvlText w:val="%7."/>
      <w:lvlJc w:val="left"/>
      <w:pPr>
        <w:ind w:left="5040" w:hanging="360"/>
      </w:pPr>
    </w:lvl>
    <w:lvl w:ilvl="7" w:tplc="1B7E03A0">
      <w:start w:val="1"/>
      <w:numFmt w:val="lowerLetter"/>
      <w:lvlText w:val="%8."/>
      <w:lvlJc w:val="left"/>
      <w:pPr>
        <w:ind w:left="5760" w:hanging="360"/>
      </w:pPr>
    </w:lvl>
    <w:lvl w:ilvl="8" w:tplc="9042B196">
      <w:start w:val="1"/>
      <w:numFmt w:val="lowerRoman"/>
      <w:lvlText w:val="%9."/>
      <w:lvlJc w:val="right"/>
      <w:pPr>
        <w:ind w:left="6480" w:hanging="180"/>
      </w:pPr>
    </w:lvl>
  </w:abstractNum>
  <w:abstractNum w:abstractNumId="36" w15:restartNumberingAfterBreak="0">
    <w:nsid w:val="5E193A6B"/>
    <w:multiLevelType w:val="multilevel"/>
    <w:tmpl w:val="2D7E9336"/>
    <w:lvl w:ilvl="0">
      <w:start w:val="1"/>
      <w:numFmt w:val="decimal"/>
      <w:lvlText w:val="%1."/>
      <w:lvlJc w:val="left"/>
      <w:pPr>
        <w:ind w:left="630" w:hanging="360"/>
      </w:pPr>
      <w:rPr>
        <w:rFonts w:hint="default"/>
      </w:rPr>
    </w:lvl>
    <w:lvl w:ilvl="1">
      <w:start w:val="1"/>
      <w:numFmt w:val="decimal"/>
      <w:lvlText w:val="%1.%2."/>
      <w:lvlJc w:val="right"/>
      <w:pPr>
        <w:ind w:left="1512" w:hanging="144"/>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37" w15:restartNumberingAfterBreak="0">
    <w:nsid w:val="5EA82BF7"/>
    <w:multiLevelType w:val="hybridMultilevel"/>
    <w:tmpl w:val="D692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8" w15:restartNumberingAfterBreak="0">
    <w:nsid w:val="615A129E"/>
    <w:multiLevelType w:val="hybridMultilevel"/>
    <w:tmpl w:val="EF32D606"/>
    <w:lvl w:ilvl="0" w:tplc="BE5666FA">
      <w:start w:val="1"/>
      <w:numFmt w:val="bullet"/>
      <w:lvlText w:val=""/>
      <w:lvlJc w:val="left"/>
      <w:pPr>
        <w:tabs>
          <w:tab w:val="num" w:pos="720"/>
        </w:tabs>
        <w:ind w:left="720" w:hanging="360"/>
      </w:pPr>
      <w:rPr>
        <w:rFonts w:ascii="Symbol" w:hAnsi="Symbol" w:hint="default"/>
        <w:sz w:val="20"/>
      </w:rPr>
    </w:lvl>
    <w:lvl w:ilvl="1" w:tplc="EDCC6C9E" w:tentative="1">
      <w:start w:val="1"/>
      <w:numFmt w:val="bullet"/>
      <w:lvlText w:val="o"/>
      <w:lvlJc w:val="left"/>
      <w:pPr>
        <w:tabs>
          <w:tab w:val="num" w:pos="1440"/>
        </w:tabs>
        <w:ind w:left="1440" w:hanging="360"/>
      </w:pPr>
      <w:rPr>
        <w:rFonts w:ascii="Courier New" w:hAnsi="Courier New" w:hint="default"/>
        <w:sz w:val="20"/>
      </w:rPr>
    </w:lvl>
    <w:lvl w:ilvl="2" w:tplc="8C74D444" w:tentative="1">
      <w:start w:val="1"/>
      <w:numFmt w:val="bullet"/>
      <w:lvlText w:val=""/>
      <w:lvlJc w:val="left"/>
      <w:pPr>
        <w:tabs>
          <w:tab w:val="num" w:pos="2160"/>
        </w:tabs>
        <w:ind w:left="2160" w:hanging="360"/>
      </w:pPr>
      <w:rPr>
        <w:rFonts w:ascii="Wingdings" w:hAnsi="Wingdings" w:hint="default"/>
        <w:sz w:val="20"/>
      </w:rPr>
    </w:lvl>
    <w:lvl w:ilvl="3" w:tplc="B55E8826" w:tentative="1">
      <w:start w:val="1"/>
      <w:numFmt w:val="bullet"/>
      <w:lvlText w:val=""/>
      <w:lvlJc w:val="left"/>
      <w:pPr>
        <w:tabs>
          <w:tab w:val="num" w:pos="2880"/>
        </w:tabs>
        <w:ind w:left="2880" w:hanging="360"/>
      </w:pPr>
      <w:rPr>
        <w:rFonts w:ascii="Wingdings" w:hAnsi="Wingdings" w:hint="default"/>
        <w:sz w:val="20"/>
      </w:rPr>
    </w:lvl>
    <w:lvl w:ilvl="4" w:tplc="98B26508" w:tentative="1">
      <w:start w:val="1"/>
      <w:numFmt w:val="bullet"/>
      <w:lvlText w:val=""/>
      <w:lvlJc w:val="left"/>
      <w:pPr>
        <w:tabs>
          <w:tab w:val="num" w:pos="3600"/>
        </w:tabs>
        <w:ind w:left="3600" w:hanging="360"/>
      </w:pPr>
      <w:rPr>
        <w:rFonts w:ascii="Wingdings" w:hAnsi="Wingdings" w:hint="default"/>
        <w:sz w:val="20"/>
      </w:rPr>
    </w:lvl>
    <w:lvl w:ilvl="5" w:tplc="4790C764" w:tentative="1">
      <w:start w:val="1"/>
      <w:numFmt w:val="bullet"/>
      <w:lvlText w:val=""/>
      <w:lvlJc w:val="left"/>
      <w:pPr>
        <w:tabs>
          <w:tab w:val="num" w:pos="4320"/>
        </w:tabs>
        <w:ind w:left="4320" w:hanging="360"/>
      </w:pPr>
      <w:rPr>
        <w:rFonts w:ascii="Wingdings" w:hAnsi="Wingdings" w:hint="default"/>
        <w:sz w:val="20"/>
      </w:rPr>
    </w:lvl>
    <w:lvl w:ilvl="6" w:tplc="009A77B0" w:tentative="1">
      <w:start w:val="1"/>
      <w:numFmt w:val="bullet"/>
      <w:lvlText w:val=""/>
      <w:lvlJc w:val="left"/>
      <w:pPr>
        <w:tabs>
          <w:tab w:val="num" w:pos="5040"/>
        </w:tabs>
        <w:ind w:left="5040" w:hanging="360"/>
      </w:pPr>
      <w:rPr>
        <w:rFonts w:ascii="Wingdings" w:hAnsi="Wingdings" w:hint="default"/>
        <w:sz w:val="20"/>
      </w:rPr>
    </w:lvl>
    <w:lvl w:ilvl="7" w:tplc="3A80B7DE" w:tentative="1">
      <w:start w:val="1"/>
      <w:numFmt w:val="bullet"/>
      <w:lvlText w:val=""/>
      <w:lvlJc w:val="left"/>
      <w:pPr>
        <w:tabs>
          <w:tab w:val="num" w:pos="5760"/>
        </w:tabs>
        <w:ind w:left="5760" w:hanging="360"/>
      </w:pPr>
      <w:rPr>
        <w:rFonts w:ascii="Wingdings" w:hAnsi="Wingdings" w:hint="default"/>
        <w:sz w:val="20"/>
      </w:rPr>
    </w:lvl>
    <w:lvl w:ilvl="8" w:tplc="41B4F7C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1962A0"/>
    <w:multiLevelType w:val="hybridMultilevel"/>
    <w:tmpl w:val="AE7AE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2064"/>
    <w:multiLevelType w:val="hybridMultilevel"/>
    <w:tmpl w:val="FFFFFFFF"/>
    <w:lvl w:ilvl="0" w:tplc="8774DB76">
      <w:start w:val="1"/>
      <w:numFmt w:val="decimal"/>
      <w:lvlText w:val="%1."/>
      <w:lvlJc w:val="left"/>
      <w:pPr>
        <w:ind w:left="720" w:hanging="360"/>
      </w:pPr>
    </w:lvl>
    <w:lvl w:ilvl="1" w:tplc="EEDAE428">
      <w:start w:val="1"/>
      <w:numFmt w:val="lowerLetter"/>
      <w:lvlText w:val="%2."/>
      <w:lvlJc w:val="left"/>
      <w:pPr>
        <w:ind w:left="1440" w:hanging="360"/>
      </w:pPr>
    </w:lvl>
    <w:lvl w:ilvl="2" w:tplc="5FFE1270">
      <w:start w:val="1"/>
      <w:numFmt w:val="lowerRoman"/>
      <w:lvlText w:val="%3."/>
      <w:lvlJc w:val="right"/>
      <w:pPr>
        <w:ind w:left="2160" w:hanging="180"/>
      </w:pPr>
    </w:lvl>
    <w:lvl w:ilvl="3" w:tplc="A6B29E9C">
      <w:start w:val="1"/>
      <w:numFmt w:val="decimal"/>
      <w:lvlText w:val="%4."/>
      <w:lvlJc w:val="left"/>
      <w:pPr>
        <w:ind w:left="2880" w:hanging="360"/>
      </w:pPr>
    </w:lvl>
    <w:lvl w:ilvl="4" w:tplc="2F28800A">
      <w:start w:val="1"/>
      <w:numFmt w:val="lowerLetter"/>
      <w:lvlText w:val="%5."/>
      <w:lvlJc w:val="left"/>
      <w:pPr>
        <w:ind w:left="3600" w:hanging="360"/>
      </w:pPr>
    </w:lvl>
    <w:lvl w:ilvl="5" w:tplc="713214D0">
      <w:start w:val="1"/>
      <w:numFmt w:val="lowerRoman"/>
      <w:lvlText w:val="%6."/>
      <w:lvlJc w:val="right"/>
      <w:pPr>
        <w:ind w:left="4320" w:hanging="180"/>
      </w:pPr>
    </w:lvl>
    <w:lvl w:ilvl="6" w:tplc="BD4A6BEE">
      <w:start w:val="1"/>
      <w:numFmt w:val="decimal"/>
      <w:lvlText w:val="%7."/>
      <w:lvlJc w:val="left"/>
      <w:pPr>
        <w:ind w:left="5040" w:hanging="360"/>
      </w:pPr>
    </w:lvl>
    <w:lvl w:ilvl="7" w:tplc="E0247072">
      <w:start w:val="1"/>
      <w:numFmt w:val="lowerLetter"/>
      <w:lvlText w:val="%8."/>
      <w:lvlJc w:val="left"/>
      <w:pPr>
        <w:ind w:left="5760" w:hanging="360"/>
      </w:pPr>
    </w:lvl>
    <w:lvl w:ilvl="8" w:tplc="57863A72">
      <w:start w:val="1"/>
      <w:numFmt w:val="lowerRoman"/>
      <w:lvlText w:val="%9."/>
      <w:lvlJc w:val="right"/>
      <w:pPr>
        <w:ind w:left="6480" w:hanging="180"/>
      </w:pPr>
    </w:lvl>
  </w:abstractNum>
  <w:abstractNum w:abstractNumId="41" w15:restartNumberingAfterBreak="0">
    <w:nsid w:val="69E678C2"/>
    <w:multiLevelType w:val="hybridMultilevel"/>
    <w:tmpl w:val="C74438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383365"/>
    <w:multiLevelType w:val="multilevel"/>
    <w:tmpl w:val="FA0A02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3" w15:restartNumberingAfterBreak="0">
    <w:nsid w:val="6A935C7B"/>
    <w:multiLevelType w:val="hybridMultilevel"/>
    <w:tmpl w:val="4C2E0C14"/>
    <w:lvl w:ilvl="0" w:tplc="F1F27620">
      <w:start w:val="1"/>
      <w:numFmt w:val="bullet"/>
      <w:lvlText w:val=""/>
      <w:lvlJc w:val="left"/>
      <w:pPr>
        <w:tabs>
          <w:tab w:val="num" w:pos="720"/>
        </w:tabs>
        <w:ind w:left="720" w:hanging="360"/>
      </w:pPr>
      <w:rPr>
        <w:rFonts w:ascii="Symbol" w:hAnsi="Symbol" w:hint="default"/>
        <w:sz w:val="20"/>
      </w:rPr>
    </w:lvl>
    <w:lvl w:ilvl="1" w:tplc="4EFC8990" w:tentative="1">
      <w:start w:val="1"/>
      <w:numFmt w:val="bullet"/>
      <w:lvlText w:val="o"/>
      <w:lvlJc w:val="left"/>
      <w:pPr>
        <w:tabs>
          <w:tab w:val="num" w:pos="1440"/>
        </w:tabs>
        <w:ind w:left="1440" w:hanging="360"/>
      </w:pPr>
      <w:rPr>
        <w:rFonts w:ascii="Courier New" w:hAnsi="Courier New" w:hint="default"/>
        <w:sz w:val="20"/>
      </w:rPr>
    </w:lvl>
    <w:lvl w:ilvl="2" w:tplc="C218BF4C" w:tentative="1">
      <w:start w:val="1"/>
      <w:numFmt w:val="bullet"/>
      <w:lvlText w:val=""/>
      <w:lvlJc w:val="left"/>
      <w:pPr>
        <w:tabs>
          <w:tab w:val="num" w:pos="2160"/>
        </w:tabs>
        <w:ind w:left="2160" w:hanging="360"/>
      </w:pPr>
      <w:rPr>
        <w:rFonts w:ascii="Wingdings" w:hAnsi="Wingdings" w:hint="default"/>
        <w:sz w:val="20"/>
      </w:rPr>
    </w:lvl>
    <w:lvl w:ilvl="3" w:tplc="695690D4" w:tentative="1">
      <w:start w:val="1"/>
      <w:numFmt w:val="bullet"/>
      <w:lvlText w:val=""/>
      <w:lvlJc w:val="left"/>
      <w:pPr>
        <w:tabs>
          <w:tab w:val="num" w:pos="2880"/>
        </w:tabs>
        <w:ind w:left="2880" w:hanging="360"/>
      </w:pPr>
      <w:rPr>
        <w:rFonts w:ascii="Wingdings" w:hAnsi="Wingdings" w:hint="default"/>
        <w:sz w:val="20"/>
      </w:rPr>
    </w:lvl>
    <w:lvl w:ilvl="4" w:tplc="AC6C1A22" w:tentative="1">
      <w:start w:val="1"/>
      <w:numFmt w:val="bullet"/>
      <w:lvlText w:val=""/>
      <w:lvlJc w:val="left"/>
      <w:pPr>
        <w:tabs>
          <w:tab w:val="num" w:pos="3600"/>
        </w:tabs>
        <w:ind w:left="3600" w:hanging="360"/>
      </w:pPr>
      <w:rPr>
        <w:rFonts w:ascii="Wingdings" w:hAnsi="Wingdings" w:hint="default"/>
        <w:sz w:val="20"/>
      </w:rPr>
    </w:lvl>
    <w:lvl w:ilvl="5" w:tplc="EBACE41A" w:tentative="1">
      <w:start w:val="1"/>
      <w:numFmt w:val="bullet"/>
      <w:lvlText w:val=""/>
      <w:lvlJc w:val="left"/>
      <w:pPr>
        <w:tabs>
          <w:tab w:val="num" w:pos="4320"/>
        </w:tabs>
        <w:ind w:left="4320" w:hanging="360"/>
      </w:pPr>
      <w:rPr>
        <w:rFonts w:ascii="Wingdings" w:hAnsi="Wingdings" w:hint="default"/>
        <w:sz w:val="20"/>
      </w:rPr>
    </w:lvl>
    <w:lvl w:ilvl="6" w:tplc="69320FAA" w:tentative="1">
      <w:start w:val="1"/>
      <w:numFmt w:val="bullet"/>
      <w:lvlText w:val=""/>
      <w:lvlJc w:val="left"/>
      <w:pPr>
        <w:tabs>
          <w:tab w:val="num" w:pos="5040"/>
        </w:tabs>
        <w:ind w:left="5040" w:hanging="360"/>
      </w:pPr>
      <w:rPr>
        <w:rFonts w:ascii="Wingdings" w:hAnsi="Wingdings" w:hint="default"/>
        <w:sz w:val="20"/>
      </w:rPr>
    </w:lvl>
    <w:lvl w:ilvl="7" w:tplc="69287A52" w:tentative="1">
      <w:start w:val="1"/>
      <w:numFmt w:val="bullet"/>
      <w:lvlText w:val=""/>
      <w:lvlJc w:val="left"/>
      <w:pPr>
        <w:tabs>
          <w:tab w:val="num" w:pos="5760"/>
        </w:tabs>
        <w:ind w:left="5760" w:hanging="360"/>
      </w:pPr>
      <w:rPr>
        <w:rFonts w:ascii="Wingdings" w:hAnsi="Wingdings" w:hint="default"/>
        <w:sz w:val="20"/>
      </w:rPr>
    </w:lvl>
    <w:lvl w:ilvl="8" w:tplc="F7FC233A"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43408D"/>
    <w:multiLevelType w:val="hybridMultilevel"/>
    <w:tmpl w:val="E72C2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2528AE"/>
    <w:multiLevelType w:val="multilevel"/>
    <w:tmpl w:val="15441E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77636601"/>
    <w:multiLevelType w:val="hybridMultilevel"/>
    <w:tmpl w:val="1FC8B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7E41DF"/>
    <w:multiLevelType w:val="multilevel"/>
    <w:tmpl w:val="E13C503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8" w15:restartNumberingAfterBreak="0">
    <w:nsid w:val="7CA35DAF"/>
    <w:multiLevelType w:val="hybridMultilevel"/>
    <w:tmpl w:val="7A8EFE40"/>
    <w:lvl w:ilvl="0" w:tplc="0409000F">
      <w:start w:val="1"/>
      <w:numFmt w:val="decimal"/>
      <w:lvlText w:val="%1."/>
      <w:lvlJc w:val="left"/>
      <w:pPr>
        <w:ind w:left="-10440" w:hanging="360"/>
      </w:pPr>
    </w:lvl>
    <w:lvl w:ilvl="1" w:tplc="04090019" w:tentative="1">
      <w:start w:val="1"/>
      <w:numFmt w:val="lowerLetter"/>
      <w:lvlText w:val="%2."/>
      <w:lvlJc w:val="left"/>
      <w:pPr>
        <w:ind w:left="-9720" w:hanging="360"/>
      </w:pPr>
    </w:lvl>
    <w:lvl w:ilvl="2" w:tplc="0409001B" w:tentative="1">
      <w:start w:val="1"/>
      <w:numFmt w:val="lowerRoman"/>
      <w:lvlText w:val="%3."/>
      <w:lvlJc w:val="right"/>
      <w:pPr>
        <w:ind w:left="-900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4680" w:hanging="180"/>
      </w:pPr>
    </w:lvl>
  </w:abstractNum>
  <w:abstractNum w:abstractNumId="49" w15:restartNumberingAfterBreak="0">
    <w:nsid w:val="7DC8380B"/>
    <w:multiLevelType w:val="multilevel"/>
    <w:tmpl w:val="D11CE04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abstractNumId w:val="27"/>
  </w:num>
  <w:num w:numId="2">
    <w:abstractNumId w:val="11"/>
  </w:num>
  <w:num w:numId="3">
    <w:abstractNumId w:val="35"/>
  </w:num>
  <w:num w:numId="4">
    <w:abstractNumId w:val="19"/>
  </w:num>
  <w:num w:numId="5">
    <w:abstractNumId w:val="0"/>
  </w:num>
  <w:num w:numId="6">
    <w:abstractNumId w:val="39"/>
  </w:num>
  <w:num w:numId="7">
    <w:abstractNumId w:val="10"/>
  </w:num>
  <w:num w:numId="8">
    <w:abstractNumId w:val="4"/>
  </w:num>
  <w:num w:numId="9">
    <w:abstractNumId w:val="31"/>
  </w:num>
  <w:num w:numId="10">
    <w:abstractNumId w:val="41"/>
  </w:num>
  <w:num w:numId="11">
    <w:abstractNumId w:val="27"/>
    <w:lvlOverride w:ilvl="0">
      <w:lvl w:ilvl="0">
        <w:start w:val="1"/>
        <w:numFmt w:val="decimal"/>
        <w:lvlText w:val="%1."/>
        <w:lvlJc w:val="left"/>
        <w:pPr>
          <w:ind w:left="720" w:hanging="360"/>
        </w:pPr>
        <w:rPr>
          <w:rFonts w:hint="default"/>
        </w:rPr>
      </w:lvl>
    </w:lvlOverride>
    <w:lvlOverride w:ilvl="1">
      <w:lvl w:ilvl="1">
        <w:start w:val="1"/>
        <w:numFmt w:val="decimal"/>
        <w:lvlText w:val="%1.%2."/>
        <w:lvlJc w:val="left"/>
        <w:pPr>
          <w:ind w:left="720" w:firstLine="360"/>
        </w:pPr>
        <w:rPr>
          <w:rFonts w:hint="default"/>
        </w:rPr>
      </w:lvl>
    </w:lvlOverride>
    <w:lvlOverride w:ilvl="2">
      <w:lvl w:ilvl="2">
        <w:start w:val="1"/>
        <w:numFmt w:val="decimal"/>
        <w:lvlText w:val="%1.%2.%3."/>
        <w:lvlJc w:val="left"/>
        <w:pPr>
          <w:ind w:left="2160" w:hanging="180"/>
        </w:pPr>
        <w:rPr>
          <w:rFonts w:hint="default"/>
        </w:rPr>
      </w:lvl>
    </w:lvlOverride>
    <w:lvlOverride w:ilvl="3">
      <w:lvl w:ilvl="3">
        <w:start w:val="1"/>
        <w:numFmt w:val="decimal"/>
        <w:lvlText w:val="%1.%2.%3.%4."/>
        <w:lvlJc w:val="left"/>
        <w:pPr>
          <w:ind w:left="2880" w:hanging="360"/>
        </w:pPr>
        <w:rPr>
          <w:rFonts w:hint="default"/>
        </w:rPr>
      </w:lvl>
    </w:lvlOverride>
    <w:lvlOverride w:ilvl="4">
      <w:lvl w:ilvl="4">
        <w:start w:val="1"/>
        <w:numFmt w:val="decimal"/>
        <w:lvlText w:val="%1.%2.%3.%4.%5."/>
        <w:lvlJc w:val="left"/>
        <w:pPr>
          <w:ind w:left="3600" w:hanging="360"/>
        </w:pPr>
        <w:rPr>
          <w:rFonts w:hint="default"/>
        </w:rPr>
      </w:lvl>
    </w:lvlOverride>
    <w:lvlOverride w:ilvl="5">
      <w:lvl w:ilvl="5">
        <w:start w:val="1"/>
        <w:numFmt w:val="decimal"/>
        <w:lvlText w:val="%1.%2.%3.%4.%5.%6."/>
        <w:lvlJc w:val="left"/>
        <w:pPr>
          <w:ind w:left="4320" w:hanging="180"/>
        </w:pPr>
        <w:rPr>
          <w:rFonts w:hint="default"/>
        </w:rPr>
      </w:lvl>
    </w:lvlOverride>
    <w:lvlOverride w:ilvl="6">
      <w:lvl w:ilvl="6">
        <w:start w:val="1"/>
        <w:numFmt w:val="decimal"/>
        <w:lvlText w:val="%1.%2.%3.%4.%5.%6.%7."/>
        <w:lvlJc w:val="left"/>
        <w:pPr>
          <w:ind w:left="5040" w:hanging="360"/>
        </w:pPr>
        <w:rPr>
          <w:rFonts w:hint="default"/>
        </w:rPr>
      </w:lvl>
    </w:lvlOverride>
    <w:lvlOverride w:ilvl="7">
      <w:lvl w:ilvl="7">
        <w:start w:val="1"/>
        <w:numFmt w:val="decimal"/>
        <w:lvlText w:val="%1.%2.%3.%4.%5.%6.%7.%8."/>
        <w:lvlJc w:val="left"/>
        <w:pPr>
          <w:ind w:left="5760" w:hanging="360"/>
        </w:pPr>
        <w:rPr>
          <w:rFonts w:hint="default"/>
        </w:rPr>
      </w:lvl>
    </w:lvlOverride>
    <w:lvlOverride w:ilvl="8">
      <w:lvl w:ilvl="8">
        <w:start w:val="1"/>
        <w:numFmt w:val="decimal"/>
        <w:lvlText w:val="%1.%2.%3.%4.%5.%6.%7.%8.%9."/>
        <w:lvlJc w:val="left"/>
        <w:pPr>
          <w:ind w:left="6480" w:hanging="180"/>
        </w:pPr>
        <w:rPr>
          <w:rFonts w:hint="default"/>
        </w:rPr>
      </w:lvl>
    </w:lvlOverride>
  </w:num>
  <w:num w:numId="12">
    <w:abstractNumId w:val="27"/>
    <w:lvlOverride w:ilvl="0">
      <w:lvl w:ilvl="0">
        <w:start w:val="1"/>
        <w:numFmt w:val="decimal"/>
        <w:lvlText w:val="%1."/>
        <w:lvlJc w:val="left"/>
        <w:pPr>
          <w:ind w:left="720" w:hanging="360"/>
        </w:pPr>
        <w:rPr>
          <w:rFonts w:hint="default"/>
        </w:rPr>
      </w:lvl>
    </w:lvlOverride>
    <w:lvlOverride w:ilvl="1">
      <w:lvl w:ilvl="1">
        <w:start w:val="1"/>
        <w:numFmt w:val="decimal"/>
        <w:lvlText w:val="%1.%2."/>
        <w:lvlJc w:val="left"/>
        <w:pPr>
          <w:ind w:left="0" w:firstLine="1080"/>
        </w:pPr>
        <w:rPr>
          <w:rFonts w:hint="default"/>
        </w:rPr>
      </w:lvl>
    </w:lvlOverride>
    <w:lvlOverride w:ilvl="2">
      <w:lvl w:ilvl="2">
        <w:start w:val="1"/>
        <w:numFmt w:val="decimal"/>
        <w:lvlText w:val="%1.%2.%3."/>
        <w:lvlJc w:val="left"/>
        <w:pPr>
          <w:ind w:left="2160" w:hanging="180"/>
        </w:pPr>
        <w:rPr>
          <w:rFonts w:hint="default"/>
        </w:rPr>
      </w:lvl>
    </w:lvlOverride>
    <w:lvlOverride w:ilvl="3">
      <w:lvl w:ilvl="3">
        <w:start w:val="1"/>
        <w:numFmt w:val="decimal"/>
        <w:lvlText w:val="%1.%2.%3.%4."/>
        <w:lvlJc w:val="left"/>
        <w:pPr>
          <w:ind w:left="2880" w:hanging="360"/>
        </w:pPr>
        <w:rPr>
          <w:rFonts w:hint="default"/>
        </w:rPr>
      </w:lvl>
    </w:lvlOverride>
    <w:lvlOverride w:ilvl="4">
      <w:lvl w:ilvl="4">
        <w:start w:val="1"/>
        <w:numFmt w:val="decimal"/>
        <w:lvlText w:val="%1.%2.%3.%4.%5."/>
        <w:lvlJc w:val="left"/>
        <w:pPr>
          <w:ind w:left="3600" w:hanging="360"/>
        </w:pPr>
        <w:rPr>
          <w:rFonts w:hint="default"/>
        </w:rPr>
      </w:lvl>
    </w:lvlOverride>
    <w:lvlOverride w:ilvl="5">
      <w:lvl w:ilvl="5">
        <w:start w:val="1"/>
        <w:numFmt w:val="decimal"/>
        <w:lvlText w:val="%1.%2.%3.%4.%5.%6."/>
        <w:lvlJc w:val="left"/>
        <w:pPr>
          <w:ind w:left="4320" w:hanging="180"/>
        </w:pPr>
        <w:rPr>
          <w:rFonts w:hint="default"/>
        </w:rPr>
      </w:lvl>
    </w:lvlOverride>
    <w:lvlOverride w:ilvl="6">
      <w:lvl w:ilvl="6">
        <w:start w:val="1"/>
        <w:numFmt w:val="decimal"/>
        <w:lvlText w:val="%1.%2.%3.%4.%5.%6.%7."/>
        <w:lvlJc w:val="left"/>
        <w:pPr>
          <w:ind w:left="5040" w:hanging="360"/>
        </w:pPr>
        <w:rPr>
          <w:rFonts w:hint="default"/>
        </w:rPr>
      </w:lvl>
    </w:lvlOverride>
    <w:lvlOverride w:ilvl="7">
      <w:lvl w:ilvl="7">
        <w:start w:val="1"/>
        <w:numFmt w:val="decimal"/>
        <w:lvlText w:val="%1.%2.%3.%4.%5.%6.%7.%8."/>
        <w:lvlJc w:val="left"/>
        <w:pPr>
          <w:ind w:left="5760" w:hanging="360"/>
        </w:pPr>
        <w:rPr>
          <w:rFonts w:hint="default"/>
        </w:rPr>
      </w:lvl>
    </w:lvlOverride>
    <w:lvlOverride w:ilvl="8">
      <w:lvl w:ilvl="8">
        <w:start w:val="1"/>
        <w:numFmt w:val="decimal"/>
        <w:lvlText w:val="%1.%2.%3.%4.%5.%6.%7.%8.%9."/>
        <w:lvlJc w:val="left"/>
        <w:pPr>
          <w:ind w:left="6480" w:hanging="180"/>
        </w:pPr>
        <w:rPr>
          <w:rFonts w:hint="default"/>
        </w:rPr>
      </w:lvl>
    </w:lvlOverride>
  </w:num>
  <w:num w:numId="13">
    <w:abstractNumId w:val="12"/>
  </w:num>
  <w:num w:numId="14">
    <w:abstractNumId w:val="28"/>
  </w:num>
  <w:num w:numId="15">
    <w:abstractNumId w:val="49"/>
  </w:num>
  <w:num w:numId="16">
    <w:abstractNumId w:val="17"/>
  </w:num>
  <w:num w:numId="17">
    <w:abstractNumId w:val="40"/>
  </w:num>
  <w:num w:numId="18">
    <w:abstractNumId w:val="30"/>
  </w:num>
  <w:num w:numId="19">
    <w:abstractNumId w:val="16"/>
  </w:num>
  <w:num w:numId="20">
    <w:abstractNumId w:val="24"/>
  </w:num>
  <w:num w:numId="21">
    <w:abstractNumId w:val="14"/>
  </w:num>
  <w:num w:numId="22">
    <w:abstractNumId w:val="47"/>
  </w:num>
  <w:num w:numId="23">
    <w:abstractNumId w:val="42"/>
  </w:num>
  <w:num w:numId="24">
    <w:abstractNumId w:val="13"/>
  </w:num>
  <w:num w:numId="25">
    <w:abstractNumId w:val="20"/>
  </w:num>
  <w:num w:numId="26">
    <w:abstractNumId w:val="45"/>
  </w:num>
  <w:num w:numId="27">
    <w:abstractNumId w:val="23"/>
  </w:num>
  <w:num w:numId="28">
    <w:abstractNumId w:val="44"/>
  </w:num>
  <w:num w:numId="29">
    <w:abstractNumId w:val="1"/>
  </w:num>
  <w:num w:numId="30">
    <w:abstractNumId w:val="48"/>
  </w:num>
  <w:num w:numId="31">
    <w:abstractNumId w:val="33"/>
  </w:num>
  <w:num w:numId="32">
    <w:abstractNumId w:val="7"/>
  </w:num>
  <w:num w:numId="33">
    <w:abstractNumId w:val="2"/>
  </w:num>
  <w:num w:numId="34">
    <w:abstractNumId w:val="34"/>
  </w:num>
  <w:num w:numId="35">
    <w:abstractNumId w:val="37"/>
  </w:num>
  <w:num w:numId="36">
    <w:abstractNumId w:val="26"/>
  </w:num>
  <w:num w:numId="37">
    <w:abstractNumId w:val="3"/>
  </w:num>
  <w:num w:numId="38">
    <w:abstractNumId w:val="29"/>
  </w:num>
  <w:num w:numId="39">
    <w:abstractNumId w:val="32"/>
  </w:num>
  <w:num w:numId="40">
    <w:abstractNumId w:val="6"/>
  </w:num>
  <w:num w:numId="41">
    <w:abstractNumId w:val="43"/>
  </w:num>
  <w:num w:numId="42">
    <w:abstractNumId w:val="38"/>
  </w:num>
  <w:num w:numId="43">
    <w:abstractNumId w:val="5"/>
  </w:num>
  <w:num w:numId="44">
    <w:abstractNumId w:val="9"/>
  </w:num>
  <w:num w:numId="45">
    <w:abstractNumId w:val="15"/>
  </w:num>
  <w:num w:numId="46">
    <w:abstractNumId w:val="21"/>
  </w:num>
  <w:num w:numId="47">
    <w:abstractNumId w:val="22"/>
  </w:num>
  <w:num w:numId="48">
    <w:abstractNumId w:val="46"/>
  </w:num>
  <w:num w:numId="49">
    <w:abstractNumId w:val="8"/>
  </w:num>
  <w:num w:numId="50">
    <w:abstractNumId w:val="36"/>
  </w:num>
  <w:num w:numId="51">
    <w:abstractNumId w:val="25"/>
  </w:num>
  <w:num w:numId="52">
    <w:abstractNumId w:val="18"/>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yrell D. Wheeler">
    <w15:presenceInfo w15:providerId="AD" w15:userId="S::tdwheele@svsu.edu::807a836c-7d17-45ae-8036-ad778c418869"/>
  </w15:person>
  <w15:person w15:author="Eric">
    <w15:presenceInfo w15:providerId="None" w15:userId="Eric"/>
  </w15:person>
  <w15:person w15:author="Nathan M. Premo">
    <w15:presenceInfo w15:providerId="AD" w15:userId="S::nmpremo1@svsu.edu::4cf316de-0b83-4c22-aa57-79c4380db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SpellingErrors/>
  <w:hideGrammaticalErrors/>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zN7M0MTcxNDY2MrdU0lEKTi0uzszPAykwMq0FAOq6TtgtAAAA"/>
  </w:docVars>
  <w:rsids>
    <w:rsidRoot w:val="00E20529"/>
    <w:rsid w:val="000001AB"/>
    <w:rsid w:val="000007D0"/>
    <w:rsid w:val="000008E7"/>
    <w:rsid w:val="000008FB"/>
    <w:rsid w:val="0000094D"/>
    <w:rsid w:val="00001435"/>
    <w:rsid w:val="00001442"/>
    <w:rsid w:val="0000149F"/>
    <w:rsid w:val="000017A6"/>
    <w:rsid w:val="00001992"/>
    <w:rsid w:val="00001AB7"/>
    <w:rsid w:val="00001CE3"/>
    <w:rsid w:val="0000296D"/>
    <w:rsid w:val="00003791"/>
    <w:rsid w:val="000037EA"/>
    <w:rsid w:val="00003CF2"/>
    <w:rsid w:val="00003EE2"/>
    <w:rsid w:val="00004656"/>
    <w:rsid w:val="00004BCA"/>
    <w:rsid w:val="00004D16"/>
    <w:rsid w:val="000050F3"/>
    <w:rsid w:val="000052AF"/>
    <w:rsid w:val="00005317"/>
    <w:rsid w:val="000053A6"/>
    <w:rsid w:val="00005F16"/>
    <w:rsid w:val="00006144"/>
    <w:rsid w:val="00006925"/>
    <w:rsid w:val="00006AF2"/>
    <w:rsid w:val="00006EC9"/>
    <w:rsid w:val="000071DE"/>
    <w:rsid w:val="00007B4D"/>
    <w:rsid w:val="00007DF4"/>
    <w:rsid w:val="00007FF3"/>
    <w:rsid w:val="00010252"/>
    <w:rsid w:val="00010ABA"/>
    <w:rsid w:val="00011312"/>
    <w:rsid w:val="00011453"/>
    <w:rsid w:val="00011560"/>
    <w:rsid w:val="000115F0"/>
    <w:rsid w:val="0001164B"/>
    <w:rsid w:val="00011667"/>
    <w:rsid w:val="00011681"/>
    <w:rsid w:val="00011812"/>
    <w:rsid w:val="000119CE"/>
    <w:rsid w:val="00011B38"/>
    <w:rsid w:val="00011D75"/>
    <w:rsid w:val="00012020"/>
    <w:rsid w:val="000120D3"/>
    <w:rsid w:val="00012465"/>
    <w:rsid w:val="0001246E"/>
    <w:rsid w:val="000127B1"/>
    <w:rsid w:val="00012C81"/>
    <w:rsid w:val="00012DA9"/>
    <w:rsid w:val="000133CE"/>
    <w:rsid w:val="000134E9"/>
    <w:rsid w:val="0001363A"/>
    <w:rsid w:val="000137F7"/>
    <w:rsid w:val="000139D7"/>
    <w:rsid w:val="00013B68"/>
    <w:rsid w:val="000145C8"/>
    <w:rsid w:val="000148D5"/>
    <w:rsid w:val="00014A57"/>
    <w:rsid w:val="00014ACA"/>
    <w:rsid w:val="00014B72"/>
    <w:rsid w:val="0001516E"/>
    <w:rsid w:val="0001537F"/>
    <w:rsid w:val="000158C6"/>
    <w:rsid w:val="00015C37"/>
    <w:rsid w:val="00015C4D"/>
    <w:rsid w:val="00016072"/>
    <w:rsid w:val="000163F9"/>
    <w:rsid w:val="00016CE3"/>
    <w:rsid w:val="0001704C"/>
    <w:rsid w:val="00017522"/>
    <w:rsid w:val="000176BE"/>
    <w:rsid w:val="000177C3"/>
    <w:rsid w:val="00017C32"/>
    <w:rsid w:val="00017D53"/>
    <w:rsid w:val="0002008C"/>
    <w:rsid w:val="000201AD"/>
    <w:rsid w:val="000205FC"/>
    <w:rsid w:val="00020BC5"/>
    <w:rsid w:val="00020F49"/>
    <w:rsid w:val="000214F6"/>
    <w:rsid w:val="00021AF2"/>
    <w:rsid w:val="00021D22"/>
    <w:rsid w:val="00021E15"/>
    <w:rsid w:val="0002270C"/>
    <w:rsid w:val="000229A5"/>
    <w:rsid w:val="00022A30"/>
    <w:rsid w:val="00023266"/>
    <w:rsid w:val="000234FC"/>
    <w:rsid w:val="00023599"/>
    <w:rsid w:val="000236FD"/>
    <w:rsid w:val="00023CF3"/>
    <w:rsid w:val="00024015"/>
    <w:rsid w:val="000240D0"/>
    <w:rsid w:val="000248BE"/>
    <w:rsid w:val="00024A72"/>
    <w:rsid w:val="00024D89"/>
    <w:rsid w:val="0002500A"/>
    <w:rsid w:val="0002503A"/>
    <w:rsid w:val="00025160"/>
    <w:rsid w:val="000254A2"/>
    <w:rsid w:val="00025959"/>
    <w:rsid w:val="00025CCD"/>
    <w:rsid w:val="00025FDC"/>
    <w:rsid w:val="000266F1"/>
    <w:rsid w:val="0002682A"/>
    <w:rsid w:val="000270EB"/>
    <w:rsid w:val="00027102"/>
    <w:rsid w:val="00027457"/>
    <w:rsid w:val="00027997"/>
    <w:rsid w:val="000279AC"/>
    <w:rsid w:val="00027FE4"/>
    <w:rsid w:val="000303C7"/>
    <w:rsid w:val="000306D6"/>
    <w:rsid w:val="00030AC2"/>
    <w:rsid w:val="00031492"/>
    <w:rsid w:val="00031661"/>
    <w:rsid w:val="00031E38"/>
    <w:rsid w:val="0003260F"/>
    <w:rsid w:val="00032856"/>
    <w:rsid w:val="00032BEB"/>
    <w:rsid w:val="00032D1E"/>
    <w:rsid w:val="00032D45"/>
    <w:rsid w:val="00032EAC"/>
    <w:rsid w:val="000332E0"/>
    <w:rsid w:val="0003345B"/>
    <w:rsid w:val="00033579"/>
    <w:rsid w:val="00033DE9"/>
    <w:rsid w:val="0003425D"/>
    <w:rsid w:val="000343B7"/>
    <w:rsid w:val="0003463D"/>
    <w:rsid w:val="0003552D"/>
    <w:rsid w:val="000356AA"/>
    <w:rsid w:val="000359B2"/>
    <w:rsid w:val="00035A2C"/>
    <w:rsid w:val="00036256"/>
    <w:rsid w:val="00036271"/>
    <w:rsid w:val="00036629"/>
    <w:rsid w:val="00036ED4"/>
    <w:rsid w:val="00036F58"/>
    <w:rsid w:val="00036F8D"/>
    <w:rsid w:val="00037260"/>
    <w:rsid w:val="000372BC"/>
    <w:rsid w:val="000372C9"/>
    <w:rsid w:val="000376A4"/>
    <w:rsid w:val="000376E5"/>
    <w:rsid w:val="000377B1"/>
    <w:rsid w:val="000378DD"/>
    <w:rsid w:val="00037DB1"/>
    <w:rsid w:val="0004009B"/>
    <w:rsid w:val="000404CF"/>
    <w:rsid w:val="000407D1"/>
    <w:rsid w:val="00040874"/>
    <w:rsid w:val="00040F99"/>
    <w:rsid w:val="0004134B"/>
    <w:rsid w:val="000414AF"/>
    <w:rsid w:val="00041577"/>
    <w:rsid w:val="00041880"/>
    <w:rsid w:val="00041AA9"/>
    <w:rsid w:val="00041B27"/>
    <w:rsid w:val="00041C40"/>
    <w:rsid w:val="00041FB1"/>
    <w:rsid w:val="00041FC3"/>
    <w:rsid w:val="00041FD2"/>
    <w:rsid w:val="000423A3"/>
    <w:rsid w:val="00042655"/>
    <w:rsid w:val="00043656"/>
    <w:rsid w:val="000439D5"/>
    <w:rsid w:val="000439E2"/>
    <w:rsid w:val="00043AAA"/>
    <w:rsid w:val="00043B28"/>
    <w:rsid w:val="00043B9F"/>
    <w:rsid w:val="0004400D"/>
    <w:rsid w:val="000441E7"/>
    <w:rsid w:val="0004474C"/>
    <w:rsid w:val="00044821"/>
    <w:rsid w:val="00045007"/>
    <w:rsid w:val="000450A5"/>
    <w:rsid w:val="00045108"/>
    <w:rsid w:val="00045143"/>
    <w:rsid w:val="000452B8"/>
    <w:rsid w:val="00045358"/>
    <w:rsid w:val="0004591C"/>
    <w:rsid w:val="00045E58"/>
    <w:rsid w:val="0004634E"/>
    <w:rsid w:val="00046494"/>
    <w:rsid w:val="00046839"/>
    <w:rsid w:val="0004697F"/>
    <w:rsid w:val="00046F47"/>
    <w:rsid w:val="00047AEE"/>
    <w:rsid w:val="00047D4A"/>
    <w:rsid w:val="0005009B"/>
    <w:rsid w:val="000502C3"/>
    <w:rsid w:val="000503A0"/>
    <w:rsid w:val="00050702"/>
    <w:rsid w:val="00050775"/>
    <w:rsid w:val="000507D6"/>
    <w:rsid w:val="00050C84"/>
    <w:rsid w:val="00050E59"/>
    <w:rsid w:val="00050F5B"/>
    <w:rsid w:val="000511AC"/>
    <w:rsid w:val="00051254"/>
    <w:rsid w:val="00051478"/>
    <w:rsid w:val="000516FB"/>
    <w:rsid w:val="00051788"/>
    <w:rsid w:val="0005193D"/>
    <w:rsid w:val="000519F4"/>
    <w:rsid w:val="00051A05"/>
    <w:rsid w:val="00051A73"/>
    <w:rsid w:val="00051B4C"/>
    <w:rsid w:val="00051E58"/>
    <w:rsid w:val="00052278"/>
    <w:rsid w:val="000525B3"/>
    <w:rsid w:val="00052B44"/>
    <w:rsid w:val="00052D3D"/>
    <w:rsid w:val="00053287"/>
    <w:rsid w:val="00053943"/>
    <w:rsid w:val="00053974"/>
    <w:rsid w:val="00053AE6"/>
    <w:rsid w:val="00054100"/>
    <w:rsid w:val="00054106"/>
    <w:rsid w:val="00054565"/>
    <w:rsid w:val="000546E0"/>
    <w:rsid w:val="00054795"/>
    <w:rsid w:val="000547CE"/>
    <w:rsid w:val="00054B61"/>
    <w:rsid w:val="00054D8A"/>
    <w:rsid w:val="00054F5F"/>
    <w:rsid w:val="00055122"/>
    <w:rsid w:val="000552F9"/>
    <w:rsid w:val="0005571D"/>
    <w:rsid w:val="000559D4"/>
    <w:rsid w:val="00055CC7"/>
    <w:rsid w:val="00055FB8"/>
    <w:rsid w:val="0005614B"/>
    <w:rsid w:val="0005645E"/>
    <w:rsid w:val="00057510"/>
    <w:rsid w:val="0005770B"/>
    <w:rsid w:val="00057794"/>
    <w:rsid w:val="000577CA"/>
    <w:rsid w:val="00057BB7"/>
    <w:rsid w:val="00060030"/>
    <w:rsid w:val="000600D1"/>
    <w:rsid w:val="000600FC"/>
    <w:rsid w:val="0006013C"/>
    <w:rsid w:val="0006050F"/>
    <w:rsid w:val="00060935"/>
    <w:rsid w:val="00060E68"/>
    <w:rsid w:val="000616CA"/>
    <w:rsid w:val="000617B8"/>
    <w:rsid w:val="000619B3"/>
    <w:rsid w:val="00062163"/>
    <w:rsid w:val="000623AA"/>
    <w:rsid w:val="000624D7"/>
    <w:rsid w:val="00062A52"/>
    <w:rsid w:val="00062A58"/>
    <w:rsid w:val="00062BBF"/>
    <w:rsid w:val="00062E14"/>
    <w:rsid w:val="00062EEF"/>
    <w:rsid w:val="00063077"/>
    <w:rsid w:val="00063089"/>
    <w:rsid w:val="0006399E"/>
    <w:rsid w:val="00063BB1"/>
    <w:rsid w:val="00063FA5"/>
    <w:rsid w:val="00064163"/>
    <w:rsid w:val="000643AD"/>
    <w:rsid w:val="0006458D"/>
    <w:rsid w:val="00064CBC"/>
    <w:rsid w:val="000653E2"/>
    <w:rsid w:val="0006579F"/>
    <w:rsid w:val="00065AC2"/>
    <w:rsid w:val="00065C43"/>
    <w:rsid w:val="00065D17"/>
    <w:rsid w:val="000662D0"/>
    <w:rsid w:val="0006641E"/>
    <w:rsid w:val="00066627"/>
    <w:rsid w:val="000669BE"/>
    <w:rsid w:val="00066C4D"/>
    <w:rsid w:val="00066D0E"/>
    <w:rsid w:val="00067557"/>
    <w:rsid w:val="000676A6"/>
    <w:rsid w:val="0006771E"/>
    <w:rsid w:val="00067735"/>
    <w:rsid w:val="000677B0"/>
    <w:rsid w:val="0006783A"/>
    <w:rsid w:val="000706D7"/>
    <w:rsid w:val="000706E5"/>
    <w:rsid w:val="00070702"/>
    <w:rsid w:val="000708F3"/>
    <w:rsid w:val="0007099A"/>
    <w:rsid w:val="00070A9B"/>
    <w:rsid w:val="00070B1A"/>
    <w:rsid w:val="00071028"/>
    <w:rsid w:val="000711B5"/>
    <w:rsid w:val="00071CB6"/>
    <w:rsid w:val="00072318"/>
    <w:rsid w:val="00072452"/>
    <w:rsid w:val="000727A8"/>
    <w:rsid w:val="00072895"/>
    <w:rsid w:val="00073020"/>
    <w:rsid w:val="0007320C"/>
    <w:rsid w:val="00073533"/>
    <w:rsid w:val="00073ADC"/>
    <w:rsid w:val="00073E44"/>
    <w:rsid w:val="00074406"/>
    <w:rsid w:val="00074477"/>
    <w:rsid w:val="00074612"/>
    <w:rsid w:val="000747AA"/>
    <w:rsid w:val="000747E7"/>
    <w:rsid w:val="00074BEB"/>
    <w:rsid w:val="00074D9B"/>
    <w:rsid w:val="00074DD6"/>
    <w:rsid w:val="00074ED5"/>
    <w:rsid w:val="00074F13"/>
    <w:rsid w:val="00074F53"/>
    <w:rsid w:val="0007522B"/>
    <w:rsid w:val="0007572C"/>
    <w:rsid w:val="00075AC3"/>
    <w:rsid w:val="00075C29"/>
    <w:rsid w:val="00075F53"/>
    <w:rsid w:val="00076100"/>
    <w:rsid w:val="000764E3"/>
    <w:rsid w:val="000767E7"/>
    <w:rsid w:val="00076D21"/>
    <w:rsid w:val="000773E4"/>
    <w:rsid w:val="00077426"/>
    <w:rsid w:val="000779B7"/>
    <w:rsid w:val="00077A8F"/>
    <w:rsid w:val="00077C4C"/>
    <w:rsid w:val="00077D0B"/>
    <w:rsid w:val="00077DDC"/>
    <w:rsid w:val="00080021"/>
    <w:rsid w:val="000803AE"/>
    <w:rsid w:val="000803F4"/>
    <w:rsid w:val="00080BA4"/>
    <w:rsid w:val="0008183E"/>
    <w:rsid w:val="0008184C"/>
    <w:rsid w:val="000819E4"/>
    <w:rsid w:val="00082210"/>
    <w:rsid w:val="0008237F"/>
    <w:rsid w:val="000825B8"/>
    <w:rsid w:val="00082865"/>
    <w:rsid w:val="000836C2"/>
    <w:rsid w:val="000836D3"/>
    <w:rsid w:val="00083705"/>
    <w:rsid w:val="00083B25"/>
    <w:rsid w:val="00083C26"/>
    <w:rsid w:val="00083D23"/>
    <w:rsid w:val="000844F7"/>
    <w:rsid w:val="00084575"/>
    <w:rsid w:val="000846E8"/>
    <w:rsid w:val="0008480C"/>
    <w:rsid w:val="000849B7"/>
    <w:rsid w:val="00084D5B"/>
    <w:rsid w:val="00084DA6"/>
    <w:rsid w:val="00085641"/>
    <w:rsid w:val="000858E7"/>
    <w:rsid w:val="000859AB"/>
    <w:rsid w:val="00085A1B"/>
    <w:rsid w:val="00085B53"/>
    <w:rsid w:val="00085BE5"/>
    <w:rsid w:val="0008628A"/>
    <w:rsid w:val="000864DE"/>
    <w:rsid w:val="000865B1"/>
    <w:rsid w:val="00086B8B"/>
    <w:rsid w:val="00087268"/>
    <w:rsid w:val="000872AA"/>
    <w:rsid w:val="000874CD"/>
    <w:rsid w:val="00087878"/>
    <w:rsid w:val="00087A68"/>
    <w:rsid w:val="00087A9A"/>
    <w:rsid w:val="00090183"/>
    <w:rsid w:val="0009053B"/>
    <w:rsid w:val="00090FB7"/>
    <w:rsid w:val="00091066"/>
    <w:rsid w:val="000914EF"/>
    <w:rsid w:val="0009177E"/>
    <w:rsid w:val="00091FB5"/>
    <w:rsid w:val="00092134"/>
    <w:rsid w:val="0009226F"/>
    <w:rsid w:val="00092317"/>
    <w:rsid w:val="0009231D"/>
    <w:rsid w:val="00092FBC"/>
    <w:rsid w:val="000934F8"/>
    <w:rsid w:val="00093571"/>
    <w:rsid w:val="0009369B"/>
    <w:rsid w:val="00093924"/>
    <w:rsid w:val="00093B1F"/>
    <w:rsid w:val="00094297"/>
    <w:rsid w:val="0009466B"/>
    <w:rsid w:val="000950A3"/>
    <w:rsid w:val="00095127"/>
    <w:rsid w:val="00095128"/>
    <w:rsid w:val="00095240"/>
    <w:rsid w:val="000956E5"/>
    <w:rsid w:val="000958E7"/>
    <w:rsid w:val="00095967"/>
    <w:rsid w:val="00095985"/>
    <w:rsid w:val="00095C6F"/>
    <w:rsid w:val="00095CB1"/>
    <w:rsid w:val="00095CE1"/>
    <w:rsid w:val="00095DBC"/>
    <w:rsid w:val="0009606E"/>
    <w:rsid w:val="000963F0"/>
    <w:rsid w:val="0009680A"/>
    <w:rsid w:val="00096F78"/>
    <w:rsid w:val="0009722D"/>
    <w:rsid w:val="00097457"/>
    <w:rsid w:val="00097B0D"/>
    <w:rsid w:val="00097EAF"/>
    <w:rsid w:val="000A0262"/>
    <w:rsid w:val="000A02C6"/>
    <w:rsid w:val="000A03C7"/>
    <w:rsid w:val="000A05AE"/>
    <w:rsid w:val="000A08B0"/>
    <w:rsid w:val="000A0F65"/>
    <w:rsid w:val="000A1158"/>
    <w:rsid w:val="000A174B"/>
    <w:rsid w:val="000A1AFF"/>
    <w:rsid w:val="000A1C02"/>
    <w:rsid w:val="000A210E"/>
    <w:rsid w:val="000A2171"/>
    <w:rsid w:val="000A22A2"/>
    <w:rsid w:val="000A2303"/>
    <w:rsid w:val="000A2EB0"/>
    <w:rsid w:val="000A2EC9"/>
    <w:rsid w:val="000A2ECB"/>
    <w:rsid w:val="000A2F4E"/>
    <w:rsid w:val="000A3119"/>
    <w:rsid w:val="000A32C4"/>
    <w:rsid w:val="000A35CE"/>
    <w:rsid w:val="000A3791"/>
    <w:rsid w:val="000A3925"/>
    <w:rsid w:val="000A3E9E"/>
    <w:rsid w:val="000A40AA"/>
    <w:rsid w:val="000A436B"/>
    <w:rsid w:val="000A46D4"/>
    <w:rsid w:val="000A4A37"/>
    <w:rsid w:val="000A52EA"/>
    <w:rsid w:val="000A5619"/>
    <w:rsid w:val="000A5622"/>
    <w:rsid w:val="000A5655"/>
    <w:rsid w:val="000A5EA4"/>
    <w:rsid w:val="000A5F92"/>
    <w:rsid w:val="000A6022"/>
    <w:rsid w:val="000A61C7"/>
    <w:rsid w:val="000A6300"/>
    <w:rsid w:val="000A6E13"/>
    <w:rsid w:val="000A73D7"/>
    <w:rsid w:val="000A7E40"/>
    <w:rsid w:val="000B10A6"/>
    <w:rsid w:val="000B12B8"/>
    <w:rsid w:val="000B144A"/>
    <w:rsid w:val="000B145E"/>
    <w:rsid w:val="000B246E"/>
    <w:rsid w:val="000B2826"/>
    <w:rsid w:val="000B2DAC"/>
    <w:rsid w:val="000B3396"/>
    <w:rsid w:val="000B35D5"/>
    <w:rsid w:val="000B39BC"/>
    <w:rsid w:val="000B3ACD"/>
    <w:rsid w:val="000B3B33"/>
    <w:rsid w:val="000B3E8F"/>
    <w:rsid w:val="000B417D"/>
    <w:rsid w:val="000B42D9"/>
    <w:rsid w:val="000B43D1"/>
    <w:rsid w:val="000B45EC"/>
    <w:rsid w:val="000B46B7"/>
    <w:rsid w:val="000B4BBA"/>
    <w:rsid w:val="000B4EF5"/>
    <w:rsid w:val="000B4FED"/>
    <w:rsid w:val="000B587F"/>
    <w:rsid w:val="000B5A6D"/>
    <w:rsid w:val="000B5C8E"/>
    <w:rsid w:val="000B5CD3"/>
    <w:rsid w:val="000B6357"/>
    <w:rsid w:val="000B68B4"/>
    <w:rsid w:val="000B68CF"/>
    <w:rsid w:val="000B6977"/>
    <w:rsid w:val="000B6DA5"/>
    <w:rsid w:val="000B6F2E"/>
    <w:rsid w:val="000B7253"/>
    <w:rsid w:val="000B75D7"/>
    <w:rsid w:val="000B79EA"/>
    <w:rsid w:val="000B7DC6"/>
    <w:rsid w:val="000B7E6C"/>
    <w:rsid w:val="000C01E0"/>
    <w:rsid w:val="000C01F8"/>
    <w:rsid w:val="000C05DC"/>
    <w:rsid w:val="000C066A"/>
    <w:rsid w:val="000C06C8"/>
    <w:rsid w:val="000C0DE9"/>
    <w:rsid w:val="000C13F9"/>
    <w:rsid w:val="000C1E58"/>
    <w:rsid w:val="000C1E72"/>
    <w:rsid w:val="000C1E88"/>
    <w:rsid w:val="000C2B68"/>
    <w:rsid w:val="000C3315"/>
    <w:rsid w:val="000C3CD5"/>
    <w:rsid w:val="000C3CD6"/>
    <w:rsid w:val="000C4087"/>
    <w:rsid w:val="000C40E7"/>
    <w:rsid w:val="000C4291"/>
    <w:rsid w:val="000C431D"/>
    <w:rsid w:val="000C4921"/>
    <w:rsid w:val="000C53A2"/>
    <w:rsid w:val="000C5581"/>
    <w:rsid w:val="000C5A2F"/>
    <w:rsid w:val="000C5B00"/>
    <w:rsid w:val="000C6736"/>
    <w:rsid w:val="000C67BF"/>
    <w:rsid w:val="000C687B"/>
    <w:rsid w:val="000C68B2"/>
    <w:rsid w:val="000C6EFD"/>
    <w:rsid w:val="000C72BB"/>
    <w:rsid w:val="000C72D9"/>
    <w:rsid w:val="000C72DF"/>
    <w:rsid w:val="000C75CD"/>
    <w:rsid w:val="000D0017"/>
    <w:rsid w:val="000D00CC"/>
    <w:rsid w:val="000D067E"/>
    <w:rsid w:val="000D0757"/>
    <w:rsid w:val="000D07EF"/>
    <w:rsid w:val="000D08F0"/>
    <w:rsid w:val="000D0A86"/>
    <w:rsid w:val="000D0C5E"/>
    <w:rsid w:val="000D0F29"/>
    <w:rsid w:val="000D134D"/>
    <w:rsid w:val="000D158F"/>
    <w:rsid w:val="000D18E7"/>
    <w:rsid w:val="000D1955"/>
    <w:rsid w:val="000D1A8C"/>
    <w:rsid w:val="000D1BA7"/>
    <w:rsid w:val="000D1C77"/>
    <w:rsid w:val="000D2274"/>
    <w:rsid w:val="000D2319"/>
    <w:rsid w:val="000D273A"/>
    <w:rsid w:val="000D2773"/>
    <w:rsid w:val="000D2CC7"/>
    <w:rsid w:val="000D2E08"/>
    <w:rsid w:val="000D2EE7"/>
    <w:rsid w:val="000D2FDF"/>
    <w:rsid w:val="000D30AB"/>
    <w:rsid w:val="000D3140"/>
    <w:rsid w:val="000D3267"/>
    <w:rsid w:val="000D32C3"/>
    <w:rsid w:val="000D35F4"/>
    <w:rsid w:val="000D37DE"/>
    <w:rsid w:val="000D3821"/>
    <w:rsid w:val="000D39F1"/>
    <w:rsid w:val="000D3CBC"/>
    <w:rsid w:val="000D4E4A"/>
    <w:rsid w:val="000D5122"/>
    <w:rsid w:val="000D52DB"/>
    <w:rsid w:val="000D542F"/>
    <w:rsid w:val="000D5441"/>
    <w:rsid w:val="000D54D9"/>
    <w:rsid w:val="000D594F"/>
    <w:rsid w:val="000D630A"/>
    <w:rsid w:val="000D67A8"/>
    <w:rsid w:val="000D684C"/>
    <w:rsid w:val="000D6C77"/>
    <w:rsid w:val="000D747A"/>
    <w:rsid w:val="000D76A7"/>
    <w:rsid w:val="000D7C86"/>
    <w:rsid w:val="000E0868"/>
    <w:rsid w:val="000E09F0"/>
    <w:rsid w:val="000E0B45"/>
    <w:rsid w:val="000E11D5"/>
    <w:rsid w:val="000E174C"/>
    <w:rsid w:val="000E18B4"/>
    <w:rsid w:val="000E196E"/>
    <w:rsid w:val="000E1C67"/>
    <w:rsid w:val="000E1DAE"/>
    <w:rsid w:val="000E2552"/>
    <w:rsid w:val="000E2587"/>
    <w:rsid w:val="000E266C"/>
    <w:rsid w:val="000E2907"/>
    <w:rsid w:val="000E2D79"/>
    <w:rsid w:val="000E2E1A"/>
    <w:rsid w:val="000E34C2"/>
    <w:rsid w:val="000E37A3"/>
    <w:rsid w:val="000E38C9"/>
    <w:rsid w:val="000E3A27"/>
    <w:rsid w:val="000E3AF1"/>
    <w:rsid w:val="000E3C20"/>
    <w:rsid w:val="000E3F06"/>
    <w:rsid w:val="000E4633"/>
    <w:rsid w:val="000E471D"/>
    <w:rsid w:val="000E4929"/>
    <w:rsid w:val="000E4AB5"/>
    <w:rsid w:val="000E4E50"/>
    <w:rsid w:val="000E53CF"/>
    <w:rsid w:val="000E554A"/>
    <w:rsid w:val="000E5632"/>
    <w:rsid w:val="000E58A7"/>
    <w:rsid w:val="000E5AAA"/>
    <w:rsid w:val="000E5D49"/>
    <w:rsid w:val="000E6043"/>
    <w:rsid w:val="000E6D18"/>
    <w:rsid w:val="000E7015"/>
    <w:rsid w:val="000E7116"/>
    <w:rsid w:val="000E71ED"/>
    <w:rsid w:val="000E7391"/>
    <w:rsid w:val="000E73C6"/>
    <w:rsid w:val="000E79F9"/>
    <w:rsid w:val="000E7E5F"/>
    <w:rsid w:val="000F0334"/>
    <w:rsid w:val="000F03BC"/>
    <w:rsid w:val="000F03FE"/>
    <w:rsid w:val="000F04F5"/>
    <w:rsid w:val="000F076D"/>
    <w:rsid w:val="000F085F"/>
    <w:rsid w:val="000F14E8"/>
    <w:rsid w:val="000F1750"/>
    <w:rsid w:val="000F244B"/>
    <w:rsid w:val="000F24A3"/>
    <w:rsid w:val="000F24AC"/>
    <w:rsid w:val="000F2521"/>
    <w:rsid w:val="000F25DA"/>
    <w:rsid w:val="000F27D7"/>
    <w:rsid w:val="000F28B5"/>
    <w:rsid w:val="000F2A28"/>
    <w:rsid w:val="000F30BA"/>
    <w:rsid w:val="000F3788"/>
    <w:rsid w:val="000F38EB"/>
    <w:rsid w:val="000F3AFF"/>
    <w:rsid w:val="000F4235"/>
    <w:rsid w:val="000F494D"/>
    <w:rsid w:val="000F4C7A"/>
    <w:rsid w:val="000F5B96"/>
    <w:rsid w:val="000F5E47"/>
    <w:rsid w:val="000F6008"/>
    <w:rsid w:val="000F62C6"/>
    <w:rsid w:val="000F6363"/>
    <w:rsid w:val="000F637C"/>
    <w:rsid w:val="000F6412"/>
    <w:rsid w:val="000F6B65"/>
    <w:rsid w:val="000F6CD6"/>
    <w:rsid w:val="000F6FA9"/>
    <w:rsid w:val="000F7150"/>
    <w:rsid w:val="000F71F1"/>
    <w:rsid w:val="000F74D6"/>
    <w:rsid w:val="000F756D"/>
    <w:rsid w:val="000F77E7"/>
    <w:rsid w:val="000F796D"/>
    <w:rsid w:val="000F7CB0"/>
    <w:rsid w:val="000F7CE9"/>
    <w:rsid w:val="000F7ED5"/>
    <w:rsid w:val="000F7F65"/>
    <w:rsid w:val="0010008D"/>
    <w:rsid w:val="001003E0"/>
    <w:rsid w:val="001009C2"/>
    <w:rsid w:val="001009D9"/>
    <w:rsid w:val="00100A36"/>
    <w:rsid w:val="00100FCC"/>
    <w:rsid w:val="00101341"/>
    <w:rsid w:val="001013FA"/>
    <w:rsid w:val="00101E2D"/>
    <w:rsid w:val="00102722"/>
    <w:rsid w:val="001027B8"/>
    <w:rsid w:val="00102913"/>
    <w:rsid w:val="00102A5A"/>
    <w:rsid w:val="00102D61"/>
    <w:rsid w:val="00102E8C"/>
    <w:rsid w:val="00102EFC"/>
    <w:rsid w:val="00102FBC"/>
    <w:rsid w:val="0010302E"/>
    <w:rsid w:val="00103FC6"/>
    <w:rsid w:val="0010407B"/>
    <w:rsid w:val="00104BE2"/>
    <w:rsid w:val="00104EA2"/>
    <w:rsid w:val="00104ED4"/>
    <w:rsid w:val="0010580F"/>
    <w:rsid w:val="001059CA"/>
    <w:rsid w:val="00105B4A"/>
    <w:rsid w:val="001063CA"/>
    <w:rsid w:val="001066F6"/>
    <w:rsid w:val="001069B8"/>
    <w:rsid w:val="00106FB0"/>
    <w:rsid w:val="00107635"/>
    <w:rsid w:val="00107BBC"/>
    <w:rsid w:val="001104F4"/>
    <w:rsid w:val="0011052E"/>
    <w:rsid w:val="0011071F"/>
    <w:rsid w:val="001108A9"/>
    <w:rsid w:val="00110B5D"/>
    <w:rsid w:val="00110CD8"/>
    <w:rsid w:val="00110D0C"/>
    <w:rsid w:val="00110F65"/>
    <w:rsid w:val="00111269"/>
    <w:rsid w:val="001112D9"/>
    <w:rsid w:val="00111633"/>
    <w:rsid w:val="001118EF"/>
    <w:rsid w:val="00112241"/>
    <w:rsid w:val="0011241F"/>
    <w:rsid w:val="0011242B"/>
    <w:rsid w:val="00112CB0"/>
    <w:rsid w:val="00112F7A"/>
    <w:rsid w:val="00112FD1"/>
    <w:rsid w:val="00113938"/>
    <w:rsid w:val="00113A48"/>
    <w:rsid w:val="00113A7C"/>
    <w:rsid w:val="00113BB1"/>
    <w:rsid w:val="00113E45"/>
    <w:rsid w:val="0011437C"/>
    <w:rsid w:val="001143B8"/>
    <w:rsid w:val="0011481E"/>
    <w:rsid w:val="00114EC2"/>
    <w:rsid w:val="001153F5"/>
    <w:rsid w:val="00115476"/>
    <w:rsid w:val="00115653"/>
    <w:rsid w:val="0011570C"/>
    <w:rsid w:val="00115D22"/>
    <w:rsid w:val="00115DA7"/>
    <w:rsid w:val="00115E98"/>
    <w:rsid w:val="00115EB7"/>
    <w:rsid w:val="00115EBA"/>
    <w:rsid w:val="00115ED0"/>
    <w:rsid w:val="00116105"/>
    <w:rsid w:val="0011626F"/>
    <w:rsid w:val="00116335"/>
    <w:rsid w:val="00116D57"/>
    <w:rsid w:val="00116DCC"/>
    <w:rsid w:val="00117257"/>
    <w:rsid w:val="001172E9"/>
    <w:rsid w:val="0011736F"/>
    <w:rsid w:val="001173A5"/>
    <w:rsid w:val="001173E0"/>
    <w:rsid w:val="00117DB3"/>
    <w:rsid w:val="00120209"/>
    <w:rsid w:val="00120325"/>
    <w:rsid w:val="00120557"/>
    <w:rsid w:val="001217A8"/>
    <w:rsid w:val="001217B2"/>
    <w:rsid w:val="00121A48"/>
    <w:rsid w:val="00121E24"/>
    <w:rsid w:val="00121E5C"/>
    <w:rsid w:val="00121F7C"/>
    <w:rsid w:val="00121FAB"/>
    <w:rsid w:val="00122276"/>
    <w:rsid w:val="001234FE"/>
    <w:rsid w:val="00123728"/>
    <w:rsid w:val="00123940"/>
    <w:rsid w:val="00123DC1"/>
    <w:rsid w:val="00124030"/>
    <w:rsid w:val="00124883"/>
    <w:rsid w:val="00124899"/>
    <w:rsid w:val="00124935"/>
    <w:rsid w:val="001249FA"/>
    <w:rsid w:val="0012505D"/>
    <w:rsid w:val="0012577D"/>
    <w:rsid w:val="00125AB5"/>
    <w:rsid w:val="00125B60"/>
    <w:rsid w:val="00125C24"/>
    <w:rsid w:val="001266B0"/>
    <w:rsid w:val="0012695E"/>
    <w:rsid w:val="00127029"/>
    <w:rsid w:val="00127108"/>
    <w:rsid w:val="001276AF"/>
    <w:rsid w:val="00127F02"/>
    <w:rsid w:val="00130348"/>
    <w:rsid w:val="00130867"/>
    <w:rsid w:val="001308D5"/>
    <w:rsid w:val="00130912"/>
    <w:rsid w:val="00131087"/>
    <w:rsid w:val="00131771"/>
    <w:rsid w:val="00131E2D"/>
    <w:rsid w:val="0013230C"/>
    <w:rsid w:val="001323DE"/>
    <w:rsid w:val="001328CB"/>
    <w:rsid w:val="00132995"/>
    <w:rsid w:val="00132C53"/>
    <w:rsid w:val="00132C6D"/>
    <w:rsid w:val="00132F08"/>
    <w:rsid w:val="00133221"/>
    <w:rsid w:val="001332BA"/>
    <w:rsid w:val="0013380A"/>
    <w:rsid w:val="00133BE8"/>
    <w:rsid w:val="001341DE"/>
    <w:rsid w:val="00134240"/>
    <w:rsid w:val="00134A75"/>
    <w:rsid w:val="00135139"/>
    <w:rsid w:val="001354BC"/>
    <w:rsid w:val="00135A0A"/>
    <w:rsid w:val="00136109"/>
    <w:rsid w:val="00136343"/>
    <w:rsid w:val="0013682F"/>
    <w:rsid w:val="00136BDC"/>
    <w:rsid w:val="001370DA"/>
    <w:rsid w:val="001374BE"/>
    <w:rsid w:val="0013752C"/>
    <w:rsid w:val="0013789E"/>
    <w:rsid w:val="00137A96"/>
    <w:rsid w:val="00137CEC"/>
    <w:rsid w:val="00137DB6"/>
    <w:rsid w:val="001400B5"/>
    <w:rsid w:val="001402FE"/>
    <w:rsid w:val="00140490"/>
    <w:rsid w:val="00141412"/>
    <w:rsid w:val="001414C7"/>
    <w:rsid w:val="00141578"/>
    <w:rsid w:val="00141621"/>
    <w:rsid w:val="00142858"/>
    <w:rsid w:val="001434B4"/>
    <w:rsid w:val="001437F1"/>
    <w:rsid w:val="001442DD"/>
    <w:rsid w:val="0014442C"/>
    <w:rsid w:val="001445BE"/>
    <w:rsid w:val="0014560A"/>
    <w:rsid w:val="0014572B"/>
    <w:rsid w:val="00145A21"/>
    <w:rsid w:val="00145DBC"/>
    <w:rsid w:val="00145FB3"/>
    <w:rsid w:val="001461E5"/>
    <w:rsid w:val="0014624D"/>
    <w:rsid w:val="0014625D"/>
    <w:rsid w:val="00146325"/>
    <w:rsid w:val="00146347"/>
    <w:rsid w:val="00146693"/>
    <w:rsid w:val="001467EC"/>
    <w:rsid w:val="001500B6"/>
    <w:rsid w:val="001500C9"/>
    <w:rsid w:val="00150588"/>
    <w:rsid w:val="001505F1"/>
    <w:rsid w:val="00150617"/>
    <w:rsid w:val="00150E12"/>
    <w:rsid w:val="0015109C"/>
    <w:rsid w:val="00151286"/>
    <w:rsid w:val="00151748"/>
    <w:rsid w:val="0015193F"/>
    <w:rsid w:val="00151A8C"/>
    <w:rsid w:val="00151C94"/>
    <w:rsid w:val="00151F6D"/>
    <w:rsid w:val="0015220B"/>
    <w:rsid w:val="00152815"/>
    <w:rsid w:val="00153164"/>
    <w:rsid w:val="001532D4"/>
    <w:rsid w:val="001534BE"/>
    <w:rsid w:val="00153794"/>
    <w:rsid w:val="001537B6"/>
    <w:rsid w:val="0015391C"/>
    <w:rsid w:val="0015396D"/>
    <w:rsid w:val="001539D8"/>
    <w:rsid w:val="001539E5"/>
    <w:rsid w:val="00153AA7"/>
    <w:rsid w:val="00153E83"/>
    <w:rsid w:val="00153FE8"/>
    <w:rsid w:val="001542D9"/>
    <w:rsid w:val="001542E5"/>
    <w:rsid w:val="00154335"/>
    <w:rsid w:val="001544AC"/>
    <w:rsid w:val="001545E1"/>
    <w:rsid w:val="00154740"/>
    <w:rsid w:val="001548AC"/>
    <w:rsid w:val="00154AF3"/>
    <w:rsid w:val="00154C34"/>
    <w:rsid w:val="00154DC9"/>
    <w:rsid w:val="00154DFF"/>
    <w:rsid w:val="0015538C"/>
    <w:rsid w:val="0015552A"/>
    <w:rsid w:val="00155579"/>
    <w:rsid w:val="00155628"/>
    <w:rsid w:val="001556F9"/>
    <w:rsid w:val="00155827"/>
    <w:rsid w:val="00155D15"/>
    <w:rsid w:val="0015606D"/>
    <w:rsid w:val="00156478"/>
    <w:rsid w:val="001564B4"/>
    <w:rsid w:val="001568FD"/>
    <w:rsid w:val="001569A2"/>
    <w:rsid w:val="001569E8"/>
    <w:rsid w:val="00156B1A"/>
    <w:rsid w:val="001571A6"/>
    <w:rsid w:val="001573C6"/>
    <w:rsid w:val="00157467"/>
    <w:rsid w:val="00157713"/>
    <w:rsid w:val="001579DF"/>
    <w:rsid w:val="00157B05"/>
    <w:rsid w:val="00157BC7"/>
    <w:rsid w:val="00160006"/>
    <w:rsid w:val="00160177"/>
    <w:rsid w:val="001603EC"/>
    <w:rsid w:val="00160703"/>
    <w:rsid w:val="00160798"/>
    <w:rsid w:val="00160ADB"/>
    <w:rsid w:val="00161690"/>
    <w:rsid w:val="001616F0"/>
    <w:rsid w:val="001619F7"/>
    <w:rsid w:val="00161DD5"/>
    <w:rsid w:val="0016201E"/>
    <w:rsid w:val="001623F1"/>
    <w:rsid w:val="00162919"/>
    <w:rsid w:val="00162CB6"/>
    <w:rsid w:val="00162FB1"/>
    <w:rsid w:val="001631DD"/>
    <w:rsid w:val="0016327F"/>
    <w:rsid w:val="0016328F"/>
    <w:rsid w:val="001633B2"/>
    <w:rsid w:val="00163415"/>
    <w:rsid w:val="00163470"/>
    <w:rsid w:val="00163636"/>
    <w:rsid w:val="001638FC"/>
    <w:rsid w:val="00163B5C"/>
    <w:rsid w:val="001645EF"/>
    <w:rsid w:val="00164681"/>
    <w:rsid w:val="0016483A"/>
    <w:rsid w:val="001648CE"/>
    <w:rsid w:val="001653FB"/>
    <w:rsid w:val="0016564A"/>
    <w:rsid w:val="00165980"/>
    <w:rsid w:val="001659AB"/>
    <w:rsid w:val="00165D54"/>
    <w:rsid w:val="0016630B"/>
    <w:rsid w:val="00166354"/>
    <w:rsid w:val="00166DC6"/>
    <w:rsid w:val="00166ECB"/>
    <w:rsid w:val="0016708F"/>
    <w:rsid w:val="0016769F"/>
    <w:rsid w:val="001676B8"/>
    <w:rsid w:val="001677A0"/>
    <w:rsid w:val="00167C1E"/>
    <w:rsid w:val="001708D6"/>
    <w:rsid w:val="00170A33"/>
    <w:rsid w:val="00170A55"/>
    <w:rsid w:val="00171237"/>
    <w:rsid w:val="00171705"/>
    <w:rsid w:val="0017172C"/>
    <w:rsid w:val="00171B56"/>
    <w:rsid w:val="00171C1D"/>
    <w:rsid w:val="0017204C"/>
    <w:rsid w:val="0017223B"/>
    <w:rsid w:val="00172432"/>
    <w:rsid w:val="00172720"/>
    <w:rsid w:val="00172CE4"/>
    <w:rsid w:val="00172F9F"/>
    <w:rsid w:val="001730D0"/>
    <w:rsid w:val="001739BC"/>
    <w:rsid w:val="00173E27"/>
    <w:rsid w:val="00174360"/>
    <w:rsid w:val="0017451A"/>
    <w:rsid w:val="00174599"/>
    <w:rsid w:val="001746EF"/>
    <w:rsid w:val="00174B15"/>
    <w:rsid w:val="00174E66"/>
    <w:rsid w:val="00174E82"/>
    <w:rsid w:val="00174F7A"/>
    <w:rsid w:val="00174FD3"/>
    <w:rsid w:val="00174FEE"/>
    <w:rsid w:val="001750D2"/>
    <w:rsid w:val="00175151"/>
    <w:rsid w:val="001751C7"/>
    <w:rsid w:val="001752E2"/>
    <w:rsid w:val="00175447"/>
    <w:rsid w:val="00175526"/>
    <w:rsid w:val="00175598"/>
    <w:rsid w:val="00175C65"/>
    <w:rsid w:val="0017616A"/>
    <w:rsid w:val="00176691"/>
    <w:rsid w:val="00176748"/>
    <w:rsid w:val="00176757"/>
    <w:rsid w:val="00176B88"/>
    <w:rsid w:val="00177180"/>
    <w:rsid w:val="0017721A"/>
    <w:rsid w:val="0017729B"/>
    <w:rsid w:val="001773B5"/>
    <w:rsid w:val="001773CD"/>
    <w:rsid w:val="0017753E"/>
    <w:rsid w:val="0017783B"/>
    <w:rsid w:val="00177EDA"/>
    <w:rsid w:val="001805CC"/>
    <w:rsid w:val="00180770"/>
    <w:rsid w:val="00180AD0"/>
    <w:rsid w:val="00180CD9"/>
    <w:rsid w:val="0018119C"/>
    <w:rsid w:val="0018156B"/>
    <w:rsid w:val="00181898"/>
    <w:rsid w:val="00181B5E"/>
    <w:rsid w:val="00181C6C"/>
    <w:rsid w:val="0018224D"/>
    <w:rsid w:val="00182388"/>
    <w:rsid w:val="001825B5"/>
    <w:rsid w:val="00182E0A"/>
    <w:rsid w:val="00183518"/>
    <w:rsid w:val="001835AD"/>
    <w:rsid w:val="00183909"/>
    <w:rsid w:val="001845F2"/>
    <w:rsid w:val="00184DCA"/>
    <w:rsid w:val="00184FB5"/>
    <w:rsid w:val="001853B5"/>
    <w:rsid w:val="001853C6"/>
    <w:rsid w:val="001853DA"/>
    <w:rsid w:val="0018590E"/>
    <w:rsid w:val="00186216"/>
    <w:rsid w:val="00186346"/>
    <w:rsid w:val="001863B2"/>
    <w:rsid w:val="001864A8"/>
    <w:rsid w:val="001867A6"/>
    <w:rsid w:val="00186864"/>
    <w:rsid w:val="00186A3C"/>
    <w:rsid w:val="00186D73"/>
    <w:rsid w:val="00186F37"/>
    <w:rsid w:val="0018727E"/>
    <w:rsid w:val="00187282"/>
    <w:rsid w:val="001872A6"/>
    <w:rsid w:val="0018736D"/>
    <w:rsid w:val="00187376"/>
    <w:rsid w:val="00187463"/>
    <w:rsid w:val="0018783F"/>
    <w:rsid w:val="0018798F"/>
    <w:rsid w:val="001879B3"/>
    <w:rsid w:val="00187E1B"/>
    <w:rsid w:val="0019018F"/>
    <w:rsid w:val="001909AF"/>
    <w:rsid w:val="00190B0A"/>
    <w:rsid w:val="00190CF8"/>
    <w:rsid w:val="001911DC"/>
    <w:rsid w:val="001916F1"/>
    <w:rsid w:val="00191FCC"/>
    <w:rsid w:val="0019205D"/>
    <w:rsid w:val="00192AB7"/>
    <w:rsid w:val="00192B01"/>
    <w:rsid w:val="00192CC1"/>
    <w:rsid w:val="00192D7A"/>
    <w:rsid w:val="00192DF6"/>
    <w:rsid w:val="00192EBA"/>
    <w:rsid w:val="00193358"/>
    <w:rsid w:val="001933F0"/>
    <w:rsid w:val="0019384B"/>
    <w:rsid w:val="00193C66"/>
    <w:rsid w:val="001941E5"/>
    <w:rsid w:val="001942E1"/>
    <w:rsid w:val="00194468"/>
    <w:rsid w:val="00194A62"/>
    <w:rsid w:val="00194C57"/>
    <w:rsid w:val="00194D0A"/>
    <w:rsid w:val="00194D99"/>
    <w:rsid w:val="00195034"/>
    <w:rsid w:val="00195055"/>
    <w:rsid w:val="001956CC"/>
    <w:rsid w:val="00195BA8"/>
    <w:rsid w:val="00195BEC"/>
    <w:rsid w:val="00196550"/>
    <w:rsid w:val="0019662F"/>
    <w:rsid w:val="00196880"/>
    <w:rsid w:val="001969CA"/>
    <w:rsid w:val="001969F7"/>
    <w:rsid w:val="0019717A"/>
    <w:rsid w:val="0019717E"/>
    <w:rsid w:val="001972F1"/>
    <w:rsid w:val="00197317"/>
    <w:rsid w:val="00197927"/>
    <w:rsid w:val="00197B6D"/>
    <w:rsid w:val="00197C30"/>
    <w:rsid w:val="00197CC2"/>
    <w:rsid w:val="001A09EE"/>
    <w:rsid w:val="001A0BAC"/>
    <w:rsid w:val="001A0BFF"/>
    <w:rsid w:val="001A0CEE"/>
    <w:rsid w:val="001A15A1"/>
    <w:rsid w:val="001A18C8"/>
    <w:rsid w:val="001A19D3"/>
    <w:rsid w:val="001A1B05"/>
    <w:rsid w:val="001A1BB6"/>
    <w:rsid w:val="001A257F"/>
    <w:rsid w:val="001A2713"/>
    <w:rsid w:val="001A2B5B"/>
    <w:rsid w:val="001A2E27"/>
    <w:rsid w:val="001A2E44"/>
    <w:rsid w:val="001A2F2F"/>
    <w:rsid w:val="001A3096"/>
    <w:rsid w:val="001A310E"/>
    <w:rsid w:val="001A393C"/>
    <w:rsid w:val="001A395D"/>
    <w:rsid w:val="001A39D3"/>
    <w:rsid w:val="001A3B4A"/>
    <w:rsid w:val="001A3C65"/>
    <w:rsid w:val="001A3E5A"/>
    <w:rsid w:val="001A3EF0"/>
    <w:rsid w:val="001A4016"/>
    <w:rsid w:val="001A4634"/>
    <w:rsid w:val="001A4C37"/>
    <w:rsid w:val="001A4E0E"/>
    <w:rsid w:val="001A5028"/>
    <w:rsid w:val="001A5574"/>
    <w:rsid w:val="001A557F"/>
    <w:rsid w:val="001A5846"/>
    <w:rsid w:val="001A590B"/>
    <w:rsid w:val="001A5A1A"/>
    <w:rsid w:val="001A5CD7"/>
    <w:rsid w:val="001A5CE7"/>
    <w:rsid w:val="001A62FB"/>
    <w:rsid w:val="001A673C"/>
    <w:rsid w:val="001A6DFC"/>
    <w:rsid w:val="001A6DFE"/>
    <w:rsid w:val="001A705B"/>
    <w:rsid w:val="001A7147"/>
    <w:rsid w:val="001A7368"/>
    <w:rsid w:val="001A754A"/>
    <w:rsid w:val="001A7740"/>
    <w:rsid w:val="001A7912"/>
    <w:rsid w:val="001A7ABD"/>
    <w:rsid w:val="001A7BE0"/>
    <w:rsid w:val="001A7C02"/>
    <w:rsid w:val="001B00F0"/>
    <w:rsid w:val="001B067F"/>
    <w:rsid w:val="001B06A7"/>
    <w:rsid w:val="001B0AB8"/>
    <w:rsid w:val="001B1517"/>
    <w:rsid w:val="001B19B4"/>
    <w:rsid w:val="001B1A8B"/>
    <w:rsid w:val="001B1AF7"/>
    <w:rsid w:val="001B1D4D"/>
    <w:rsid w:val="001B1D95"/>
    <w:rsid w:val="001B1F1F"/>
    <w:rsid w:val="001B21B3"/>
    <w:rsid w:val="001B263F"/>
    <w:rsid w:val="001B2714"/>
    <w:rsid w:val="001B2A36"/>
    <w:rsid w:val="001B2B1F"/>
    <w:rsid w:val="001B2D07"/>
    <w:rsid w:val="001B30BB"/>
    <w:rsid w:val="001B325A"/>
    <w:rsid w:val="001B3578"/>
    <w:rsid w:val="001B380C"/>
    <w:rsid w:val="001B3BFD"/>
    <w:rsid w:val="001B3C78"/>
    <w:rsid w:val="001B3F1E"/>
    <w:rsid w:val="001B4141"/>
    <w:rsid w:val="001B4159"/>
    <w:rsid w:val="001B41F7"/>
    <w:rsid w:val="001B4431"/>
    <w:rsid w:val="001B4848"/>
    <w:rsid w:val="001B48A9"/>
    <w:rsid w:val="001B4F18"/>
    <w:rsid w:val="001B4F50"/>
    <w:rsid w:val="001B5100"/>
    <w:rsid w:val="001B5136"/>
    <w:rsid w:val="001B55F8"/>
    <w:rsid w:val="001B565F"/>
    <w:rsid w:val="001B5B7E"/>
    <w:rsid w:val="001B5EAB"/>
    <w:rsid w:val="001B643F"/>
    <w:rsid w:val="001B6586"/>
    <w:rsid w:val="001B6A00"/>
    <w:rsid w:val="001B6D24"/>
    <w:rsid w:val="001B6D80"/>
    <w:rsid w:val="001B73F3"/>
    <w:rsid w:val="001B7590"/>
    <w:rsid w:val="001B771C"/>
    <w:rsid w:val="001B7B21"/>
    <w:rsid w:val="001B7BAA"/>
    <w:rsid w:val="001BC2CC"/>
    <w:rsid w:val="001C00CD"/>
    <w:rsid w:val="001C08C4"/>
    <w:rsid w:val="001C099B"/>
    <w:rsid w:val="001C0BCB"/>
    <w:rsid w:val="001C0CEE"/>
    <w:rsid w:val="001C123F"/>
    <w:rsid w:val="001C138A"/>
    <w:rsid w:val="001C15C4"/>
    <w:rsid w:val="001C1EB3"/>
    <w:rsid w:val="001C2989"/>
    <w:rsid w:val="001C2B97"/>
    <w:rsid w:val="001C2E54"/>
    <w:rsid w:val="001C3090"/>
    <w:rsid w:val="001C33CD"/>
    <w:rsid w:val="001C35BD"/>
    <w:rsid w:val="001C35DA"/>
    <w:rsid w:val="001C374E"/>
    <w:rsid w:val="001C3772"/>
    <w:rsid w:val="001C3821"/>
    <w:rsid w:val="001C3DCE"/>
    <w:rsid w:val="001C3E82"/>
    <w:rsid w:val="001C3FA6"/>
    <w:rsid w:val="001C4643"/>
    <w:rsid w:val="001C470B"/>
    <w:rsid w:val="001C4A52"/>
    <w:rsid w:val="001C4C63"/>
    <w:rsid w:val="001C521B"/>
    <w:rsid w:val="001C581B"/>
    <w:rsid w:val="001C5A52"/>
    <w:rsid w:val="001C5B11"/>
    <w:rsid w:val="001C6056"/>
    <w:rsid w:val="001C61C0"/>
    <w:rsid w:val="001C62C5"/>
    <w:rsid w:val="001C62EE"/>
    <w:rsid w:val="001C74C8"/>
    <w:rsid w:val="001C7863"/>
    <w:rsid w:val="001C7B5C"/>
    <w:rsid w:val="001C7B76"/>
    <w:rsid w:val="001C7D11"/>
    <w:rsid w:val="001D009B"/>
    <w:rsid w:val="001D00E2"/>
    <w:rsid w:val="001D0585"/>
    <w:rsid w:val="001D0866"/>
    <w:rsid w:val="001D0C63"/>
    <w:rsid w:val="001D0D46"/>
    <w:rsid w:val="001D0F36"/>
    <w:rsid w:val="001D0F56"/>
    <w:rsid w:val="001D11A0"/>
    <w:rsid w:val="001D13C9"/>
    <w:rsid w:val="001D162D"/>
    <w:rsid w:val="001D197F"/>
    <w:rsid w:val="001D1AB1"/>
    <w:rsid w:val="001D21C6"/>
    <w:rsid w:val="001D22F9"/>
    <w:rsid w:val="001D2753"/>
    <w:rsid w:val="001D29A3"/>
    <w:rsid w:val="001D3975"/>
    <w:rsid w:val="001D3AA4"/>
    <w:rsid w:val="001D40B9"/>
    <w:rsid w:val="001D434F"/>
    <w:rsid w:val="001D4695"/>
    <w:rsid w:val="001D47F9"/>
    <w:rsid w:val="001D4F7B"/>
    <w:rsid w:val="001D5327"/>
    <w:rsid w:val="001D5A05"/>
    <w:rsid w:val="001D5A16"/>
    <w:rsid w:val="001D5B66"/>
    <w:rsid w:val="001D626D"/>
    <w:rsid w:val="001D691F"/>
    <w:rsid w:val="001D706C"/>
    <w:rsid w:val="001D7377"/>
    <w:rsid w:val="001D76E8"/>
    <w:rsid w:val="001D7806"/>
    <w:rsid w:val="001E031C"/>
    <w:rsid w:val="001E0438"/>
    <w:rsid w:val="001E05B6"/>
    <w:rsid w:val="001E07E4"/>
    <w:rsid w:val="001E09D4"/>
    <w:rsid w:val="001E0B13"/>
    <w:rsid w:val="001E0D87"/>
    <w:rsid w:val="001E0E1C"/>
    <w:rsid w:val="001E122C"/>
    <w:rsid w:val="001E1564"/>
    <w:rsid w:val="001E19EC"/>
    <w:rsid w:val="001E1DC2"/>
    <w:rsid w:val="001E1E5A"/>
    <w:rsid w:val="001E1E9B"/>
    <w:rsid w:val="001E27DB"/>
    <w:rsid w:val="001E29C9"/>
    <w:rsid w:val="001E29EE"/>
    <w:rsid w:val="001E2E72"/>
    <w:rsid w:val="001E3403"/>
    <w:rsid w:val="001E3428"/>
    <w:rsid w:val="001E3532"/>
    <w:rsid w:val="001E377C"/>
    <w:rsid w:val="001E3ABA"/>
    <w:rsid w:val="001E3C43"/>
    <w:rsid w:val="001E3EF8"/>
    <w:rsid w:val="001E4B04"/>
    <w:rsid w:val="001E4CC7"/>
    <w:rsid w:val="001E51AB"/>
    <w:rsid w:val="001E5399"/>
    <w:rsid w:val="001E53A3"/>
    <w:rsid w:val="001E5477"/>
    <w:rsid w:val="001E5984"/>
    <w:rsid w:val="001E5DB0"/>
    <w:rsid w:val="001E610F"/>
    <w:rsid w:val="001E61F0"/>
    <w:rsid w:val="001E64F1"/>
    <w:rsid w:val="001E6A78"/>
    <w:rsid w:val="001E6B17"/>
    <w:rsid w:val="001E6B1B"/>
    <w:rsid w:val="001E6DA8"/>
    <w:rsid w:val="001E6E48"/>
    <w:rsid w:val="001E6F0F"/>
    <w:rsid w:val="001E7AD6"/>
    <w:rsid w:val="001E7F15"/>
    <w:rsid w:val="001F0128"/>
    <w:rsid w:val="001F01F9"/>
    <w:rsid w:val="001F0496"/>
    <w:rsid w:val="001F06CC"/>
    <w:rsid w:val="001F1577"/>
    <w:rsid w:val="001F15AD"/>
    <w:rsid w:val="001F19F3"/>
    <w:rsid w:val="001F287A"/>
    <w:rsid w:val="001F2DA2"/>
    <w:rsid w:val="001F30BC"/>
    <w:rsid w:val="001F31E7"/>
    <w:rsid w:val="001F3647"/>
    <w:rsid w:val="001F37D7"/>
    <w:rsid w:val="001F37FF"/>
    <w:rsid w:val="001F3AF6"/>
    <w:rsid w:val="001F3B43"/>
    <w:rsid w:val="001F3C2A"/>
    <w:rsid w:val="001F410D"/>
    <w:rsid w:val="001F43E9"/>
    <w:rsid w:val="001F461F"/>
    <w:rsid w:val="001F4D48"/>
    <w:rsid w:val="001F53DE"/>
    <w:rsid w:val="001F5519"/>
    <w:rsid w:val="001F5715"/>
    <w:rsid w:val="001F5E0F"/>
    <w:rsid w:val="001F5F02"/>
    <w:rsid w:val="001F6120"/>
    <w:rsid w:val="001F664B"/>
    <w:rsid w:val="001F6DF3"/>
    <w:rsid w:val="001F732C"/>
    <w:rsid w:val="001F77FA"/>
    <w:rsid w:val="001F79F9"/>
    <w:rsid w:val="001F7BB8"/>
    <w:rsid w:val="001F7CB5"/>
    <w:rsid w:val="002002DE"/>
    <w:rsid w:val="00200CD3"/>
    <w:rsid w:val="00200E55"/>
    <w:rsid w:val="00201059"/>
    <w:rsid w:val="0020143B"/>
    <w:rsid w:val="0020166F"/>
    <w:rsid w:val="00201697"/>
    <w:rsid w:val="00201993"/>
    <w:rsid w:val="00201FEB"/>
    <w:rsid w:val="0020283C"/>
    <w:rsid w:val="00202A13"/>
    <w:rsid w:val="002031C3"/>
    <w:rsid w:val="002033BE"/>
    <w:rsid w:val="00203CF6"/>
    <w:rsid w:val="00204593"/>
    <w:rsid w:val="002049A3"/>
    <w:rsid w:val="00204A9B"/>
    <w:rsid w:val="00204AC8"/>
    <w:rsid w:val="00204AF2"/>
    <w:rsid w:val="00204C9B"/>
    <w:rsid w:val="00204D76"/>
    <w:rsid w:val="00204E49"/>
    <w:rsid w:val="0020551C"/>
    <w:rsid w:val="0020588D"/>
    <w:rsid w:val="0020593B"/>
    <w:rsid w:val="002059B7"/>
    <w:rsid w:val="00205B0F"/>
    <w:rsid w:val="00205DA0"/>
    <w:rsid w:val="00206071"/>
    <w:rsid w:val="0020637A"/>
    <w:rsid w:val="002064A9"/>
    <w:rsid w:val="002064AD"/>
    <w:rsid w:val="0020652B"/>
    <w:rsid w:val="002065F6"/>
    <w:rsid w:val="00206DC6"/>
    <w:rsid w:val="002077BD"/>
    <w:rsid w:val="0020783B"/>
    <w:rsid w:val="00207F86"/>
    <w:rsid w:val="002104EC"/>
    <w:rsid w:val="002104F8"/>
    <w:rsid w:val="00210516"/>
    <w:rsid w:val="002106E5"/>
    <w:rsid w:val="0021072E"/>
    <w:rsid w:val="00210836"/>
    <w:rsid w:val="0021084D"/>
    <w:rsid w:val="00210F5E"/>
    <w:rsid w:val="00211006"/>
    <w:rsid w:val="002116D9"/>
    <w:rsid w:val="00211D5D"/>
    <w:rsid w:val="00211E23"/>
    <w:rsid w:val="0021218F"/>
    <w:rsid w:val="00212657"/>
    <w:rsid w:val="00213124"/>
    <w:rsid w:val="002132C7"/>
    <w:rsid w:val="00213753"/>
    <w:rsid w:val="00213A26"/>
    <w:rsid w:val="00213B26"/>
    <w:rsid w:val="00213BF6"/>
    <w:rsid w:val="00213D3C"/>
    <w:rsid w:val="00213D47"/>
    <w:rsid w:val="00214071"/>
    <w:rsid w:val="00214588"/>
    <w:rsid w:val="0021458A"/>
    <w:rsid w:val="00214986"/>
    <w:rsid w:val="00214FEC"/>
    <w:rsid w:val="00215096"/>
    <w:rsid w:val="00215416"/>
    <w:rsid w:val="00215522"/>
    <w:rsid w:val="00215A3A"/>
    <w:rsid w:val="00215AED"/>
    <w:rsid w:val="00215C22"/>
    <w:rsid w:val="00215EAB"/>
    <w:rsid w:val="00215F10"/>
    <w:rsid w:val="0021654C"/>
    <w:rsid w:val="002165BB"/>
    <w:rsid w:val="002165F6"/>
    <w:rsid w:val="00216BCA"/>
    <w:rsid w:val="00216E1F"/>
    <w:rsid w:val="00216E4C"/>
    <w:rsid w:val="0021725B"/>
    <w:rsid w:val="002173F0"/>
    <w:rsid w:val="00217662"/>
    <w:rsid w:val="002176A6"/>
    <w:rsid w:val="00217892"/>
    <w:rsid w:val="002178DC"/>
    <w:rsid w:val="002179B1"/>
    <w:rsid w:val="00217B5D"/>
    <w:rsid w:val="0022051B"/>
    <w:rsid w:val="002205A8"/>
    <w:rsid w:val="002205F4"/>
    <w:rsid w:val="002208DA"/>
    <w:rsid w:val="002208DC"/>
    <w:rsid w:val="00220904"/>
    <w:rsid w:val="00220AC8"/>
    <w:rsid w:val="00220B4C"/>
    <w:rsid w:val="00220B81"/>
    <w:rsid w:val="00220C94"/>
    <w:rsid w:val="00220F03"/>
    <w:rsid w:val="00221439"/>
    <w:rsid w:val="002216B8"/>
    <w:rsid w:val="00221908"/>
    <w:rsid w:val="00221E47"/>
    <w:rsid w:val="0022236C"/>
    <w:rsid w:val="0022254E"/>
    <w:rsid w:val="0022265F"/>
    <w:rsid w:val="002226E2"/>
    <w:rsid w:val="002227D4"/>
    <w:rsid w:val="002228B9"/>
    <w:rsid w:val="002229FA"/>
    <w:rsid w:val="00222BBF"/>
    <w:rsid w:val="00222D37"/>
    <w:rsid w:val="00222F08"/>
    <w:rsid w:val="00223874"/>
    <w:rsid w:val="00223C0F"/>
    <w:rsid w:val="00223C4A"/>
    <w:rsid w:val="0022400B"/>
    <w:rsid w:val="00224775"/>
    <w:rsid w:val="00224A82"/>
    <w:rsid w:val="00224C9D"/>
    <w:rsid w:val="002250D4"/>
    <w:rsid w:val="0022510F"/>
    <w:rsid w:val="00225259"/>
    <w:rsid w:val="002256B2"/>
    <w:rsid w:val="00225907"/>
    <w:rsid w:val="00225BF4"/>
    <w:rsid w:val="00225D5F"/>
    <w:rsid w:val="00225DE6"/>
    <w:rsid w:val="00225F82"/>
    <w:rsid w:val="00226195"/>
    <w:rsid w:val="00226221"/>
    <w:rsid w:val="002265DF"/>
    <w:rsid w:val="0022661A"/>
    <w:rsid w:val="00226D50"/>
    <w:rsid w:val="00226FE5"/>
    <w:rsid w:val="00227315"/>
    <w:rsid w:val="00227365"/>
    <w:rsid w:val="002276B3"/>
    <w:rsid w:val="002279A0"/>
    <w:rsid w:val="00227A0E"/>
    <w:rsid w:val="00227A3E"/>
    <w:rsid w:val="00227A74"/>
    <w:rsid w:val="00227AE4"/>
    <w:rsid w:val="00227CF3"/>
    <w:rsid w:val="00227E48"/>
    <w:rsid w:val="00227F3B"/>
    <w:rsid w:val="00227F6E"/>
    <w:rsid w:val="00227F83"/>
    <w:rsid w:val="00230215"/>
    <w:rsid w:val="00230693"/>
    <w:rsid w:val="00230B8E"/>
    <w:rsid w:val="00230BC1"/>
    <w:rsid w:val="00230ED8"/>
    <w:rsid w:val="0023102C"/>
    <w:rsid w:val="0023136C"/>
    <w:rsid w:val="00231415"/>
    <w:rsid w:val="00231B34"/>
    <w:rsid w:val="00231B61"/>
    <w:rsid w:val="00231EB4"/>
    <w:rsid w:val="002321D3"/>
    <w:rsid w:val="00232260"/>
    <w:rsid w:val="0023296A"/>
    <w:rsid w:val="00232D81"/>
    <w:rsid w:val="00232DDC"/>
    <w:rsid w:val="00232E07"/>
    <w:rsid w:val="00232E36"/>
    <w:rsid w:val="00232E9C"/>
    <w:rsid w:val="0023375E"/>
    <w:rsid w:val="002339A7"/>
    <w:rsid w:val="002339C0"/>
    <w:rsid w:val="00233CDD"/>
    <w:rsid w:val="00233EDA"/>
    <w:rsid w:val="00234060"/>
    <w:rsid w:val="00234122"/>
    <w:rsid w:val="002342E4"/>
    <w:rsid w:val="0023468A"/>
    <w:rsid w:val="00234AF5"/>
    <w:rsid w:val="00234CB1"/>
    <w:rsid w:val="00234D08"/>
    <w:rsid w:val="00234D10"/>
    <w:rsid w:val="00234D53"/>
    <w:rsid w:val="00234FDA"/>
    <w:rsid w:val="00235239"/>
    <w:rsid w:val="00235BC7"/>
    <w:rsid w:val="00235C7E"/>
    <w:rsid w:val="00235CA0"/>
    <w:rsid w:val="00235F56"/>
    <w:rsid w:val="002360FA"/>
    <w:rsid w:val="00236186"/>
    <w:rsid w:val="00236305"/>
    <w:rsid w:val="00236400"/>
    <w:rsid w:val="00236CEE"/>
    <w:rsid w:val="002376A8"/>
    <w:rsid w:val="002400FA"/>
    <w:rsid w:val="00240267"/>
    <w:rsid w:val="002403E0"/>
    <w:rsid w:val="0024056D"/>
    <w:rsid w:val="002406CC"/>
    <w:rsid w:val="00240A59"/>
    <w:rsid w:val="00241000"/>
    <w:rsid w:val="002410E4"/>
    <w:rsid w:val="00241142"/>
    <w:rsid w:val="0024139F"/>
    <w:rsid w:val="00241F57"/>
    <w:rsid w:val="00242093"/>
    <w:rsid w:val="002422E9"/>
    <w:rsid w:val="0024308C"/>
    <w:rsid w:val="002433EE"/>
    <w:rsid w:val="00243C3F"/>
    <w:rsid w:val="00244104"/>
    <w:rsid w:val="00244739"/>
    <w:rsid w:val="00245088"/>
    <w:rsid w:val="0024512B"/>
    <w:rsid w:val="00245426"/>
    <w:rsid w:val="00245582"/>
    <w:rsid w:val="002456B0"/>
    <w:rsid w:val="002458C0"/>
    <w:rsid w:val="00245F24"/>
    <w:rsid w:val="0024600F"/>
    <w:rsid w:val="0024603C"/>
    <w:rsid w:val="002461A6"/>
    <w:rsid w:val="002461EC"/>
    <w:rsid w:val="002461FF"/>
    <w:rsid w:val="00246372"/>
    <w:rsid w:val="00246671"/>
    <w:rsid w:val="00246703"/>
    <w:rsid w:val="002469BE"/>
    <w:rsid w:val="00246C1F"/>
    <w:rsid w:val="00247293"/>
    <w:rsid w:val="0024742B"/>
    <w:rsid w:val="00247528"/>
    <w:rsid w:val="002475DE"/>
    <w:rsid w:val="00247CA2"/>
    <w:rsid w:val="00247DDC"/>
    <w:rsid w:val="00247EE5"/>
    <w:rsid w:val="00247F60"/>
    <w:rsid w:val="0025016E"/>
    <w:rsid w:val="002505C4"/>
    <w:rsid w:val="0025066F"/>
    <w:rsid w:val="00250995"/>
    <w:rsid w:val="00251087"/>
    <w:rsid w:val="00251332"/>
    <w:rsid w:val="0025146A"/>
    <w:rsid w:val="002516D5"/>
    <w:rsid w:val="00252467"/>
    <w:rsid w:val="002527DE"/>
    <w:rsid w:val="00252810"/>
    <w:rsid w:val="002529FA"/>
    <w:rsid w:val="00252AD9"/>
    <w:rsid w:val="00252B87"/>
    <w:rsid w:val="00252CFF"/>
    <w:rsid w:val="00252D85"/>
    <w:rsid w:val="00252FD6"/>
    <w:rsid w:val="0025307E"/>
    <w:rsid w:val="002534B6"/>
    <w:rsid w:val="00253C5F"/>
    <w:rsid w:val="002548CA"/>
    <w:rsid w:val="002548EA"/>
    <w:rsid w:val="00254C4C"/>
    <w:rsid w:val="00254EE3"/>
    <w:rsid w:val="002550C6"/>
    <w:rsid w:val="002550D1"/>
    <w:rsid w:val="00255263"/>
    <w:rsid w:val="002552AB"/>
    <w:rsid w:val="00255896"/>
    <w:rsid w:val="002559A8"/>
    <w:rsid w:val="00255E17"/>
    <w:rsid w:val="00256116"/>
    <w:rsid w:val="0025629D"/>
    <w:rsid w:val="002564D6"/>
    <w:rsid w:val="00256A18"/>
    <w:rsid w:val="00256D53"/>
    <w:rsid w:val="00257078"/>
    <w:rsid w:val="00257346"/>
    <w:rsid w:val="0025741D"/>
    <w:rsid w:val="00257449"/>
    <w:rsid w:val="0025792D"/>
    <w:rsid w:val="00257A76"/>
    <w:rsid w:val="00257B58"/>
    <w:rsid w:val="00257CD0"/>
    <w:rsid w:val="002600E5"/>
    <w:rsid w:val="002603F5"/>
    <w:rsid w:val="002605AB"/>
    <w:rsid w:val="00260873"/>
    <w:rsid w:val="00260BAD"/>
    <w:rsid w:val="00260F6C"/>
    <w:rsid w:val="0026110A"/>
    <w:rsid w:val="00261522"/>
    <w:rsid w:val="00261F20"/>
    <w:rsid w:val="0026229F"/>
    <w:rsid w:val="0026249C"/>
    <w:rsid w:val="00262904"/>
    <w:rsid w:val="00262A1C"/>
    <w:rsid w:val="00262C67"/>
    <w:rsid w:val="0026337B"/>
    <w:rsid w:val="00263463"/>
    <w:rsid w:val="00263890"/>
    <w:rsid w:val="0026495C"/>
    <w:rsid w:val="00264A27"/>
    <w:rsid w:val="00264C56"/>
    <w:rsid w:val="002655B7"/>
    <w:rsid w:val="002658DD"/>
    <w:rsid w:val="00265938"/>
    <w:rsid w:val="00265C68"/>
    <w:rsid w:val="00265E57"/>
    <w:rsid w:val="002662DD"/>
    <w:rsid w:val="00266320"/>
    <w:rsid w:val="00266AFB"/>
    <w:rsid w:val="00266CDA"/>
    <w:rsid w:val="00266F95"/>
    <w:rsid w:val="0026711C"/>
    <w:rsid w:val="00267170"/>
    <w:rsid w:val="0026774D"/>
    <w:rsid w:val="002677DD"/>
    <w:rsid w:val="00267D3B"/>
    <w:rsid w:val="002700C8"/>
    <w:rsid w:val="0027023C"/>
    <w:rsid w:val="00270387"/>
    <w:rsid w:val="0027118A"/>
    <w:rsid w:val="002718F2"/>
    <w:rsid w:val="00271D04"/>
    <w:rsid w:val="00272036"/>
    <w:rsid w:val="0027212F"/>
    <w:rsid w:val="0027222F"/>
    <w:rsid w:val="00272684"/>
    <w:rsid w:val="002729C1"/>
    <w:rsid w:val="00272C54"/>
    <w:rsid w:val="00273110"/>
    <w:rsid w:val="00273326"/>
    <w:rsid w:val="0027386C"/>
    <w:rsid w:val="002738DE"/>
    <w:rsid w:val="00273B02"/>
    <w:rsid w:val="00273CA4"/>
    <w:rsid w:val="00273EB5"/>
    <w:rsid w:val="002749D5"/>
    <w:rsid w:val="00274D24"/>
    <w:rsid w:val="00275049"/>
    <w:rsid w:val="002750AE"/>
    <w:rsid w:val="002750DA"/>
    <w:rsid w:val="002758DF"/>
    <w:rsid w:val="00275A9F"/>
    <w:rsid w:val="00275D3F"/>
    <w:rsid w:val="00276114"/>
    <w:rsid w:val="00276382"/>
    <w:rsid w:val="0027679C"/>
    <w:rsid w:val="00276858"/>
    <w:rsid w:val="0027759F"/>
    <w:rsid w:val="002775FD"/>
    <w:rsid w:val="002778CF"/>
    <w:rsid w:val="002779CA"/>
    <w:rsid w:val="00277CDA"/>
    <w:rsid w:val="00280546"/>
    <w:rsid w:val="002805F7"/>
    <w:rsid w:val="002806B6"/>
    <w:rsid w:val="002808E2"/>
    <w:rsid w:val="002808FC"/>
    <w:rsid w:val="00280978"/>
    <w:rsid w:val="00280AE6"/>
    <w:rsid w:val="00280BA7"/>
    <w:rsid w:val="00280DE6"/>
    <w:rsid w:val="00280F31"/>
    <w:rsid w:val="0028142E"/>
    <w:rsid w:val="0028143C"/>
    <w:rsid w:val="0028157D"/>
    <w:rsid w:val="0028162C"/>
    <w:rsid w:val="0028162F"/>
    <w:rsid w:val="00281E6F"/>
    <w:rsid w:val="0028248D"/>
    <w:rsid w:val="00282503"/>
    <w:rsid w:val="0028282B"/>
    <w:rsid w:val="00282836"/>
    <w:rsid w:val="00282931"/>
    <w:rsid w:val="00282D15"/>
    <w:rsid w:val="00282D9D"/>
    <w:rsid w:val="00283552"/>
    <w:rsid w:val="0028394C"/>
    <w:rsid w:val="00283A59"/>
    <w:rsid w:val="00283E5D"/>
    <w:rsid w:val="00283FBB"/>
    <w:rsid w:val="002843D2"/>
    <w:rsid w:val="0028440E"/>
    <w:rsid w:val="002848EA"/>
    <w:rsid w:val="00284904"/>
    <w:rsid w:val="00284A94"/>
    <w:rsid w:val="00284BA9"/>
    <w:rsid w:val="00284D63"/>
    <w:rsid w:val="00284FB2"/>
    <w:rsid w:val="00285980"/>
    <w:rsid w:val="00285BFB"/>
    <w:rsid w:val="00286082"/>
    <w:rsid w:val="002862B3"/>
    <w:rsid w:val="002867E7"/>
    <w:rsid w:val="002869BB"/>
    <w:rsid w:val="00286D3A"/>
    <w:rsid w:val="00286E77"/>
    <w:rsid w:val="002871BE"/>
    <w:rsid w:val="00287CF1"/>
    <w:rsid w:val="00287D2D"/>
    <w:rsid w:val="002905A4"/>
    <w:rsid w:val="00291684"/>
    <w:rsid w:val="002918C4"/>
    <w:rsid w:val="002918DF"/>
    <w:rsid w:val="00291C13"/>
    <w:rsid w:val="00291D42"/>
    <w:rsid w:val="00292141"/>
    <w:rsid w:val="00292470"/>
    <w:rsid w:val="002924CA"/>
    <w:rsid w:val="002929C1"/>
    <w:rsid w:val="00292B06"/>
    <w:rsid w:val="00292CCE"/>
    <w:rsid w:val="00292DDD"/>
    <w:rsid w:val="00293074"/>
    <w:rsid w:val="00293642"/>
    <w:rsid w:val="00293657"/>
    <w:rsid w:val="002937B4"/>
    <w:rsid w:val="0029381F"/>
    <w:rsid w:val="00293BB8"/>
    <w:rsid w:val="002943C2"/>
    <w:rsid w:val="00294AF8"/>
    <w:rsid w:val="00294D78"/>
    <w:rsid w:val="00295118"/>
    <w:rsid w:val="002955AD"/>
    <w:rsid w:val="00295AC0"/>
    <w:rsid w:val="00295B95"/>
    <w:rsid w:val="00295CAF"/>
    <w:rsid w:val="00295E7B"/>
    <w:rsid w:val="00295EA5"/>
    <w:rsid w:val="002961B3"/>
    <w:rsid w:val="002961E2"/>
    <w:rsid w:val="00296652"/>
    <w:rsid w:val="002966FC"/>
    <w:rsid w:val="00296A4F"/>
    <w:rsid w:val="002973B9"/>
    <w:rsid w:val="00297871"/>
    <w:rsid w:val="00297895"/>
    <w:rsid w:val="002978DA"/>
    <w:rsid w:val="00297B46"/>
    <w:rsid w:val="00297C1A"/>
    <w:rsid w:val="00297F9C"/>
    <w:rsid w:val="002A0019"/>
    <w:rsid w:val="002A026A"/>
    <w:rsid w:val="002A029D"/>
    <w:rsid w:val="002A095B"/>
    <w:rsid w:val="002A0FFA"/>
    <w:rsid w:val="002A126B"/>
    <w:rsid w:val="002A19D6"/>
    <w:rsid w:val="002A1A98"/>
    <w:rsid w:val="002A1D35"/>
    <w:rsid w:val="002A2034"/>
    <w:rsid w:val="002A2619"/>
    <w:rsid w:val="002A2A6D"/>
    <w:rsid w:val="002A3DFC"/>
    <w:rsid w:val="002A414B"/>
    <w:rsid w:val="002A421F"/>
    <w:rsid w:val="002A4554"/>
    <w:rsid w:val="002A4D3A"/>
    <w:rsid w:val="002A536D"/>
    <w:rsid w:val="002A55CD"/>
    <w:rsid w:val="002A5AA7"/>
    <w:rsid w:val="002A5BDF"/>
    <w:rsid w:val="002A5CF4"/>
    <w:rsid w:val="002A641F"/>
    <w:rsid w:val="002A682C"/>
    <w:rsid w:val="002A69FD"/>
    <w:rsid w:val="002A6AFB"/>
    <w:rsid w:val="002A6D89"/>
    <w:rsid w:val="002A750A"/>
    <w:rsid w:val="002A761A"/>
    <w:rsid w:val="002A76B0"/>
    <w:rsid w:val="002A779B"/>
    <w:rsid w:val="002A77FA"/>
    <w:rsid w:val="002A7925"/>
    <w:rsid w:val="002A7E75"/>
    <w:rsid w:val="002A7F5D"/>
    <w:rsid w:val="002B05E4"/>
    <w:rsid w:val="002B0A10"/>
    <w:rsid w:val="002B0A3F"/>
    <w:rsid w:val="002B0F73"/>
    <w:rsid w:val="002B105C"/>
    <w:rsid w:val="002B16C3"/>
    <w:rsid w:val="002B1CE4"/>
    <w:rsid w:val="002B1D0A"/>
    <w:rsid w:val="002B1F2C"/>
    <w:rsid w:val="002B1F47"/>
    <w:rsid w:val="002B208C"/>
    <w:rsid w:val="002B20E0"/>
    <w:rsid w:val="002B27BD"/>
    <w:rsid w:val="002B31F4"/>
    <w:rsid w:val="002B3528"/>
    <w:rsid w:val="002B3B52"/>
    <w:rsid w:val="002B3CAD"/>
    <w:rsid w:val="002B3E6D"/>
    <w:rsid w:val="002B40D2"/>
    <w:rsid w:val="002B4626"/>
    <w:rsid w:val="002B46A2"/>
    <w:rsid w:val="002B48DC"/>
    <w:rsid w:val="002B4A69"/>
    <w:rsid w:val="002B5277"/>
    <w:rsid w:val="002B5308"/>
    <w:rsid w:val="002B59EE"/>
    <w:rsid w:val="002B5D06"/>
    <w:rsid w:val="002B664C"/>
    <w:rsid w:val="002B6943"/>
    <w:rsid w:val="002B6E9D"/>
    <w:rsid w:val="002B721A"/>
    <w:rsid w:val="002B7444"/>
    <w:rsid w:val="002B76FC"/>
    <w:rsid w:val="002B7A42"/>
    <w:rsid w:val="002B7BFC"/>
    <w:rsid w:val="002B7D80"/>
    <w:rsid w:val="002B7F95"/>
    <w:rsid w:val="002C025C"/>
    <w:rsid w:val="002C0279"/>
    <w:rsid w:val="002C0822"/>
    <w:rsid w:val="002C0DA9"/>
    <w:rsid w:val="002C119F"/>
    <w:rsid w:val="002C12F6"/>
    <w:rsid w:val="002C14FB"/>
    <w:rsid w:val="002C164D"/>
    <w:rsid w:val="002C1F29"/>
    <w:rsid w:val="002C2122"/>
    <w:rsid w:val="002C212D"/>
    <w:rsid w:val="002C22BE"/>
    <w:rsid w:val="002C233A"/>
    <w:rsid w:val="002C2949"/>
    <w:rsid w:val="002C2ACE"/>
    <w:rsid w:val="002C2B14"/>
    <w:rsid w:val="002C2B19"/>
    <w:rsid w:val="002C3265"/>
    <w:rsid w:val="002C3D07"/>
    <w:rsid w:val="002C3EA5"/>
    <w:rsid w:val="002C4177"/>
    <w:rsid w:val="002C43DB"/>
    <w:rsid w:val="002C4440"/>
    <w:rsid w:val="002C445E"/>
    <w:rsid w:val="002C492B"/>
    <w:rsid w:val="002C4C2B"/>
    <w:rsid w:val="002C4C9E"/>
    <w:rsid w:val="002C4DB8"/>
    <w:rsid w:val="002C518E"/>
    <w:rsid w:val="002C53D3"/>
    <w:rsid w:val="002C5988"/>
    <w:rsid w:val="002C6412"/>
    <w:rsid w:val="002C684F"/>
    <w:rsid w:val="002C6FDD"/>
    <w:rsid w:val="002C701C"/>
    <w:rsid w:val="002C759D"/>
    <w:rsid w:val="002C774A"/>
    <w:rsid w:val="002C789D"/>
    <w:rsid w:val="002C7A21"/>
    <w:rsid w:val="002C7F58"/>
    <w:rsid w:val="002D010C"/>
    <w:rsid w:val="002D016F"/>
    <w:rsid w:val="002D0CB4"/>
    <w:rsid w:val="002D10C4"/>
    <w:rsid w:val="002D10CC"/>
    <w:rsid w:val="002D1792"/>
    <w:rsid w:val="002D17F4"/>
    <w:rsid w:val="002D180C"/>
    <w:rsid w:val="002D1822"/>
    <w:rsid w:val="002D1B5E"/>
    <w:rsid w:val="002D1C3A"/>
    <w:rsid w:val="002D1D49"/>
    <w:rsid w:val="002D1F3F"/>
    <w:rsid w:val="002D2055"/>
    <w:rsid w:val="002D24F7"/>
    <w:rsid w:val="002D2BFC"/>
    <w:rsid w:val="002D2D35"/>
    <w:rsid w:val="002D2F77"/>
    <w:rsid w:val="002D2FCD"/>
    <w:rsid w:val="002D30F2"/>
    <w:rsid w:val="002D3C2B"/>
    <w:rsid w:val="002D3F92"/>
    <w:rsid w:val="002D4051"/>
    <w:rsid w:val="002D45AB"/>
    <w:rsid w:val="002D479E"/>
    <w:rsid w:val="002D481A"/>
    <w:rsid w:val="002D4BC2"/>
    <w:rsid w:val="002D581A"/>
    <w:rsid w:val="002D586D"/>
    <w:rsid w:val="002D587C"/>
    <w:rsid w:val="002D58D9"/>
    <w:rsid w:val="002D598A"/>
    <w:rsid w:val="002D62EA"/>
    <w:rsid w:val="002D6EB7"/>
    <w:rsid w:val="002D70DA"/>
    <w:rsid w:val="002D7162"/>
    <w:rsid w:val="002E0414"/>
    <w:rsid w:val="002E0736"/>
    <w:rsid w:val="002E10D4"/>
    <w:rsid w:val="002E195A"/>
    <w:rsid w:val="002E1C0F"/>
    <w:rsid w:val="002E1C55"/>
    <w:rsid w:val="002E1E7A"/>
    <w:rsid w:val="002E273D"/>
    <w:rsid w:val="002E349B"/>
    <w:rsid w:val="002E376C"/>
    <w:rsid w:val="002E37B5"/>
    <w:rsid w:val="002E3835"/>
    <w:rsid w:val="002E3AFF"/>
    <w:rsid w:val="002E3B11"/>
    <w:rsid w:val="002E3BF6"/>
    <w:rsid w:val="002E4036"/>
    <w:rsid w:val="002E4072"/>
    <w:rsid w:val="002E4177"/>
    <w:rsid w:val="002E4479"/>
    <w:rsid w:val="002E4934"/>
    <w:rsid w:val="002E4B90"/>
    <w:rsid w:val="002E4BDF"/>
    <w:rsid w:val="002E4CE4"/>
    <w:rsid w:val="002E53DB"/>
    <w:rsid w:val="002E55B7"/>
    <w:rsid w:val="002E5945"/>
    <w:rsid w:val="002E5E69"/>
    <w:rsid w:val="002E6487"/>
    <w:rsid w:val="002E64CF"/>
    <w:rsid w:val="002E65D8"/>
    <w:rsid w:val="002E68B0"/>
    <w:rsid w:val="002E6BF8"/>
    <w:rsid w:val="002E702B"/>
    <w:rsid w:val="002E7129"/>
    <w:rsid w:val="002E759F"/>
    <w:rsid w:val="002E7633"/>
    <w:rsid w:val="002E7850"/>
    <w:rsid w:val="002E78AA"/>
    <w:rsid w:val="002E78EF"/>
    <w:rsid w:val="002E7939"/>
    <w:rsid w:val="002E7988"/>
    <w:rsid w:val="002E7DC2"/>
    <w:rsid w:val="002E7E30"/>
    <w:rsid w:val="002E7E90"/>
    <w:rsid w:val="002E7F45"/>
    <w:rsid w:val="002F0032"/>
    <w:rsid w:val="002F022A"/>
    <w:rsid w:val="002F024C"/>
    <w:rsid w:val="002F0C88"/>
    <w:rsid w:val="002F0C9D"/>
    <w:rsid w:val="002F0D2A"/>
    <w:rsid w:val="002F0EAD"/>
    <w:rsid w:val="002F0FE2"/>
    <w:rsid w:val="002F15CB"/>
    <w:rsid w:val="002F1D36"/>
    <w:rsid w:val="002F20A7"/>
    <w:rsid w:val="002F20B5"/>
    <w:rsid w:val="002F250F"/>
    <w:rsid w:val="002F28FD"/>
    <w:rsid w:val="002F2B80"/>
    <w:rsid w:val="002F2BC5"/>
    <w:rsid w:val="002F2C09"/>
    <w:rsid w:val="002F2D8D"/>
    <w:rsid w:val="002F2F24"/>
    <w:rsid w:val="002F37DB"/>
    <w:rsid w:val="002F381A"/>
    <w:rsid w:val="002F3883"/>
    <w:rsid w:val="002F3950"/>
    <w:rsid w:val="002F3C59"/>
    <w:rsid w:val="002F4038"/>
    <w:rsid w:val="002F4246"/>
    <w:rsid w:val="002F42EC"/>
    <w:rsid w:val="002F48AB"/>
    <w:rsid w:val="002F51FB"/>
    <w:rsid w:val="002F52A5"/>
    <w:rsid w:val="002F581B"/>
    <w:rsid w:val="002F631F"/>
    <w:rsid w:val="002F67B3"/>
    <w:rsid w:val="002F6CEB"/>
    <w:rsid w:val="002F7150"/>
    <w:rsid w:val="002F719E"/>
    <w:rsid w:val="002F75A2"/>
    <w:rsid w:val="002F7705"/>
    <w:rsid w:val="002F7A13"/>
    <w:rsid w:val="002F7E17"/>
    <w:rsid w:val="0030034F"/>
    <w:rsid w:val="00300645"/>
    <w:rsid w:val="00300750"/>
    <w:rsid w:val="003007AF"/>
    <w:rsid w:val="00300B48"/>
    <w:rsid w:val="00300D16"/>
    <w:rsid w:val="00300F03"/>
    <w:rsid w:val="00301ABD"/>
    <w:rsid w:val="003024CF"/>
    <w:rsid w:val="0030279D"/>
    <w:rsid w:val="003027C9"/>
    <w:rsid w:val="003029DE"/>
    <w:rsid w:val="00303588"/>
    <w:rsid w:val="00303667"/>
    <w:rsid w:val="00303701"/>
    <w:rsid w:val="003040C1"/>
    <w:rsid w:val="0030419E"/>
    <w:rsid w:val="0030426E"/>
    <w:rsid w:val="003044B1"/>
    <w:rsid w:val="003045BE"/>
    <w:rsid w:val="00304659"/>
    <w:rsid w:val="00304926"/>
    <w:rsid w:val="00304A51"/>
    <w:rsid w:val="003054C7"/>
    <w:rsid w:val="003057E7"/>
    <w:rsid w:val="00305A55"/>
    <w:rsid w:val="00305BB9"/>
    <w:rsid w:val="00305BDA"/>
    <w:rsid w:val="00305D07"/>
    <w:rsid w:val="0030628B"/>
    <w:rsid w:val="003062DE"/>
    <w:rsid w:val="0030682E"/>
    <w:rsid w:val="00306B34"/>
    <w:rsid w:val="00306D6F"/>
    <w:rsid w:val="00306DCE"/>
    <w:rsid w:val="003071F7"/>
    <w:rsid w:val="00307A13"/>
    <w:rsid w:val="00307EF5"/>
    <w:rsid w:val="00310233"/>
    <w:rsid w:val="00310351"/>
    <w:rsid w:val="0031037F"/>
    <w:rsid w:val="00310C7B"/>
    <w:rsid w:val="00310C95"/>
    <w:rsid w:val="00310EB8"/>
    <w:rsid w:val="00310F3C"/>
    <w:rsid w:val="00311696"/>
    <w:rsid w:val="00311D95"/>
    <w:rsid w:val="00311DDC"/>
    <w:rsid w:val="00311FA8"/>
    <w:rsid w:val="00312083"/>
    <w:rsid w:val="00312331"/>
    <w:rsid w:val="00312534"/>
    <w:rsid w:val="00312E86"/>
    <w:rsid w:val="00313262"/>
    <w:rsid w:val="003134FE"/>
    <w:rsid w:val="00313BB0"/>
    <w:rsid w:val="0031409F"/>
    <w:rsid w:val="003148C5"/>
    <w:rsid w:val="00314A0C"/>
    <w:rsid w:val="00314EA1"/>
    <w:rsid w:val="003154C5"/>
    <w:rsid w:val="003154F8"/>
    <w:rsid w:val="003157DC"/>
    <w:rsid w:val="00315855"/>
    <w:rsid w:val="003158C6"/>
    <w:rsid w:val="00315A04"/>
    <w:rsid w:val="00315A06"/>
    <w:rsid w:val="00315A61"/>
    <w:rsid w:val="00315BB3"/>
    <w:rsid w:val="00315E34"/>
    <w:rsid w:val="00315EAA"/>
    <w:rsid w:val="003165D1"/>
    <w:rsid w:val="003165FB"/>
    <w:rsid w:val="003169FD"/>
    <w:rsid w:val="00316EF1"/>
    <w:rsid w:val="003171DB"/>
    <w:rsid w:val="003174E7"/>
    <w:rsid w:val="00317C0F"/>
    <w:rsid w:val="00317CFB"/>
    <w:rsid w:val="0032027F"/>
    <w:rsid w:val="00320543"/>
    <w:rsid w:val="00320609"/>
    <w:rsid w:val="0032071B"/>
    <w:rsid w:val="00320960"/>
    <w:rsid w:val="00320996"/>
    <w:rsid w:val="00320F63"/>
    <w:rsid w:val="003210BC"/>
    <w:rsid w:val="00321450"/>
    <w:rsid w:val="00321686"/>
    <w:rsid w:val="003218F5"/>
    <w:rsid w:val="00321911"/>
    <w:rsid w:val="00321A32"/>
    <w:rsid w:val="00321E51"/>
    <w:rsid w:val="0032218A"/>
    <w:rsid w:val="003228F2"/>
    <w:rsid w:val="0032293B"/>
    <w:rsid w:val="00324024"/>
    <w:rsid w:val="0032445A"/>
    <w:rsid w:val="003247A2"/>
    <w:rsid w:val="0032485D"/>
    <w:rsid w:val="00324B3C"/>
    <w:rsid w:val="00324EA8"/>
    <w:rsid w:val="003250B7"/>
    <w:rsid w:val="0032578B"/>
    <w:rsid w:val="003258CF"/>
    <w:rsid w:val="00325FD9"/>
    <w:rsid w:val="003263FD"/>
    <w:rsid w:val="0032684A"/>
    <w:rsid w:val="00326A68"/>
    <w:rsid w:val="00326ACE"/>
    <w:rsid w:val="00326E2C"/>
    <w:rsid w:val="0032731C"/>
    <w:rsid w:val="003273EF"/>
    <w:rsid w:val="00327B92"/>
    <w:rsid w:val="00327F64"/>
    <w:rsid w:val="003300B6"/>
    <w:rsid w:val="003301BF"/>
    <w:rsid w:val="00330233"/>
    <w:rsid w:val="00330642"/>
    <w:rsid w:val="00330A8F"/>
    <w:rsid w:val="00330AFC"/>
    <w:rsid w:val="003311CD"/>
    <w:rsid w:val="003314E9"/>
    <w:rsid w:val="00331994"/>
    <w:rsid w:val="003319D9"/>
    <w:rsid w:val="00331D3F"/>
    <w:rsid w:val="003321FE"/>
    <w:rsid w:val="00332447"/>
    <w:rsid w:val="003324F8"/>
    <w:rsid w:val="003325CC"/>
    <w:rsid w:val="00332671"/>
    <w:rsid w:val="00332D6A"/>
    <w:rsid w:val="00333184"/>
    <w:rsid w:val="00333404"/>
    <w:rsid w:val="003339F2"/>
    <w:rsid w:val="00333D21"/>
    <w:rsid w:val="003340ED"/>
    <w:rsid w:val="00334DB9"/>
    <w:rsid w:val="00334F16"/>
    <w:rsid w:val="00334F2D"/>
    <w:rsid w:val="003350CD"/>
    <w:rsid w:val="003351A8"/>
    <w:rsid w:val="003351F6"/>
    <w:rsid w:val="003354B5"/>
    <w:rsid w:val="00335665"/>
    <w:rsid w:val="00335714"/>
    <w:rsid w:val="003359C0"/>
    <w:rsid w:val="003359F9"/>
    <w:rsid w:val="00335A3C"/>
    <w:rsid w:val="0033640C"/>
    <w:rsid w:val="003368D8"/>
    <w:rsid w:val="00336AC7"/>
    <w:rsid w:val="00337147"/>
    <w:rsid w:val="00337327"/>
    <w:rsid w:val="0033777E"/>
    <w:rsid w:val="00337892"/>
    <w:rsid w:val="00337A5B"/>
    <w:rsid w:val="00337A5D"/>
    <w:rsid w:val="0034023A"/>
    <w:rsid w:val="00340404"/>
    <w:rsid w:val="003404C4"/>
    <w:rsid w:val="0034056A"/>
    <w:rsid w:val="00340817"/>
    <w:rsid w:val="00340887"/>
    <w:rsid w:val="00340B72"/>
    <w:rsid w:val="00340E86"/>
    <w:rsid w:val="00341097"/>
    <w:rsid w:val="003411C6"/>
    <w:rsid w:val="00341498"/>
    <w:rsid w:val="003417C5"/>
    <w:rsid w:val="00341C7B"/>
    <w:rsid w:val="00341F38"/>
    <w:rsid w:val="00341F64"/>
    <w:rsid w:val="00341FBE"/>
    <w:rsid w:val="003420D1"/>
    <w:rsid w:val="00342736"/>
    <w:rsid w:val="003427D6"/>
    <w:rsid w:val="00342C2F"/>
    <w:rsid w:val="003434B5"/>
    <w:rsid w:val="003442C4"/>
    <w:rsid w:val="00344495"/>
    <w:rsid w:val="00344735"/>
    <w:rsid w:val="00344D1E"/>
    <w:rsid w:val="00344F5C"/>
    <w:rsid w:val="00345226"/>
    <w:rsid w:val="003453AA"/>
    <w:rsid w:val="003454E5"/>
    <w:rsid w:val="00345534"/>
    <w:rsid w:val="00345612"/>
    <w:rsid w:val="00345881"/>
    <w:rsid w:val="0034595E"/>
    <w:rsid w:val="00345B35"/>
    <w:rsid w:val="00345BDD"/>
    <w:rsid w:val="0034629E"/>
    <w:rsid w:val="003464A5"/>
    <w:rsid w:val="00346555"/>
    <w:rsid w:val="003466BC"/>
    <w:rsid w:val="00346A36"/>
    <w:rsid w:val="00346B65"/>
    <w:rsid w:val="00346DDA"/>
    <w:rsid w:val="00347629"/>
    <w:rsid w:val="00347E50"/>
    <w:rsid w:val="00350109"/>
    <w:rsid w:val="00350110"/>
    <w:rsid w:val="00350126"/>
    <w:rsid w:val="003505B1"/>
    <w:rsid w:val="00350702"/>
    <w:rsid w:val="00350930"/>
    <w:rsid w:val="00350D1D"/>
    <w:rsid w:val="00350E03"/>
    <w:rsid w:val="003513B6"/>
    <w:rsid w:val="00351A06"/>
    <w:rsid w:val="00351D54"/>
    <w:rsid w:val="00351F36"/>
    <w:rsid w:val="00352077"/>
    <w:rsid w:val="00352718"/>
    <w:rsid w:val="00352E8B"/>
    <w:rsid w:val="00353099"/>
    <w:rsid w:val="0035338B"/>
    <w:rsid w:val="00353461"/>
    <w:rsid w:val="00353AB8"/>
    <w:rsid w:val="00353E98"/>
    <w:rsid w:val="00353ED6"/>
    <w:rsid w:val="003541EE"/>
    <w:rsid w:val="00354261"/>
    <w:rsid w:val="00354B02"/>
    <w:rsid w:val="00354FBC"/>
    <w:rsid w:val="003554F9"/>
    <w:rsid w:val="00355DDB"/>
    <w:rsid w:val="00355F5D"/>
    <w:rsid w:val="00356476"/>
    <w:rsid w:val="003565E2"/>
    <w:rsid w:val="003566A7"/>
    <w:rsid w:val="00356A28"/>
    <w:rsid w:val="00356FFE"/>
    <w:rsid w:val="00357E7B"/>
    <w:rsid w:val="00357FD0"/>
    <w:rsid w:val="0036061C"/>
    <w:rsid w:val="0036066C"/>
    <w:rsid w:val="003609B9"/>
    <w:rsid w:val="00360DC2"/>
    <w:rsid w:val="00360EE2"/>
    <w:rsid w:val="00361042"/>
    <w:rsid w:val="00361096"/>
    <w:rsid w:val="0036165A"/>
    <w:rsid w:val="003617A9"/>
    <w:rsid w:val="003617B4"/>
    <w:rsid w:val="003617E0"/>
    <w:rsid w:val="00361B9A"/>
    <w:rsid w:val="00362087"/>
    <w:rsid w:val="00362319"/>
    <w:rsid w:val="00362360"/>
    <w:rsid w:val="00362E68"/>
    <w:rsid w:val="0036337F"/>
    <w:rsid w:val="00363905"/>
    <w:rsid w:val="003639E0"/>
    <w:rsid w:val="00363AEE"/>
    <w:rsid w:val="00363CCF"/>
    <w:rsid w:val="00363E3F"/>
    <w:rsid w:val="003640B5"/>
    <w:rsid w:val="003641C0"/>
    <w:rsid w:val="00364336"/>
    <w:rsid w:val="003646ED"/>
    <w:rsid w:val="0036471E"/>
    <w:rsid w:val="0036491E"/>
    <w:rsid w:val="00365452"/>
    <w:rsid w:val="00365791"/>
    <w:rsid w:val="003657CF"/>
    <w:rsid w:val="003658E4"/>
    <w:rsid w:val="00365922"/>
    <w:rsid w:val="00365AFF"/>
    <w:rsid w:val="00365D2A"/>
    <w:rsid w:val="003665C8"/>
    <w:rsid w:val="00366A79"/>
    <w:rsid w:val="00366F2B"/>
    <w:rsid w:val="00367372"/>
    <w:rsid w:val="00367745"/>
    <w:rsid w:val="00367747"/>
    <w:rsid w:val="00367967"/>
    <w:rsid w:val="00367A50"/>
    <w:rsid w:val="00367A96"/>
    <w:rsid w:val="003700B5"/>
    <w:rsid w:val="003701BD"/>
    <w:rsid w:val="0037080F"/>
    <w:rsid w:val="003712F9"/>
    <w:rsid w:val="00371336"/>
    <w:rsid w:val="0037143A"/>
    <w:rsid w:val="00371543"/>
    <w:rsid w:val="00371605"/>
    <w:rsid w:val="003717A4"/>
    <w:rsid w:val="00371B5A"/>
    <w:rsid w:val="0037211C"/>
    <w:rsid w:val="003722C0"/>
    <w:rsid w:val="0037247D"/>
    <w:rsid w:val="0037277F"/>
    <w:rsid w:val="00372F59"/>
    <w:rsid w:val="003730E0"/>
    <w:rsid w:val="003731B8"/>
    <w:rsid w:val="003733F3"/>
    <w:rsid w:val="003738CC"/>
    <w:rsid w:val="00373F9B"/>
    <w:rsid w:val="00373FCF"/>
    <w:rsid w:val="0037404F"/>
    <w:rsid w:val="00374266"/>
    <w:rsid w:val="0037453F"/>
    <w:rsid w:val="003748AE"/>
    <w:rsid w:val="00375616"/>
    <w:rsid w:val="00375740"/>
    <w:rsid w:val="0037614F"/>
    <w:rsid w:val="003762EE"/>
    <w:rsid w:val="00376388"/>
    <w:rsid w:val="00376566"/>
    <w:rsid w:val="00376AF3"/>
    <w:rsid w:val="00376B2A"/>
    <w:rsid w:val="00376B59"/>
    <w:rsid w:val="00376CCF"/>
    <w:rsid w:val="0037705A"/>
    <w:rsid w:val="003775F5"/>
    <w:rsid w:val="00377AD4"/>
    <w:rsid w:val="0038010B"/>
    <w:rsid w:val="00380173"/>
    <w:rsid w:val="003802F4"/>
    <w:rsid w:val="00380547"/>
    <w:rsid w:val="0038090E"/>
    <w:rsid w:val="0038116C"/>
    <w:rsid w:val="0038135C"/>
    <w:rsid w:val="003813AB"/>
    <w:rsid w:val="003813D4"/>
    <w:rsid w:val="00381504"/>
    <w:rsid w:val="0038151F"/>
    <w:rsid w:val="00381B17"/>
    <w:rsid w:val="00381EAF"/>
    <w:rsid w:val="0038242C"/>
    <w:rsid w:val="003828BB"/>
    <w:rsid w:val="00382CB3"/>
    <w:rsid w:val="00382E02"/>
    <w:rsid w:val="00382E74"/>
    <w:rsid w:val="003833A0"/>
    <w:rsid w:val="003839AD"/>
    <w:rsid w:val="00383B6E"/>
    <w:rsid w:val="003840AC"/>
    <w:rsid w:val="00384420"/>
    <w:rsid w:val="00384998"/>
    <w:rsid w:val="00384C3E"/>
    <w:rsid w:val="00384CB7"/>
    <w:rsid w:val="00384EF3"/>
    <w:rsid w:val="0038505E"/>
    <w:rsid w:val="00385075"/>
    <w:rsid w:val="003851B2"/>
    <w:rsid w:val="003851BE"/>
    <w:rsid w:val="003851C5"/>
    <w:rsid w:val="003856EE"/>
    <w:rsid w:val="00385B67"/>
    <w:rsid w:val="00385C7F"/>
    <w:rsid w:val="003860EE"/>
    <w:rsid w:val="003861A7"/>
    <w:rsid w:val="00386438"/>
    <w:rsid w:val="0038686F"/>
    <w:rsid w:val="00386BEE"/>
    <w:rsid w:val="00386D6D"/>
    <w:rsid w:val="00386EEA"/>
    <w:rsid w:val="003873FD"/>
    <w:rsid w:val="00387526"/>
    <w:rsid w:val="00387BF3"/>
    <w:rsid w:val="00387FDF"/>
    <w:rsid w:val="00390182"/>
    <w:rsid w:val="003904E0"/>
    <w:rsid w:val="00390ACB"/>
    <w:rsid w:val="0039114E"/>
    <w:rsid w:val="00391879"/>
    <w:rsid w:val="0039190C"/>
    <w:rsid w:val="00391985"/>
    <w:rsid w:val="0039238F"/>
    <w:rsid w:val="00392791"/>
    <w:rsid w:val="003928E4"/>
    <w:rsid w:val="00392F0A"/>
    <w:rsid w:val="003932F2"/>
    <w:rsid w:val="0039358E"/>
    <w:rsid w:val="00393604"/>
    <w:rsid w:val="00394230"/>
    <w:rsid w:val="00394395"/>
    <w:rsid w:val="00394DC6"/>
    <w:rsid w:val="003950D4"/>
    <w:rsid w:val="003955EA"/>
    <w:rsid w:val="00395B34"/>
    <w:rsid w:val="00395B8D"/>
    <w:rsid w:val="00396193"/>
    <w:rsid w:val="003961B5"/>
    <w:rsid w:val="0039630D"/>
    <w:rsid w:val="0039668E"/>
    <w:rsid w:val="003969FD"/>
    <w:rsid w:val="00396B75"/>
    <w:rsid w:val="00396D5D"/>
    <w:rsid w:val="00396EE6"/>
    <w:rsid w:val="00396F96"/>
    <w:rsid w:val="00397668"/>
    <w:rsid w:val="003978E5"/>
    <w:rsid w:val="00397C9B"/>
    <w:rsid w:val="00397F03"/>
    <w:rsid w:val="003A0007"/>
    <w:rsid w:val="003A00EC"/>
    <w:rsid w:val="003A0125"/>
    <w:rsid w:val="003A017B"/>
    <w:rsid w:val="003A0325"/>
    <w:rsid w:val="003A0590"/>
    <w:rsid w:val="003A05FF"/>
    <w:rsid w:val="003A0AB1"/>
    <w:rsid w:val="003A0AC8"/>
    <w:rsid w:val="003A0CB4"/>
    <w:rsid w:val="003A0FC0"/>
    <w:rsid w:val="003A1272"/>
    <w:rsid w:val="003A12B5"/>
    <w:rsid w:val="003A1331"/>
    <w:rsid w:val="003A149E"/>
    <w:rsid w:val="003A169C"/>
    <w:rsid w:val="003A178E"/>
    <w:rsid w:val="003A181B"/>
    <w:rsid w:val="003A18C1"/>
    <w:rsid w:val="003A231F"/>
    <w:rsid w:val="003A276E"/>
    <w:rsid w:val="003A2809"/>
    <w:rsid w:val="003A28B7"/>
    <w:rsid w:val="003A2C44"/>
    <w:rsid w:val="003A38D8"/>
    <w:rsid w:val="003A3A15"/>
    <w:rsid w:val="003A408F"/>
    <w:rsid w:val="003A4450"/>
    <w:rsid w:val="003A4D91"/>
    <w:rsid w:val="003A4F05"/>
    <w:rsid w:val="003A522C"/>
    <w:rsid w:val="003A5262"/>
    <w:rsid w:val="003A5417"/>
    <w:rsid w:val="003A5493"/>
    <w:rsid w:val="003A5640"/>
    <w:rsid w:val="003A5662"/>
    <w:rsid w:val="003A5AE1"/>
    <w:rsid w:val="003A5CFA"/>
    <w:rsid w:val="003A5E3E"/>
    <w:rsid w:val="003A5FBC"/>
    <w:rsid w:val="003A628C"/>
    <w:rsid w:val="003A635C"/>
    <w:rsid w:val="003A64A0"/>
    <w:rsid w:val="003A6A1E"/>
    <w:rsid w:val="003A6EA9"/>
    <w:rsid w:val="003A6F89"/>
    <w:rsid w:val="003A733E"/>
    <w:rsid w:val="003A78FE"/>
    <w:rsid w:val="003A7BBD"/>
    <w:rsid w:val="003A7E3F"/>
    <w:rsid w:val="003B0735"/>
    <w:rsid w:val="003B0A19"/>
    <w:rsid w:val="003B0CE7"/>
    <w:rsid w:val="003B0DF6"/>
    <w:rsid w:val="003B0E18"/>
    <w:rsid w:val="003B0EBF"/>
    <w:rsid w:val="003B1046"/>
    <w:rsid w:val="003B1A96"/>
    <w:rsid w:val="003B21CF"/>
    <w:rsid w:val="003B22D6"/>
    <w:rsid w:val="003B251A"/>
    <w:rsid w:val="003B2863"/>
    <w:rsid w:val="003B2B92"/>
    <w:rsid w:val="003B2C01"/>
    <w:rsid w:val="003B3098"/>
    <w:rsid w:val="003B339B"/>
    <w:rsid w:val="003B3EE9"/>
    <w:rsid w:val="003B4453"/>
    <w:rsid w:val="003B44CA"/>
    <w:rsid w:val="003B457E"/>
    <w:rsid w:val="003B4661"/>
    <w:rsid w:val="003B46C1"/>
    <w:rsid w:val="003B4740"/>
    <w:rsid w:val="003B57E7"/>
    <w:rsid w:val="003B59E0"/>
    <w:rsid w:val="003B5F25"/>
    <w:rsid w:val="003B5F87"/>
    <w:rsid w:val="003B6326"/>
    <w:rsid w:val="003B670C"/>
    <w:rsid w:val="003B6D33"/>
    <w:rsid w:val="003B6FC0"/>
    <w:rsid w:val="003B7296"/>
    <w:rsid w:val="003B73EB"/>
    <w:rsid w:val="003B74F2"/>
    <w:rsid w:val="003B7A40"/>
    <w:rsid w:val="003B7AA1"/>
    <w:rsid w:val="003B7CFE"/>
    <w:rsid w:val="003B7E1A"/>
    <w:rsid w:val="003B7E20"/>
    <w:rsid w:val="003B7F19"/>
    <w:rsid w:val="003C02F9"/>
    <w:rsid w:val="003C037F"/>
    <w:rsid w:val="003C03B9"/>
    <w:rsid w:val="003C069A"/>
    <w:rsid w:val="003C0D7A"/>
    <w:rsid w:val="003C138A"/>
    <w:rsid w:val="003C16F4"/>
    <w:rsid w:val="003C171A"/>
    <w:rsid w:val="003C1722"/>
    <w:rsid w:val="003C1786"/>
    <w:rsid w:val="003C1983"/>
    <w:rsid w:val="003C1A1B"/>
    <w:rsid w:val="003C1C4E"/>
    <w:rsid w:val="003C1EB7"/>
    <w:rsid w:val="003C1FA9"/>
    <w:rsid w:val="003C21C4"/>
    <w:rsid w:val="003C2243"/>
    <w:rsid w:val="003C23B3"/>
    <w:rsid w:val="003C288B"/>
    <w:rsid w:val="003C2B24"/>
    <w:rsid w:val="003C2F86"/>
    <w:rsid w:val="003C3181"/>
    <w:rsid w:val="003C3305"/>
    <w:rsid w:val="003C3C27"/>
    <w:rsid w:val="003C3CE9"/>
    <w:rsid w:val="003C3F30"/>
    <w:rsid w:val="003C45D7"/>
    <w:rsid w:val="003C4C81"/>
    <w:rsid w:val="003C4E68"/>
    <w:rsid w:val="003C51AA"/>
    <w:rsid w:val="003C540A"/>
    <w:rsid w:val="003C5579"/>
    <w:rsid w:val="003C5685"/>
    <w:rsid w:val="003C5D19"/>
    <w:rsid w:val="003C620B"/>
    <w:rsid w:val="003C63CD"/>
    <w:rsid w:val="003C66A7"/>
    <w:rsid w:val="003C7458"/>
    <w:rsid w:val="003C77AA"/>
    <w:rsid w:val="003C7DDA"/>
    <w:rsid w:val="003D010D"/>
    <w:rsid w:val="003D01B1"/>
    <w:rsid w:val="003D0200"/>
    <w:rsid w:val="003D0A5A"/>
    <w:rsid w:val="003D0E59"/>
    <w:rsid w:val="003D15EB"/>
    <w:rsid w:val="003D183E"/>
    <w:rsid w:val="003D1A5C"/>
    <w:rsid w:val="003D1B73"/>
    <w:rsid w:val="003D1E2F"/>
    <w:rsid w:val="003D1F04"/>
    <w:rsid w:val="003D2190"/>
    <w:rsid w:val="003D2396"/>
    <w:rsid w:val="003D2B7B"/>
    <w:rsid w:val="003D2BD7"/>
    <w:rsid w:val="003D2E7A"/>
    <w:rsid w:val="003D2ECE"/>
    <w:rsid w:val="003D3465"/>
    <w:rsid w:val="003D40ED"/>
    <w:rsid w:val="003D427A"/>
    <w:rsid w:val="003D4963"/>
    <w:rsid w:val="003D4C40"/>
    <w:rsid w:val="003D527D"/>
    <w:rsid w:val="003D56F1"/>
    <w:rsid w:val="003D591A"/>
    <w:rsid w:val="003D5AEF"/>
    <w:rsid w:val="003D5D40"/>
    <w:rsid w:val="003D6040"/>
    <w:rsid w:val="003D6098"/>
    <w:rsid w:val="003D75C1"/>
    <w:rsid w:val="003E024E"/>
    <w:rsid w:val="003E0749"/>
    <w:rsid w:val="003E08E7"/>
    <w:rsid w:val="003E098A"/>
    <w:rsid w:val="003E0D6C"/>
    <w:rsid w:val="003E0D8F"/>
    <w:rsid w:val="003E0E46"/>
    <w:rsid w:val="003E1832"/>
    <w:rsid w:val="003E234F"/>
    <w:rsid w:val="003E2373"/>
    <w:rsid w:val="003E2918"/>
    <w:rsid w:val="003E29D6"/>
    <w:rsid w:val="003E2D16"/>
    <w:rsid w:val="003E2E7B"/>
    <w:rsid w:val="003E2ED8"/>
    <w:rsid w:val="003E2FB4"/>
    <w:rsid w:val="003E3054"/>
    <w:rsid w:val="003E3387"/>
    <w:rsid w:val="003E3611"/>
    <w:rsid w:val="003E379C"/>
    <w:rsid w:val="003E37C4"/>
    <w:rsid w:val="003E387E"/>
    <w:rsid w:val="003E3B71"/>
    <w:rsid w:val="003E3DD0"/>
    <w:rsid w:val="003E4020"/>
    <w:rsid w:val="003E420D"/>
    <w:rsid w:val="003E47E0"/>
    <w:rsid w:val="003E49D7"/>
    <w:rsid w:val="003E4AF6"/>
    <w:rsid w:val="003E4DC4"/>
    <w:rsid w:val="003E4E01"/>
    <w:rsid w:val="003E51F6"/>
    <w:rsid w:val="003E605D"/>
    <w:rsid w:val="003E62AA"/>
    <w:rsid w:val="003E649F"/>
    <w:rsid w:val="003E671E"/>
    <w:rsid w:val="003E6BCF"/>
    <w:rsid w:val="003E6EC6"/>
    <w:rsid w:val="003E7313"/>
    <w:rsid w:val="003E7715"/>
    <w:rsid w:val="003E7787"/>
    <w:rsid w:val="003E77BF"/>
    <w:rsid w:val="003E7ACE"/>
    <w:rsid w:val="003E7E5A"/>
    <w:rsid w:val="003F0057"/>
    <w:rsid w:val="003F028B"/>
    <w:rsid w:val="003F08EA"/>
    <w:rsid w:val="003F0ECC"/>
    <w:rsid w:val="003F11DD"/>
    <w:rsid w:val="003F1745"/>
    <w:rsid w:val="003F18D5"/>
    <w:rsid w:val="003F1DC8"/>
    <w:rsid w:val="003F2137"/>
    <w:rsid w:val="003F2465"/>
    <w:rsid w:val="003F26C5"/>
    <w:rsid w:val="003F29C7"/>
    <w:rsid w:val="003F2B59"/>
    <w:rsid w:val="003F368E"/>
    <w:rsid w:val="003F375F"/>
    <w:rsid w:val="003F397A"/>
    <w:rsid w:val="003F3B6C"/>
    <w:rsid w:val="003F4494"/>
    <w:rsid w:val="003F4495"/>
    <w:rsid w:val="003F460B"/>
    <w:rsid w:val="003F477C"/>
    <w:rsid w:val="003F4978"/>
    <w:rsid w:val="003F4AE2"/>
    <w:rsid w:val="003F507D"/>
    <w:rsid w:val="003F57CA"/>
    <w:rsid w:val="003F5B30"/>
    <w:rsid w:val="003F5B32"/>
    <w:rsid w:val="003F61D5"/>
    <w:rsid w:val="003F61DA"/>
    <w:rsid w:val="003F61F8"/>
    <w:rsid w:val="003F62C4"/>
    <w:rsid w:val="003F686B"/>
    <w:rsid w:val="003F6878"/>
    <w:rsid w:val="003F6999"/>
    <w:rsid w:val="003F6A0F"/>
    <w:rsid w:val="003F6A6A"/>
    <w:rsid w:val="003F6DBC"/>
    <w:rsid w:val="003F7081"/>
    <w:rsid w:val="003F71F2"/>
    <w:rsid w:val="003F7713"/>
    <w:rsid w:val="003F78E5"/>
    <w:rsid w:val="003F7EBE"/>
    <w:rsid w:val="003F7F47"/>
    <w:rsid w:val="00400052"/>
    <w:rsid w:val="004002B8"/>
    <w:rsid w:val="004006D5"/>
    <w:rsid w:val="00400915"/>
    <w:rsid w:val="00400CEF"/>
    <w:rsid w:val="004013E7"/>
    <w:rsid w:val="004014E2"/>
    <w:rsid w:val="00401A4C"/>
    <w:rsid w:val="00401F03"/>
    <w:rsid w:val="00402923"/>
    <w:rsid w:val="004029E9"/>
    <w:rsid w:val="00402A5C"/>
    <w:rsid w:val="00402AA0"/>
    <w:rsid w:val="00402AD9"/>
    <w:rsid w:val="0040377C"/>
    <w:rsid w:val="00403848"/>
    <w:rsid w:val="00403CC5"/>
    <w:rsid w:val="00403CF8"/>
    <w:rsid w:val="004043C6"/>
    <w:rsid w:val="00404485"/>
    <w:rsid w:val="004047A5"/>
    <w:rsid w:val="00404924"/>
    <w:rsid w:val="00404D26"/>
    <w:rsid w:val="00404EF6"/>
    <w:rsid w:val="00404FCF"/>
    <w:rsid w:val="00405654"/>
    <w:rsid w:val="00405F6D"/>
    <w:rsid w:val="00406106"/>
    <w:rsid w:val="00406200"/>
    <w:rsid w:val="0040689C"/>
    <w:rsid w:val="00406BD0"/>
    <w:rsid w:val="0040742F"/>
    <w:rsid w:val="00407CD9"/>
    <w:rsid w:val="00407FE3"/>
    <w:rsid w:val="0041059A"/>
    <w:rsid w:val="0041063E"/>
    <w:rsid w:val="00410B5F"/>
    <w:rsid w:val="004114FD"/>
    <w:rsid w:val="0041151C"/>
    <w:rsid w:val="00411EFB"/>
    <w:rsid w:val="00412B13"/>
    <w:rsid w:val="00412CA7"/>
    <w:rsid w:val="004130E0"/>
    <w:rsid w:val="00413234"/>
    <w:rsid w:val="004135AE"/>
    <w:rsid w:val="0041372C"/>
    <w:rsid w:val="00413B8D"/>
    <w:rsid w:val="00413EC3"/>
    <w:rsid w:val="00413FD8"/>
    <w:rsid w:val="00414054"/>
    <w:rsid w:val="00414255"/>
    <w:rsid w:val="00414616"/>
    <w:rsid w:val="0041472B"/>
    <w:rsid w:val="0041472C"/>
    <w:rsid w:val="00414782"/>
    <w:rsid w:val="0041486B"/>
    <w:rsid w:val="00414C59"/>
    <w:rsid w:val="00414DB5"/>
    <w:rsid w:val="0041587F"/>
    <w:rsid w:val="00415C2F"/>
    <w:rsid w:val="00416697"/>
    <w:rsid w:val="00416FCB"/>
    <w:rsid w:val="00417295"/>
    <w:rsid w:val="00417373"/>
    <w:rsid w:val="004176BF"/>
    <w:rsid w:val="004176E6"/>
    <w:rsid w:val="004178CD"/>
    <w:rsid w:val="00417912"/>
    <w:rsid w:val="00417A6E"/>
    <w:rsid w:val="00417A7E"/>
    <w:rsid w:val="00417B74"/>
    <w:rsid w:val="00417EC6"/>
    <w:rsid w:val="004201A6"/>
    <w:rsid w:val="00420639"/>
    <w:rsid w:val="004209AD"/>
    <w:rsid w:val="004212CD"/>
    <w:rsid w:val="00421597"/>
    <w:rsid w:val="00421788"/>
    <w:rsid w:val="004219AE"/>
    <w:rsid w:val="0042200A"/>
    <w:rsid w:val="004220FE"/>
    <w:rsid w:val="00422316"/>
    <w:rsid w:val="00422E3B"/>
    <w:rsid w:val="0042315B"/>
    <w:rsid w:val="004236FE"/>
    <w:rsid w:val="00423885"/>
    <w:rsid w:val="00423AAE"/>
    <w:rsid w:val="00423AD7"/>
    <w:rsid w:val="00423B00"/>
    <w:rsid w:val="00423B57"/>
    <w:rsid w:val="00424064"/>
    <w:rsid w:val="00424929"/>
    <w:rsid w:val="004250EE"/>
    <w:rsid w:val="00425358"/>
    <w:rsid w:val="00425606"/>
    <w:rsid w:val="004256B8"/>
    <w:rsid w:val="00425809"/>
    <w:rsid w:val="00425B4F"/>
    <w:rsid w:val="00425B7C"/>
    <w:rsid w:val="00425C87"/>
    <w:rsid w:val="00425EBF"/>
    <w:rsid w:val="00425FD5"/>
    <w:rsid w:val="0042644E"/>
    <w:rsid w:val="004264C0"/>
    <w:rsid w:val="00426B21"/>
    <w:rsid w:val="0042714A"/>
    <w:rsid w:val="004273C8"/>
    <w:rsid w:val="004274CA"/>
    <w:rsid w:val="004274E8"/>
    <w:rsid w:val="00427504"/>
    <w:rsid w:val="00427579"/>
    <w:rsid w:val="00430318"/>
    <w:rsid w:val="0043037E"/>
    <w:rsid w:val="0043057B"/>
    <w:rsid w:val="00430585"/>
    <w:rsid w:val="00430594"/>
    <w:rsid w:val="004306B7"/>
    <w:rsid w:val="004309BD"/>
    <w:rsid w:val="00430D11"/>
    <w:rsid w:val="0043107F"/>
    <w:rsid w:val="0043153F"/>
    <w:rsid w:val="00431B14"/>
    <w:rsid w:val="00431D22"/>
    <w:rsid w:val="00431E8D"/>
    <w:rsid w:val="00431F95"/>
    <w:rsid w:val="00432344"/>
    <w:rsid w:val="00432B92"/>
    <w:rsid w:val="00432BE7"/>
    <w:rsid w:val="00432C0A"/>
    <w:rsid w:val="0043337B"/>
    <w:rsid w:val="00433661"/>
    <w:rsid w:val="0043385F"/>
    <w:rsid w:val="00433A18"/>
    <w:rsid w:val="00433D42"/>
    <w:rsid w:val="00433FB6"/>
    <w:rsid w:val="00434123"/>
    <w:rsid w:val="004342C7"/>
    <w:rsid w:val="0043466E"/>
    <w:rsid w:val="00434786"/>
    <w:rsid w:val="00434811"/>
    <w:rsid w:val="004348FA"/>
    <w:rsid w:val="00434CBF"/>
    <w:rsid w:val="004353A5"/>
    <w:rsid w:val="00435453"/>
    <w:rsid w:val="0043557F"/>
    <w:rsid w:val="004359BA"/>
    <w:rsid w:val="00436023"/>
    <w:rsid w:val="004360B2"/>
    <w:rsid w:val="004362CC"/>
    <w:rsid w:val="0043652D"/>
    <w:rsid w:val="0043674C"/>
    <w:rsid w:val="004369F1"/>
    <w:rsid w:val="00436D19"/>
    <w:rsid w:val="00436F98"/>
    <w:rsid w:val="00437184"/>
    <w:rsid w:val="004371E6"/>
    <w:rsid w:val="00437215"/>
    <w:rsid w:val="004372BB"/>
    <w:rsid w:val="004375A2"/>
    <w:rsid w:val="00437926"/>
    <w:rsid w:val="004379E2"/>
    <w:rsid w:val="00437A70"/>
    <w:rsid w:val="00437DA9"/>
    <w:rsid w:val="004401FB"/>
    <w:rsid w:val="004405DE"/>
    <w:rsid w:val="004408A2"/>
    <w:rsid w:val="00440F42"/>
    <w:rsid w:val="00441D41"/>
    <w:rsid w:val="0044206B"/>
    <w:rsid w:val="00442299"/>
    <w:rsid w:val="00442640"/>
    <w:rsid w:val="00442EBD"/>
    <w:rsid w:val="00442FDA"/>
    <w:rsid w:val="0044301A"/>
    <w:rsid w:val="00443268"/>
    <w:rsid w:val="00443390"/>
    <w:rsid w:val="004435F9"/>
    <w:rsid w:val="00443B24"/>
    <w:rsid w:val="00443F0A"/>
    <w:rsid w:val="00444019"/>
    <w:rsid w:val="0044419D"/>
    <w:rsid w:val="004443AE"/>
    <w:rsid w:val="004444D1"/>
    <w:rsid w:val="004446A9"/>
    <w:rsid w:val="00444703"/>
    <w:rsid w:val="00444888"/>
    <w:rsid w:val="00445693"/>
    <w:rsid w:val="004456B2"/>
    <w:rsid w:val="004457C8"/>
    <w:rsid w:val="00445CB2"/>
    <w:rsid w:val="004460F1"/>
    <w:rsid w:val="00446238"/>
    <w:rsid w:val="004462DB"/>
    <w:rsid w:val="0044641D"/>
    <w:rsid w:val="004466F4"/>
    <w:rsid w:val="0044670C"/>
    <w:rsid w:val="00447319"/>
    <w:rsid w:val="00447C6C"/>
    <w:rsid w:val="00447CA1"/>
    <w:rsid w:val="00450105"/>
    <w:rsid w:val="00450107"/>
    <w:rsid w:val="004507F4"/>
    <w:rsid w:val="00450C9A"/>
    <w:rsid w:val="0045108B"/>
    <w:rsid w:val="0045117C"/>
    <w:rsid w:val="004516FC"/>
    <w:rsid w:val="00451906"/>
    <w:rsid w:val="00451ABF"/>
    <w:rsid w:val="00451C54"/>
    <w:rsid w:val="004527A1"/>
    <w:rsid w:val="00452C8B"/>
    <w:rsid w:val="00453AD8"/>
    <w:rsid w:val="00454264"/>
    <w:rsid w:val="00454530"/>
    <w:rsid w:val="004548B3"/>
    <w:rsid w:val="00454A52"/>
    <w:rsid w:val="00454C1C"/>
    <w:rsid w:val="00454CD8"/>
    <w:rsid w:val="00454D77"/>
    <w:rsid w:val="00454E73"/>
    <w:rsid w:val="00455671"/>
    <w:rsid w:val="00456004"/>
    <w:rsid w:val="0045637C"/>
    <w:rsid w:val="0045654B"/>
    <w:rsid w:val="00456693"/>
    <w:rsid w:val="004566A4"/>
    <w:rsid w:val="0045673B"/>
    <w:rsid w:val="00456C27"/>
    <w:rsid w:val="0045746E"/>
    <w:rsid w:val="0045752A"/>
    <w:rsid w:val="004577C9"/>
    <w:rsid w:val="00457C12"/>
    <w:rsid w:val="004601E6"/>
    <w:rsid w:val="0046063F"/>
    <w:rsid w:val="00460742"/>
    <w:rsid w:val="00460999"/>
    <w:rsid w:val="00461350"/>
    <w:rsid w:val="00461A1A"/>
    <w:rsid w:val="004624CA"/>
    <w:rsid w:val="004624F2"/>
    <w:rsid w:val="00462785"/>
    <w:rsid w:val="00462876"/>
    <w:rsid w:val="00462A32"/>
    <w:rsid w:val="00462B0D"/>
    <w:rsid w:val="00462D98"/>
    <w:rsid w:val="0046302C"/>
    <w:rsid w:val="004633C6"/>
    <w:rsid w:val="004637B5"/>
    <w:rsid w:val="004639F9"/>
    <w:rsid w:val="004641B5"/>
    <w:rsid w:val="0046445D"/>
    <w:rsid w:val="00464786"/>
    <w:rsid w:val="00464863"/>
    <w:rsid w:val="00464C1C"/>
    <w:rsid w:val="00464D89"/>
    <w:rsid w:val="00464F26"/>
    <w:rsid w:val="00465208"/>
    <w:rsid w:val="004653AA"/>
    <w:rsid w:val="004653CF"/>
    <w:rsid w:val="0046581D"/>
    <w:rsid w:val="00465CF5"/>
    <w:rsid w:val="00465F58"/>
    <w:rsid w:val="00466503"/>
    <w:rsid w:val="00466C39"/>
    <w:rsid w:val="00466E34"/>
    <w:rsid w:val="0046771F"/>
    <w:rsid w:val="0046784A"/>
    <w:rsid w:val="00467893"/>
    <w:rsid w:val="0046797A"/>
    <w:rsid w:val="00467993"/>
    <w:rsid w:val="004679DF"/>
    <w:rsid w:val="004701A6"/>
    <w:rsid w:val="00470333"/>
    <w:rsid w:val="00470412"/>
    <w:rsid w:val="004705F4"/>
    <w:rsid w:val="00470945"/>
    <w:rsid w:val="00470A54"/>
    <w:rsid w:val="00470D05"/>
    <w:rsid w:val="00470FDE"/>
    <w:rsid w:val="004719F1"/>
    <w:rsid w:val="00471C21"/>
    <w:rsid w:val="00471DA6"/>
    <w:rsid w:val="00471E4D"/>
    <w:rsid w:val="004725B9"/>
    <w:rsid w:val="00472788"/>
    <w:rsid w:val="00472B8A"/>
    <w:rsid w:val="0047311D"/>
    <w:rsid w:val="00473491"/>
    <w:rsid w:val="00473C5D"/>
    <w:rsid w:val="00473FAA"/>
    <w:rsid w:val="004740A2"/>
    <w:rsid w:val="00474FC4"/>
    <w:rsid w:val="004755A2"/>
    <w:rsid w:val="00475BE6"/>
    <w:rsid w:val="00475C04"/>
    <w:rsid w:val="00475CFE"/>
    <w:rsid w:val="00475E1F"/>
    <w:rsid w:val="00475F1E"/>
    <w:rsid w:val="00476341"/>
    <w:rsid w:val="004767EC"/>
    <w:rsid w:val="00476AB2"/>
    <w:rsid w:val="00476C15"/>
    <w:rsid w:val="00477655"/>
    <w:rsid w:val="00477C91"/>
    <w:rsid w:val="00477D41"/>
    <w:rsid w:val="004801F8"/>
    <w:rsid w:val="00480522"/>
    <w:rsid w:val="00480624"/>
    <w:rsid w:val="00480DDD"/>
    <w:rsid w:val="00481407"/>
    <w:rsid w:val="00481731"/>
    <w:rsid w:val="004819D6"/>
    <w:rsid w:val="00481A03"/>
    <w:rsid w:val="00481CDA"/>
    <w:rsid w:val="0048203A"/>
    <w:rsid w:val="004822D1"/>
    <w:rsid w:val="0048238E"/>
    <w:rsid w:val="004825B3"/>
    <w:rsid w:val="00482956"/>
    <w:rsid w:val="00482BAB"/>
    <w:rsid w:val="00482C0A"/>
    <w:rsid w:val="00483239"/>
    <w:rsid w:val="004833B7"/>
    <w:rsid w:val="0048353F"/>
    <w:rsid w:val="00483928"/>
    <w:rsid w:val="00483956"/>
    <w:rsid w:val="00483DF9"/>
    <w:rsid w:val="00483F4C"/>
    <w:rsid w:val="00484289"/>
    <w:rsid w:val="00484441"/>
    <w:rsid w:val="00484A17"/>
    <w:rsid w:val="004855B2"/>
    <w:rsid w:val="004857BD"/>
    <w:rsid w:val="00485952"/>
    <w:rsid w:val="00485B48"/>
    <w:rsid w:val="00485B6C"/>
    <w:rsid w:val="00485EB2"/>
    <w:rsid w:val="0048615D"/>
    <w:rsid w:val="004863BB"/>
    <w:rsid w:val="00486999"/>
    <w:rsid w:val="00486A4F"/>
    <w:rsid w:val="00486E15"/>
    <w:rsid w:val="00486EB7"/>
    <w:rsid w:val="00487325"/>
    <w:rsid w:val="004873F1"/>
    <w:rsid w:val="004876B0"/>
    <w:rsid w:val="004878F1"/>
    <w:rsid w:val="00487913"/>
    <w:rsid w:val="00487A6C"/>
    <w:rsid w:val="00487DE7"/>
    <w:rsid w:val="00487FD5"/>
    <w:rsid w:val="0048B8E9"/>
    <w:rsid w:val="00490002"/>
    <w:rsid w:val="00490099"/>
    <w:rsid w:val="0049013C"/>
    <w:rsid w:val="00490409"/>
    <w:rsid w:val="0049064B"/>
    <w:rsid w:val="004907F5"/>
    <w:rsid w:val="004908F4"/>
    <w:rsid w:val="00490DE9"/>
    <w:rsid w:val="00490FD5"/>
    <w:rsid w:val="004911C5"/>
    <w:rsid w:val="00491627"/>
    <w:rsid w:val="00491714"/>
    <w:rsid w:val="00491DA1"/>
    <w:rsid w:val="00492C74"/>
    <w:rsid w:val="0049389F"/>
    <w:rsid w:val="00493BE7"/>
    <w:rsid w:val="00493FE2"/>
    <w:rsid w:val="0049423E"/>
    <w:rsid w:val="004948AC"/>
    <w:rsid w:val="00495283"/>
    <w:rsid w:val="004955B5"/>
    <w:rsid w:val="004959DE"/>
    <w:rsid w:val="00495BC5"/>
    <w:rsid w:val="00495BE8"/>
    <w:rsid w:val="00495EC5"/>
    <w:rsid w:val="00496818"/>
    <w:rsid w:val="0049699D"/>
    <w:rsid w:val="004969A0"/>
    <w:rsid w:val="00496AB1"/>
    <w:rsid w:val="00496FD5"/>
    <w:rsid w:val="0049720F"/>
    <w:rsid w:val="00497735"/>
    <w:rsid w:val="00497C47"/>
    <w:rsid w:val="00497CB3"/>
    <w:rsid w:val="00497DE4"/>
    <w:rsid w:val="00497EDA"/>
    <w:rsid w:val="00497FDB"/>
    <w:rsid w:val="004A017F"/>
    <w:rsid w:val="004A02CF"/>
    <w:rsid w:val="004A04E5"/>
    <w:rsid w:val="004A0896"/>
    <w:rsid w:val="004A0D2D"/>
    <w:rsid w:val="004A0EB4"/>
    <w:rsid w:val="004A127D"/>
    <w:rsid w:val="004A16AF"/>
    <w:rsid w:val="004A1D19"/>
    <w:rsid w:val="004A1DEC"/>
    <w:rsid w:val="004A1EB0"/>
    <w:rsid w:val="004A25A3"/>
    <w:rsid w:val="004A2987"/>
    <w:rsid w:val="004A2AF6"/>
    <w:rsid w:val="004A2FF8"/>
    <w:rsid w:val="004A3147"/>
    <w:rsid w:val="004A3270"/>
    <w:rsid w:val="004A3667"/>
    <w:rsid w:val="004A36C6"/>
    <w:rsid w:val="004A3861"/>
    <w:rsid w:val="004A3A17"/>
    <w:rsid w:val="004A3B28"/>
    <w:rsid w:val="004A3ECE"/>
    <w:rsid w:val="004A3F63"/>
    <w:rsid w:val="004A3F6A"/>
    <w:rsid w:val="004A40BE"/>
    <w:rsid w:val="004A4137"/>
    <w:rsid w:val="004A419D"/>
    <w:rsid w:val="004A4641"/>
    <w:rsid w:val="004A524E"/>
    <w:rsid w:val="004A56B2"/>
    <w:rsid w:val="004A5CB8"/>
    <w:rsid w:val="004A60AC"/>
    <w:rsid w:val="004A63F4"/>
    <w:rsid w:val="004A641E"/>
    <w:rsid w:val="004A68B6"/>
    <w:rsid w:val="004A69DE"/>
    <w:rsid w:val="004A6B0A"/>
    <w:rsid w:val="004A6B7A"/>
    <w:rsid w:val="004A6C58"/>
    <w:rsid w:val="004A6E0B"/>
    <w:rsid w:val="004A6E4C"/>
    <w:rsid w:val="004A6F30"/>
    <w:rsid w:val="004A7C55"/>
    <w:rsid w:val="004A7C81"/>
    <w:rsid w:val="004A7FB8"/>
    <w:rsid w:val="004B0032"/>
    <w:rsid w:val="004B0193"/>
    <w:rsid w:val="004B0703"/>
    <w:rsid w:val="004B07E4"/>
    <w:rsid w:val="004B07EE"/>
    <w:rsid w:val="004B0985"/>
    <w:rsid w:val="004B0CA3"/>
    <w:rsid w:val="004B0FDD"/>
    <w:rsid w:val="004B12EC"/>
    <w:rsid w:val="004B1350"/>
    <w:rsid w:val="004B16F0"/>
    <w:rsid w:val="004B16F7"/>
    <w:rsid w:val="004B1940"/>
    <w:rsid w:val="004B1D22"/>
    <w:rsid w:val="004B2422"/>
    <w:rsid w:val="004B287B"/>
    <w:rsid w:val="004B2996"/>
    <w:rsid w:val="004B31BA"/>
    <w:rsid w:val="004B329B"/>
    <w:rsid w:val="004B3303"/>
    <w:rsid w:val="004B35F3"/>
    <w:rsid w:val="004B389F"/>
    <w:rsid w:val="004B3A05"/>
    <w:rsid w:val="004B3A5D"/>
    <w:rsid w:val="004B3B1C"/>
    <w:rsid w:val="004B3B7E"/>
    <w:rsid w:val="004B3E1C"/>
    <w:rsid w:val="004B3EC0"/>
    <w:rsid w:val="004B3F2C"/>
    <w:rsid w:val="004B40F8"/>
    <w:rsid w:val="004B4220"/>
    <w:rsid w:val="004B4420"/>
    <w:rsid w:val="004B445F"/>
    <w:rsid w:val="004B44DA"/>
    <w:rsid w:val="004B46FA"/>
    <w:rsid w:val="004B488C"/>
    <w:rsid w:val="004B48F8"/>
    <w:rsid w:val="004B5047"/>
    <w:rsid w:val="004B53AF"/>
    <w:rsid w:val="004B54DD"/>
    <w:rsid w:val="004B574E"/>
    <w:rsid w:val="004B5C11"/>
    <w:rsid w:val="004B5F75"/>
    <w:rsid w:val="004B6168"/>
    <w:rsid w:val="004B64EF"/>
    <w:rsid w:val="004B6524"/>
    <w:rsid w:val="004B69B2"/>
    <w:rsid w:val="004B6D6F"/>
    <w:rsid w:val="004B701E"/>
    <w:rsid w:val="004B71DC"/>
    <w:rsid w:val="004B73F5"/>
    <w:rsid w:val="004B746A"/>
    <w:rsid w:val="004B7926"/>
    <w:rsid w:val="004B7DE5"/>
    <w:rsid w:val="004C0118"/>
    <w:rsid w:val="004C02D7"/>
    <w:rsid w:val="004C0504"/>
    <w:rsid w:val="004C0C91"/>
    <w:rsid w:val="004C0EE9"/>
    <w:rsid w:val="004C1570"/>
    <w:rsid w:val="004C1DDB"/>
    <w:rsid w:val="004C1E1B"/>
    <w:rsid w:val="004C1EC8"/>
    <w:rsid w:val="004C2656"/>
    <w:rsid w:val="004C28CE"/>
    <w:rsid w:val="004C2AD3"/>
    <w:rsid w:val="004C3154"/>
    <w:rsid w:val="004C32F6"/>
    <w:rsid w:val="004C352C"/>
    <w:rsid w:val="004C381E"/>
    <w:rsid w:val="004C3945"/>
    <w:rsid w:val="004C39E1"/>
    <w:rsid w:val="004C3C03"/>
    <w:rsid w:val="004C3F9E"/>
    <w:rsid w:val="004C40F4"/>
    <w:rsid w:val="004C41B1"/>
    <w:rsid w:val="004C422E"/>
    <w:rsid w:val="004C4E42"/>
    <w:rsid w:val="004C5346"/>
    <w:rsid w:val="004C5569"/>
    <w:rsid w:val="004C5A24"/>
    <w:rsid w:val="004C5B18"/>
    <w:rsid w:val="004C5C93"/>
    <w:rsid w:val="004C6183"/>
    <w:rsid w:val="004C6641"/>
    <w:rsid w:val="004C673C"/>
    <w:rsid w:val="004C6AC8"/>
    <w:rsid w:val="004C6D62"/>
    <w:rsid w:val="004C7120"/>
    <w:rsid w:val="004C73AB"/>
    <w:rsid w:val="004C763A"/>
    <w:rsid w:val="004C76C0"/>
    <w:rsid w:val="004C7ECB"/>
    <w:rsid w:val="004D01A4"/>
    <w:rsid w:val="004D0217"/>
    <w:rsid w:val="004D03C8"/>
    <w:rsid w:val="004D0745"/>
    <w:rsid w:val="004D0B99"/>
    <w:rsid w:val="004D0DE4"/>
    <w:rsid w:val="004D105D"/>
    <w:rsid w:val="004D125B"/>
    <w:rsid w:val="004D12E6"/>
    <w:rsid w:val="004D1601"/>
    <w:rsid w:val="004D1BDC"/>
    <w:rsid w:val="004D1D19"/>
    <w:rsid w:val="004D1E3D"/>
    <w:rsid w:val="004D1F87"/>
    <w:rsid w:val="004D218C"/>
    <w:rsid w:val="004D34B4"/>
    <w:rsid w:val="004D3735"/>
    <w:rsid w:val="004D3CE6"/>
    <w:rsid w:val="004D3D17"/>
    <w:rsid w:val="004D3D47"/>
    <w:rsid w:val="004D3F1E"/>
    <w:rsid w:val="004D41CB"/>
    <w:rsid w:val="004D4513"/>
    <w:rsid w:val="004D4DF0"/>
    <w:rsid w:val="004D5232"/>
    <w:rsid w:val="004D52E5"/>
    <w:rsid w:val="004D52F1"/>
    <w:rsid w:val="004D5E31"/>
    <w:rsid w:val="004D60F5"/>
    <w:rsid w:val="004D62C6"/>
    <w:rsid w:val="004D655C"/>
    <w:rsid w:val="004D6B9D"/>
    <w:rsid w:val="004D6BBC"/>
    <w:rsid w:val="004D6D95"/>
    <w:rsid w:val="004D6F96"/>
    <w:rsid w:val="004D71F9"/>
    <w:rsid w:val="004D737B"/>
    <w:rsid w:val="004D7398"/>
    <w:rsid w:val="004D742F"/>
    <w:rsid w:val="004D7467"/>
    <w:rsid w:val="004D7505"/>
    <w:rsid w:val="004D761A"/>
    <w:rsid w:val="004E0139"/>
    <w:rsid w:val="004E03DA"/>
    <w:rsid w:val="004E0551"/>
    <w:rsid w:val="004E0875"/>
    <w:rsid w:val="004E088A"/>
    <w:rsid w:val="004E09E5"/>
    <w:rsid w:val="004E0A4C"/>
    <w:rsid w:val="004E0C02"/>
    <w:rsid w:val="004E0D92"/>
    <w:rsid w:val="004E0DE2"/>
    <w:rsid w:val="004E0F4E"/>
    <w:rsid w:val="004E126E"/>
    <w:rsid w:val="004E161A"/>
    <w:rsid w:val="004E1E9D"/>
    <w:rsid w:val="004E1EDE"/>
    <w:rsid w:val="004E215F"/>
    <w:rsid w:val="004E230B"/>
    <w:rsid w:val="004E2435"/>
    <w:rsid w:val="004E2551"/>
    <w:rsid w:val="004E2757"/>
    <w:rsid w:val="004E2923"/>
    <w:rsid w:val="004E297E"/>
    <w:rsid w:val="004E2A45"/>
    <w:rsid w:val="004E2A76"/>
    <w:rsid w:val="004E2B4A"/>
    <w:rsid w:val="004E2D21"/>
    <w:rsid w:val="004E2D9E"/>
    <w:rsid w:val="004E30BC"/>
    <w:rsid w:val="004E32BE"/>
    <w:rsid w:val="004E39B9"/>
    <w:rsid w:val="004E39F5"/>
    <w:rsid w:val="004E3A87"/>
    <w:rsid w:val="004E3FCE"/>
    <w:rsid w:val="004E405B"/>
    <w:rsid w:val="004E45B9"/>
    <w:rsid w:val="004E4647"/>
    <w:rsid w:val="004E4A72"/>
    <w:rsid w:val="004E4B74"/>
    <w:rsid w:val="004E4BD8"/>
    <w:rsid w:val="004E523C"/>
    <w:rsid w:val="004E525B"/>
    <w:rsid w:val="004E536D"/>
    <w:rsid w:val="004E58A4"/>
    <w:rsid w:val="004E5ABA"/>
    <w:rsid w:val="004E5DF6"/>
    <w:rsid w:val="004E6009"/>
    <w:rsid w:val="004E605A"/>
    <w:rsid w:val="004E6115"/>
    <w:rsid w:val="004E619D"/>
    <w:rsid w:val="004E6BD7"/>
    <w:rsid w:val="004E6C27"/>
    <w:rsid w:val="004E7365"/>
    <w:rsid w:val="004E7546"/>
    <w:rsid w:val="004E78E9"/>
    <w:rsid w:val="004E79D4"/>
    <w:rsid w:val="004E7B24"/>
    <w:rsid w:val="004E7FE5"/>
    <w:rsid w:val="004F0368"/>
    <w:rsid w:val="004F0C90"/>
    <w:rsid w:val="004F0DA4"/>
    <w:rsid w:val="004F102A"/>
    <w:rsid w:val="004F1A32"/>
    <w:rsid w:val="004F27B0"/>
    <w:rsid w:val="004F2856"/>
    <w:rsid w:val="004F290B"/>
    <w:rsid w:val="004F29CC"/>
    <w:rsid w:val="004F2AB6"/>
    <w:rsid w:val="004F2CF0"/>
    <w:rsid w:val="004F2ED7"/>
    <w:rsid w:val="004F312E"/>
    <w:rsid w:val="004F39FA"/>
    <w:rsid w:val="004F3B66"/>
    <w:rsid w:val="004F3DE5"/>
    <w:rsid w:val="004F3F65"/>
    <w:rsid w:val="004F3FCA"/>
    <w:rsid w:val="004F4224"/>
    <w:rsid w:val="004F4299"/>
    <w:rsid w:val="004F4422"/>
    <w:rsid w:val="004F468C"/>
    <w:rsid w:val="004F4C58"/>
    <w:rsid w:val="004F52AE"/>
    <w:rsid w:val="004F552C"/>
    <w:rsid w:val="004F57D7"/>
    <w:rsid w:val="004F5FB2"/>
    <w:rsid w:val="004F5FBF"/>
    <w:rsid w:val="004F6030"/>
    <w:rsid w:val="004F640D"/>
    <w:rsid w:val="004F65EA"/>
    <w:rsid w:val="004F67D9"/>
    <w:rsid w:val="004F6DAA"/>
    <w:rsid w:val="004F6E07"/>
    <w:rsid w:val="004F71BF"/>
    <w:rsid w:val="004F7B8D"/>
    <w:rsid w:val="004F7D9C"/>
    <w:rsid w:val="004F7E07"/>
    <w:rsid w:val="005008C9"/>
    <w:rsid w:val="00500AA3"/>
    <w:rsid w:val="00500ABA"/>
    <w:rsid w:val="00500E28"/>
    <w:rsid w:val="00500E33"/>
    <w:rsid w:val="00500E3F"/>
    <w:rsid w:val="00501E5E"/>
    <w:rsid w:val="005025CB"/>
    <w:rsid w:val="00502920"/>
    <w:rsid w:val="00502A69"/>
    <w:rsid w:val="00502B34"/>
    <w:rsid w:val="0050307B"/>
    <w:rsid w:val="005030DC"/>
    <w:rsid w:val="005032E2"/>
    <w:rsid w:val="00503466"/>
    <w:rsid w:val="005036F3"/>
    <w:rsid w:val="00503BC9"/>
    <w:rsid w:val="0050404F"/>
    <w:rsid w:val="005044D2"/>
    <w:rsid w:val="005045B7"/>
    <w:rsid w:val="005046FB"/>
    <w:rsid w:val="005047BC"/>
    <w:rsid w:val="00504805"/>
    <w:rsid w:val="00505010"/>
    <w:rsid w:val="0050516B"/>
    <w:rsid w:val="00505300"/>
    <w:rsid w:val="00505F6F"/>
    <w:rsid w:val="00507404"/>
    <w:rsid w:val="005075F9"/>
    <w:rsid w:val="00507CAB"/>
    <w:rsid w:val="00510387"/>
    <w:rsid w:val="005103CA"/>
    <w:rsid w:val="005104AE"/>
    <w:rsid w:val="005110CD"/>
    <w:rsid w:val="005112C0"/>
    <w:rsid w:val="00511436"/>
    <w:rsid w:val="005118C9"/>
    <w:rsid w:val="005118DE"/>
    <w:rsid w:val="0051241C"/>
    <w:rsid w:val="00512593"/>
    <w:rsid w:val="00512845"/>
    <w:rsid w:val="00512A2E"/>
    <w:rsid w:val="00512EFE"/>
    <w:rsid w:val="00513294"/>
    <w:rsid w:val="00513318"/>
    <w:rsid w:val="00513458"/>
    <w:rsid w:val="005136E8"/>
    <w:rsid w:val="005139D1"/>
    <w:rsid w:val="005139D3"/>
    <w:rsid w:val="00513F4F"/>
    <w:rsid w:val="00513FAE"/>
    <w:rsid w:val="00513FF8"/>
    <w:rsid w:val="005140CF"/>
    <w:rsid w:val="00514605"/>
    <w:rsid w:val="00514610"/>
    <w:rsid w:val="005149E7"/>
    <w:rsid w:val="00514AD5"/>
    <w:rsid w:val="00514AFE"/>
    <w:rsid w:val="00514CA1"/>
    <w:rsid w:val="00515246"/>
    <w:rsid w:val="005154F0"/>
    <w:rsid w:val="00515B46"/>
    <w:rsid w:val="00515BF4"/>
    <w:rsid w:val="00515DE0"/>
    <w:rsid w:val="0051610D"/>
    <w:rsid w:val="0051619E"/>
    <w:rsid w:val="00516554"/>
    <w:rsid w:val="00516AA8"/>
    <w:rsid w:val="00516D79"/>
    <w:rsid w:val="00516D88"/>
    <w:rsid w:val="00517095"/>
    <w:rsid w:val="00517260"/>
    <w:rsid w:val="00517555"/>
    <w:rsid w:val="00520328"/>
    <w:rsid w:val="0052073F"/>
    <w:rsid w:val="00520941"/>
    <w:rsid w:val="00520BA5"/>
    <w:rsid w:val="00520E2B"/>
    <w:rsid w:val="005217F4"/>
    <w:rsid w:val="00521C77"/>
    <w:rsid w:val="00521D3B"/>
    <w:rsid w:val="00521E41"/>
    <w:rsid w:val="00521FA5"/>
    <w:rsid w:val="0052239F"/>
    <w:rsid w:val="00522416"/>
    <w:rsid w:val="00522A09"/>
    <w:rsid w:val="00522D5F"/>
    <w:rsid w:val="00522F33"/>
    <w:rsid w:val="005230E6"/>
    <w:rsid w:val="0052313C"/>
    <w:rsid w:val="00523272"/>
    <w:rsid w:val="0052351F"/>
    <w:rsid w:val="00523E4B"/>
    <w:rsid w:val="00523EC1"/>
    <w:rsid w:val="00523EFB"/>
    <w:rsid w:val="00524729"/>
    <w:rsid w:val="00524A5D"/>
    <w:rsid w:val="00524B7E"/>
    <w:rsid w:val="00524CAC"/>
    <w:rsid w:val="00525031"/>
    <w:rsid w:val="00525324"/>
    <w:rsid w:val="0052535C"/>
    <w:rsid w:val="00525964"/>
    <w:rsid w:val="005259D9"/>
    <w:rsid w:val="00525A12"/>
    <w:rsid w:val="00525AAE"/>
    <w:rsid w:val="00525EDA"/>
    <w:rsid w:val="00526019"/>
    <w:rsid w:val="005264EA"/>
    <w:rsid w:val="00526D5E"/>
    <w:rsid w:val="00526F2A"/>
    <w:rsid w:val="00527084"/>
    <w:rsid w:val="005276D9"/>
    <w:rsid w:val="005277E6"/>
    <w:rsid w:val="00527A6C"/>
    <w:rsid w:val="0052E5E3"/>
    <w:rsid w:val="005301E2"/>
    <w:rsid w:val="005303F1"/>
    <w:rsid w:val="005303F7"/>
    <w:rsid w:val="00530625"/>
    <w:rsid w:val="00530658"/>
    <w:rsid w:val="005309FF"/>
    <w:rsid w:val="00530B18"/>
    <w:rsid w:val="0053194C"/>
    <w:rsid w:val="00531F69"/>
    <w:rsid w:val="005322C0"/>
    <w:rsid w:val="00532BE2"/>
    <w:rsid w:val="00532C45"/>
    <w:rsid w:val="00532F1E"/>
    <w:rsid w:val="0053307F"/>
    <w:rsid w:val="00533404"/>
    <w:rsid w:val="00533B23"/>
    <w:rsid w:val="00533E04"/>
    <w:rsid w:val="00533F16"/>
    <w:rsid w:val="0053409B"/>
    <w:rsid w:val="00534283"/>
    <w:rsid w:val="00534303"/>
    <w:rsid w:val="0053449B"/>
    <w:rsid w:val="00534671"/>
    <w:rsid w:val="005346AA"/>
    <w:rsid w:val="0053470D"/>
    <w:rsid w:val="00534B9C"/>
    <w:rsid w:val="00534D7E"/>
    <w:rsid w:val="00535081"/>
    <w:rsid w:val="00535094"/>
    <w:rsid w:val="00535B99"/>
    <w:rsid w:val="00535FC8"/>
    <w:rsid w:val="0053617D"/>
    <w:rsid w:val="00536376"/>
    <w:rsid w:val="0053656D"/>
    <w:rsid w:val="005367DE"/>
    <w:rsid w:val="0053702F"/>
    <w:rsid w:val="005377BD"/>
    <w:rsid w:val="00537EB5"/>
    <w:rsid w:val="00540187"/>
    <w:rsid w:val="005406B4"/>
    <w:rsid w:val="005407ED"/>
    <w:rsid w:val="00540802"/>
    <w:rsid w:val="00540B61"/>
    <w:rsid w:val="00541118"/>
    <w:rsid w:val="0054168B"/>
    <w:rsid w:val="005417DF"/>
    <w:rsid w:val="00541C53"/>
    <w:rsid w:val="00541F51"/>
    <w:rsid w:val="00541F81"/>
    <w:rsid w:val="0054226D"/>
    <w:rsid w:val="00542299"/>
    <w:rsid w:val="00542706"/>
    <w:rsid w:val="00542C40"/>
    <w:rsid w:val="00542F01"/>
    <w:rsid w:val="005433BF"/>
    <w:rsid w:val="0054340A"/>
    <w:rsid w:val="0054367E"/>
    <w:rsid w:val="0054377E"/>
    <w:rsid w:val="005438A0"/>
    <w:rsid w:val="00543CF6"/>
    <w:rsid w:val="00543E63"/>
    <w:rsid w:val="005445C4"/>
    <w:rsid w:val="00544894"/>
    <w:rsid w:val="00544985"/>
    <w:rsid w:val="00544B5A"/>
    <w:rsid w:val="00544CB6"/>
    <w:rsid w:val="005453E7"/>
    <w:rsid w:val="005456BD"/>
    <w:rsid w:val="00545CC4"/>
    <w:rsid w:val="00545D49"/>
    <w:rsid w:val="00546542"/>
    <w:rsid w:val="00546EEA"/>
    <w:rsid w:val="0054703C"/>
    <w:rsid w:val="005470F4"/>
    <w:rsid w:val="005472BE"/>
    <w:rsid w:val="005475AA"/>
    <w:rsid w:val="005475B7"/>
    <w:rsid w:val="005476ED"/>
    <w:rsid w:val="00547735"/>
    <w:rsid w:val="00547A3B"/>
    <w:rsid w:val="00547D4B"/>
    <w:rsid w:val="00550A8F"/>
    <w:rsid w:val="00550BBD"/>
    <w:rsid w:val="005512D4"/>
    <w:rsid w:val="005513E9"/>
    <w:rsid w:val="00551446"/>
    <w:rsid w:val="00551981"/>
    <w:rsid w:val="00551B6A"/>
    <w:rsid w:val="005521E4"/>
    <w:rsid w:val="00552C1B"/>
    <w:rsid w:val="00553759"/>
    <w:rsid w:val="00553A85"/>
    <w:rsid w:val="00553AB7"/>
    <w:rsid w:val="00553BDC"/>
    <w:rsid w:val="00553FFE"/>
    <w:rsid w:val="00554227"/>
    <w:rsid w:val="00554822"/>
    <w:rsid w:val="005548F2"/>
    <w:rsid w:val="00554961"/>
    <w:rsid w:val="00554990"/>
    <w:rsid w:val="00554C0D"/>
    <w:rsid w:val="00554CD5"/>
    <w:rsid w:val="00554D4F"/>
    <w:rsid w:val="00554EFB"/>
    <w:rsid w:val="00554FB3"/>
    <w:rsid w:val="00555452"/>
    <w:rsid w:val="0055582E"/>
    <w:rsid w:val="00555A8C"/>
    <w:rsid w:val="00555AB6"/>
    <w:rsid w:val="00555D26"/>
    <w:rsid w:val="00555FAE"/>
    <w:rsid w:val="00556215"/>
    <w:rsid w:val="005562E5"/>
    <w:rsid w:val="005565FF"/>
    <w:rsid w:val="005566BA"/>
    <w:rsid w:val="00556860"/>
    <w:rsid w:val="00556949"/>
    <w:rsid w:val="00557004"/>
    <w:rsid w:val="005575CC"/>
    <w:rsid w:val="0055767F"/>
    <w:rsid w:val="005577E4"/>
    <w:rsid w:val="0056005A"/>
    <w:rsid w:val="0056026D"/>
    <w:rsid w:val="005602CC"/>
    <w:rsid w:val="0056044F"/>
    <w:rsid w:val="005606F1"/>
    <w:rsid w:val="005608EC"/>
    <w:rsid w:val="0056094F"/>
    <w:rsid w:val="00560A1A"/>
    <w:rsid w:val="00560B9F"/>
    <w:rsid w:val="00560C72"/>
    <w:rsid w:val="00560CF4"/>
    <w:rsid w:val="0056125B"/>
    <w:rsid w:val="005612D3"/>
    <w:rsid w:val="005613DC"/>
    <w:rsid w:val="00561563"/>
    <w:rsid w:val="0056159F"/>
    <w:rsid w:val="005617CE"/>
    <w:rsid w:val="005617EF"/>
    <w:rsid w:val="00561F2E"/>
    <w:rsid w:val="00562087"/>
    <w:rsid w:val="005621FE"/>
    <w:rsid w:val="00562362"/>
    <w:rsid w:val="005624EA"/>
    <w:rsid w:val="0056267F"/>
    <w:rsid w:val="00562BD1"/>
    <w:rsid w:val="00562FBE"/>
    <w:rsid w:val="00563518"/>
    <w:rsid w:val="00563AFB"/>
    <w:rsid w:val="00563D78"/>
    <w:rsid w:val="00564536"/>
    <w:rsid w:val="005645F3"/>
    <w:rsid w:val="005646B2"/>
    <w:rsid w:val="00564923"/>
    <w:rsid w:val="00564C37"/>
    <w:rsid w:val="00564C4F"/>
    <w:rsid w:val="00564D56"/>
    <w:rsid w:val="005651B5"/>
    <w:rsid w:val="0056545E"/>
    <w:rsid w:val="0056546C"/>
    <w:rsid w:val="005654D9"/>
    <w:rsid w:val="005658B2"/>
    <w:rsid w:val="00565942"/>
    <w:rsid w:val="00565A7D"/>
    <w:rsid w:val="00565B79"/>
    <w:rsid w:val="00565CCB"/>
    <w:rsid w:val="00565E19"/>
    <w:rsid w:val="00566A70"/>
    <w:rsid w:val="00566BA6"/>
    <w:rsid w:val="00566D0E"/>
    <w:rsid w:val="00567378"/>
    <w:rsid w:val="00567B73"/>
    <w:rsid w:val="00567B99"/>
    <w:rsid w:val="00567D50"/>
    <w:rsid w:val="00570D9C"/>
    <w:rsid w:val="00570E67"/>
    <w:rsid w:val="00570F4C"/>
    <w:rsid w:val="00570FED"/>
    <w:rsid w:val="0057110D"/>
    <w:rsid w:val="005712D8"/>
    <w:rsid w:val="00571ADE"/>
    <w:rsid w:val="00571BF2"/>
    <w:rsid w:val="00571F23"/>
    <w:rsid w:val="00571F3F"/>
    <w:rsid w:val="00571F9C"/>
    <w:rsid w:val="00572285"/>
    <w:rsid w:val="005722EB"/>
    <w:rsid w:val="00572491"/>
    <w:rsid w:val="005726E7"/>
    <w:rsid w:val="005731DC"/>
    <w:rsid w:val="00573833"/>
    <w:rsid w:val="00573A3B"/>
    <w:rsid w:val="00573B41"/>
    <w:rsid w:val="00573BC2"/>
    <w:rsid w:val="00573CB2"/>
    <w:rsid w:val="00574312"/>
    <w:rsid w:val="005747FD"/>
    <w:rsid w:val="0057496A"/>
    <w:rsid w:val="00574A07"/>
    <w:rsid w:val="00574A92"/>
    <w:rsid w:val="00574A98"/>
    <w:rsid w:val="00574BF2"/>
    <w:rsid w:val="00574F26"/>
    <w:rsid w:val="00574FB7"/>
    <w:rsid w:val="00575047"/>
    <w:rsid w:val="005750F7"/>
    <w:rsid w:val="005751FD"/>
    <w:rsid w:val="005755D5"/>
    <w:rsid w:val="00575CEA"/>
    <w:rsid w:val="0057611B"/>
    <w:rsid w:val="00576120"/>
    <w:rsid w:val="00576602"/>
    <w:rsid w:val="0057681E"/>
    <w:rsid w:val="005768D8"/>
    <w:rsid w:val="00576AC7"/>
    <w:rsid w:val="00577292"/>
    <w:rsid w:val="00577369"/>
    <w:rsid w:val="005773FD"/>
    <w:rsid w:val="00577425"/>
    <w:rsid w:val="005774EC"/>
    <w:rsid w:val="005779B5"/>
    <w:rsid w:val="00577B7F"/>
    <w:rsid w:val="00577BE3"/>
    <w:rsid w:val="00577CE7"/>
    <w:rsid w:val="00577FCA"/>
    <w:rsid w:val="0058011A"/>
    <w:rsid w:val="005804D6"/>
    <w:rsid w:val="0058057C"/>
    <w:rsid w:val="005806AC"/>
    <w:rsid w:val="00580826"/>
    <w:rsid w:val="00580C71"/>
    <w:rsid w:val="00580E54"/>
    <w:rsid w:val="0058102C"/>
    <w:rsid w:val="00581071"/>
    <w:rsid w:val="00581227"/>
    <w:rsid w:val="005812FC"/>
    <w:rsid w:val="0058180B"/>
    <w:rsid w:val="0058249F"/>
    <w:rsid w:val="00582C11"/>
    <w:rsid w:val="00582E5B"/>
    <w:rsid w:val="00582E61"/>
    <w:rsid w:val="0058316C"/>
    <w:rsid w:val="00583170"/>
    <w:rsid w:val="0058317A"/>
    <w:rsid w:val="005837E8"/>
    <w:rsid w:val="0058386D"/>
    <w:rsid w:val="00583D3A"/>
    <w:rsid w:val="00583D53"/>
    <w:rsid w:val="0058425E"/>
    <w:rsid w:val="005843C9"/>
    <w:rsid w:val="005845DE"/>
    <w:rsid w:val="00584891"/>
    <w:rsid w:val="00584B40"/>
    <w:rsid w:val="00584C12"/>
    <w:rsid w:val="00584D41"/>
    <w:rsid w:val="00584E27"/>
    <w:rsid w:val="00584EEC"/>
    <w:rsid w:val="0058518F"/>
    <w:rsid w:val="00585359"/>
    <w:rsid w:val="00585574"/>
    <w:rsid w:val="00585FA0"/>
    <w:rsid w:val="00586003"/>
    <w:rsid w:val="00586409"/>
    <w:rsid w:val="00586510"/>
    <w:rsid w:val="00586960"/>
    <w:rsid w:val="00586A63"/>
    <w:rsid w:val="00586E91"/>
    <w:rsid w:val="00586FD7"/>
    <w:rsid w:val="00587430"/>
    <w:rsid w:val="005875C8"/>
    <w:rsid w:val="005875F0"/>
    <w:rsid w:val="0058777C"/>
    <w:rsid w:val="00590173"/>
    <w:rsid w:val="005901AE"/>
    <w:rsid w:val="00590BA4"/>
    <w:rsid w:val="00590F84"/>
    <w:rsid w:val="005914AF"/>
    <w:rsid w:val="005916C8"/>
    <w:rsid w:val="00591816"/>
    <w:rsid w:val="00591932"/>
    <w:rsid w:val="00591970"/>
    <w:rsid w:val="00591BDD"/>
    <w:rsid w:val="00592049"/>
    <w:rsid w:val="005923A2"/>
    <w:rsid w:val="00592416"/>
    <w:rsid w:val="00592A2D"/>
    <w:rsid w:val="00592C3A"/>
    <w:rsid w:val="00592E6F"/>
    <w:rsid w:val="0059339F"/>
    <w:rsid w:val="00593AF4"/>
    <w:rsid w:val="00593B77"/>
    <w:rsid w:val="00593CF4"/>
    <w:rsid w:val="00593D43"/>
    <w:rsid w:val="00593DFC"/>
    <w:rsid w:val="005942D0"/>
    <w:rsid w:val="005943A0"/>
    <w:rsid w:val="0059446C"/>
    <w:rsid w:val="005947E3"/>
    <w:rsid w:val="00594A7E"/>
    <w:rsid w:val="00595288"/>
    <w:rsid w:val="0059553A"/>
    <w:rsid w:val="005958A1"/>
    <w:rsid w:val="00595CF9"/>
    <w:rsid w:val="00595D31"/>
    <w:rsid w:val="00596024"/>
    <w:rsid w:val="005968C6"/>
    <w:rsid w:val="005969F1"/>
    <w:rsid w:val="00596C7D"/>
    <w:rsid w:val="00596E43"/>
    <w:rsid w:val="00597295"/>
    <w:rsid w:val="005976AF"/>
    <w:rsid w:val="00597881"/>
    <w:rsid w:val="00597AFF"/>
    <w:rsid w:val="00597B7B"/>
    <w:rsid w:val="00597DBC"/>
    <w:rsid w:val="005A002C"/>
    <w:rsid w:val="005A0408"/>
    <w:rsid w:val="005A0666"/>
    <w:rsid w:val="005A098F"/>
    <w:rsid w:val="005A0EEE"/>
    <w:rsid w:val="005A11BE"/>
    <w:rsid w:val="005A1663"/>
    <w:rsid w:val="005A1666"/>
    <w:rsid w:val="005A1BB4"/>
    <w:rsid w:val="005A1ECF"/>
    <w:rsid w:val="005A1FD7"/>
    <w:rsid w:val="005A2024"/>
    <w:rsid w:val="005A25D5"/>
    <w:rsid w:val="005A27EF"/>
    <w:rsid w:val="005A2F3E"/>
    <w:rsid w:val="005A389A"/>
    <w:rsid w:val="005A3ABD"/>
    <w:rsid w:val="005A438D"/>
    <w:rsid w:val="005A449F"/>
    <w:rsid w:val="005A45CE"/>
    <w:rsid w:val="005A46E8"/>
    <w:rsid w:val="005A48E9"/>
    <w:rsid w:val="005A4ACB"/>
    <w:rsid w:val="005A5429"/>
    <w:rsid w:val="005A54E3"/>
    <w:rsid w:val="005A54F1"/>
    <w:rsid w:val="005A55EF"/>
    <w:rsid w:val="005A566E"/>
    <w:rsid w:val="005A5AE9"/>
    <w:rsid w:val="005A5DEE"/>
    <w:rsid w:val="005A64CD"/>
    <w:rsid w:val="005A669B"/>
    <w:rsid w:val="005A6716"/>
    <w:rsid w:val="005A6AD0"/>
    <w:rsid w:val="005A6D62"/>
    <w:rsid w:val="005A6F47"/>
    <w:rsid w:val="005A71E1"/>
    <w:rsid w:val="005A7357"/>
    <w:rsid w:val="005A7A90"/>
    <w:rsid w:val="005A7BEE"/>
    <w:rsid w:val="005A7E20"/>
    <w:rsid w:val="005B0535"/>
    <w:rsid w:val="005B0B3B"/>
    <w:rsid w:val="005B0DF0"/>
    <w:rsid w:val="005B10BB"/>
    <w:rsid w:val="005B10CA"/>
    <w:rsid w:val="005B12F6"/>
    <w:rsid w:val="005B1D38"/>
    <w:rsid w:val="005B1F9F"/>
    <w:rsid w:val="005B1FB0"/>
    <w:rsid w:val="005B2101"/>
    <w:rsid w:val="005B2A1A"/>
    <w:rsid w:val="005B2BA9"/>
    <w:rsid w:val="005B2FD0"/>
    <w:rsid w:val="005B316D"/>
    <w:rsid w:val="005B3668"/>
    <w:rsid w:val="005B37E3"/>
    <w:rsid w:val="005B384D"/>
    <w:rsid w:val="005B38AF"/>
    <w:rsid w:val="005B398B"/>
    <w:rsid w:val="005B3BBF"/>
    <w:rsid w:val="005B3DE6"/>
    <w:rsid w:val="005B3E5A"/>
    <w:rsid w:val="005B41E7"/>
    <w:rsid w:val="005B477D"/>
    <w:rsid w:val="005B4942"/>
    <w:rsid w:val="005B5280"/>
    <w:rsid w:val="005B5287"/>
    <w:rsid w:val="005B5781"/>
    <w:rsid w:val="005B5AE9"/>
    <w:rsid w:val="005B5C97"/>
    <w:rsid w:val="005B5DA2"/>
    <w:rsid w:val="005B5DE5"/>
    <w:rsid w:val="005B5F05"/>
    <w:rsid w:val="005B61CB"/>
    <w:rsid w:val="005B62E9"/>
    <w:rsid w:val="005B6DB2"/>
    <w:rsid w:val="005B6EC7"/>
    <w:rsid w:val="005B6F7D"/>
    <w:rsid w:val="005B7060"/>
    <w:rsid w:val="005B7576"/>
    <w:rsid w:val="005B7734"/>
    <w:rsid w:val="005B77E0"/>
    <w:rsid w:val="005B7C0F"/>
    <w:rsid w:val="005B7C3B"/>
    <w:rsid w:val="005C00F2"/>
    <w:rsid w:val="005C04E0"/>
    <w:rsid w:val="005C0647"/>
    <w:rsid w:val="005C111C"/>
    <w:rsid w:val="005C1127"/>
    <w:rsid w:val="005C1170"/>
    <w:rsid w:val="005C16EA"/>
    <w:rsid w:val="005C1BA1"/>
    <w:rsid w:val="005C1BD5"/>
    <w:rsid w:val="005C1D48"/>
    <w:rsid w:val="005C208A"/>
    <w:rsid w:val="005C2818"/>
    <w:rsid w:val="005C2D53"/>
    <w:rsid w:val="005C2F5F"/>
    <w:rsid w:val="005C3384"/>
    <w:rsid w:val="005C338D"/>
    <w:rsid w:val="005C39E7"/>
    <w:rsid w:val="005C3C5F"/>
    <w:rsid w:val="005C3DF6"/>
    <w:rsid w:val="005C43D1"/>
    <w:rsid w:val="005C44CF"/>
    <w:rsid w:val="005C4AD6"/>
    <w:rsid w:val="005C4B43"/>
    <w:rsid w:val="005C52A5"/>
    <w:rsid w:val="005C5489"/>
    <w:rsid w:val="005C5C63"/>
    <w:rsid w:val="005C64F9"/>
    <w:rsid w:val="005C68CF"/>
    <w:rsid w:val="005C6910"/>
    <w:rsid w:val="005C6B3B"/>
    <w:rsid w:val="005C6B4F"/>
    <w:rsid w:val="005C706E"/>
    <w:rsid w:val="005C729F"/>
    <w:rsid w:val="005C759C"/>
    <w:rsid w:val="005C7683"/>
    <w:rsid w:val="005C7869"/>
    <w:rsid w:val="005D01E3"/>
    <w:rsid w:val="005D07C1"/>
    <w:rsid w:val="005D084B"/>
    <w:rsid w:val="005D0BAB"/>
    <w:rsid w:val="005D0D8A"/>
    <w:rsid w:val="005D12CB"/>
    <w:rsid w:val="005D141C"/>
    <w:rsid w:val="005D1BA0"/>
    <w:rsid w:val="005D1FC1"/>
    <w:rsid w:val="005D22C3"/>
    <w:rsid w:val="005D2668"/>
    <w:rsid w:val="005D297A"/>
    <w:rsid w:val="005D2D70"/>
    <w:rsid w:val="005D2E7C"/>
    <w:rsid w:val="005D3051"/>
    <w:rsid w:val="005D30F7"/>
    <w:rsid w:val="005D32B9"/>
    <w:rsid w:val="005D32D4"/>
    <w:rsid w:val="005D350D"/>
    <w:rsid w:val="005D36CE"/>
    <w:rsid w:val="005D4804"/>
    <w:rsid w:val="005D5683"/>
    <w:rsid w:val="005D58A6"/>
    <w:rsid w:val="005D5918"/>
    <w:rsid w:val="005D5951"/>
    <w:rsid w:val="005D5C82"/>
    <w:rsid w:val="005D5FF1"/>
    <w:rsid w:val="005D603B"/>
    <w:rsid w:val="005D62C4"/>
    <w:rsid w:val="005D651B"/>
    <w:rsid w:val="005D6553"/>
    <w:rsid w:val="005D6A31"/>
    <w:rsid w:val="005D77FB"/>
    <w:rsid w:val="005E0248"/>
    <w:rsid w:val="005E030E"/>
    <w:rsid w:val="005E0465"/>
    <w:rsid w:val="005E0507"/>
    <w:rsid w:val="005E05D9"/>
    <w:rsid w:val="005E069E"/>
    <w:rsid w:val="005E0871"/>
    <w:rsid w:val="005E089C"/>
    <w:rsid w:val="005E0A57"/>
    <w:rsid w:val="005E0B00"/>
    <w:rsid w:val="005E0F70"/>
    <w:rsid w:val="005E11A7"/>
    <w:rsid w:val="005E1EB0"/>
    <w:rsid w:val="005E20D4"/>
    <w:rsid w:val="005E23E1"/>
    <w:rsid w:val="005E2623"/>
    <w:rsid w:val="005E2777"/>
    <w:rsid w:val="005E2806"/>
    <w:rsid w:val="005E294F"/>
    <w:rsid w:val="005E296F"/>
    <w:rsid w:val="005E2C7D"/>
    <w:rsid w:val="005E2D1F"/>
    <w:rsid w:val="005E32A8"/>
    <w:rsid w:val="005E3422"/>
    <w:rsid w:val="005E3759"/>
    <w:rsid w:val="005E3BCB"/>
    <w:rsid w:val="005E3C41"/>
    <w:rsid w:val="005E3FEC"/>
    <w:rsid w:val="005E4426"/>
    <w:rsid w:val="005E4597"/>
    <w:rsid w:val="005E4A39"/>
    <w:rsid w:val="005E4CB5"/>
    <w:rsid w:val="005E4EC7"/>
    <w:rsid w:val="005E5105"/>
    <w:rsid w:val="005E51BD"/>
    <w:rsid w:val="005E52A4"/>
    <w:rsid w:val="005E5AFA"/>
    <w:rsid w:val="005E6218"/>
    <w:rsid w:val="005E64FD"/>
    <w:rsid w:val="005E66DC"/>
    <w:rsid w:val="005E67D6"/>
    <w:rsid w:val="005E6A52"/>
    <w:rsid w:val="005E6FB2"/>
    <w:rsid w:val="005E7492"/>
    <w:rsid w:val="005E7967"/>
    <w:rsid w:val="005E7B6A"/>
    <w:rsid w:val="005E7C88"/>
    <w:rsid w:val="005E7FB9"/>
    <w:rsid w:val="005F005A"/>
    <w:rsid w:val="005F0C6A"/>
    <w:rsid w:val="005F0D01"/>
    <w:rsid w:val="005F0D1D"/>
    <w:rsid w:val="005F0F12"/>
    <w:rsid w:val="005F151F"/>
    <w:rsid w:val="005F1907"/>
    <w:rsid w:val="005F2366"/>
    <w:rsid w:val="005F28B8"/>
    <w:rsid w:val="005F28FF"/>
    <w:rsid w:val="005F2AF8"/>
    <w:rsid w:val="005F2BCE"/>
    <w:rsid w:val="005F3050"/>
    <w:rsid w:val="005F3510"/>
    <w:rsid w:val="005F3860"/>
    <w:rsid w:val="005F3A3C"/>
    <w:rsid w:val="005F3AB0"/>
    <w:rsid w:val="005F3E7B"/>
    <w:rsid w:val="005F3FF0"/>
    <w:rsid w:val="005F4190"/>
    <w:rsid w:val="005F4232"/>
    <w:rsid w:val="005F423B"/>
    <w:rsid w:val="005F4416"/>
    <w:rsid w:val="005F4490"/>
    <w:rsid w:val="005F47C3"/>
    <w:rsid w:val="005F483B"/>
    <w:rsid w:val="005F4935"/>
    <w:rsid w:val="005F49E1"/>
    <w:rsid w:val="005F4CBB"/>
    <w:rsid w:val="005F50BD"/>
    <w:rsid w:val="005F56BF"/>
    <w:rsid w:val="005F5A4F"/>
    <w:rsid w:val="005F5BDA"/>
    <w:rsid w:val="005F61BD"/>
    <w:rsid w:val="005F683F"/>
    <w:rsid w:val="005F684D"/>
    <w:rsid w:val="005F6A6B"/>
    <w:rsid w:val="005F6CC5"/>
    <w:rsid w:val="005F6D2D"/>
    <w:rsid w:val="005F6FE3"/>
    <w:rsid w:val="005F70FE"/>
    <w:rsid w:val="005F75E3"/>
    <w:rsid w:val="005F7F42"/>
    <w:rsid w:val="005F7F47"/>
    <w:rsid w:val="005F7F5A"/>
    <w:rsid w:val="00600071"/>
    <w:rsid w:val="0060008C"/>
    <w:rsid w:val="006003B5"/>
    <w:rsid w:val="006007A6"/>
    <w:rsid w:val="0060082D"/>
    <w:rsid w:val="006014A1"/>
    <w:rsid w:val="00601690"/>
    <w:rsid w:val="006025F5"/>
    <w:rsid w:val="00602672"/>
    <w:rsid w:val="006026B6"/>
    <w:rsid w:val="00602C68"/>
    <w:rsid w:val="00602FF5"/>
    <w:rsid w:val="00603BF1"/>
    <w:rsid w:val="00604026"/>
    <w:rsid w:val="0060466A"/>
    <w:rsid w:val="0060483A"/>
    <w:rsid w:val="00604991"/>
    <w:rsid w:val="00604FD4"/>
    <w:rsid w:val="0060500E"/>
    <w:rsid w:val="006051D9"/>
    <w:rsid w:val="006055F6"/>
    <w:rsid w:val="00605920"/>
    <w:rsid w:val="00605E7D"/>
    <w:rsid w:val="00605F59"/>
    <w:rsid w:val="00606EED"/>
    <w:rsid w:val="006077D5"/>
    <w:rsid w:val="006100D2"/>
    <w:rsid w:val="006100EC"/>
    <w:rsid w:val="006103C9"/>
    <w:rsid w:val="00610981"/>
    <w:rsid w:val="00610AA2"/>
    <w:rsid w:val="00610C71"/>
    <w:rsid w:val="00610E6B"/>
    <w:rsid w:val="00610EB8"/>
    <w:rsid w:val="00610FAF"/>
    <w:rsid w:val="0061102E"/>
    <w:rsid w:val="006112D8"/>
    <w:rsid w:val="00611638"/>
    <w:rsid w:val="00611929"/>
    <w:rsid w:val="00611AB1"/>
    <w:rsid w:val="00611CBE"/>
    <w:rsid w:val="00611E79"/>
    <w:rsid w:val="006121EE"/>
    <w:rsid w:val="006122C1"/>
    <w:rsid w:val="006123A0"/>
    <w:rsid w:val="006124C1"/>
    <w:rsid w:val="0061259A"/>
    <w:rsid w:val="00612DD1"/>
    <w:rsid w:val="00612E54"/>
    <w:rsid w:val="0061387C"/>
    <w:rsid w:val="00613914"/>
    <w:rsid w:val="00614752"/>
    <w:rsid w:val="006149FB"/>
    <w:rsid w:val="00614DD5"/>
    <w:rsid w:val="006150FD"/>
    <w:rsid w:val="0061517C"/>
    <w:rsid w:val="00615400"/>
    <w:rsid w:val="006154DF"/>
    <w:rsid w:val="0061554F"/>
    <w:rsid w:val="00615CF2"/>
    <w:rsid w:val="006163DC"/>
    <w:rsid w:val="006163FA"/>
    <w:rsid w:val="00616843"/>
    <w:rsid w:val="00617102"/>
    <w:rsid w:val="00617505"/>
    <w:rsid w:val="00617751"/>
    <w:rsid w:val="0061794F"/>
    <w:rsid w:val="00617A38"/>
    <w:rsid w:val="00617B4B"/>
    <w:rsid w:val="00617C59"/>
    <w:rsid w:val="00617D42"/>
    <w:rsid w:val="00617E13"/>
    <w:rsid w:val="0062017D"/>
    <w:rsid w:val="00620182"/>
    <w:rsid w:val="006203DE"/>
    <w:rsid w:val="0062043B"/>
    <w:rsid w:val="00620C2C"/>
    <w:rsid w:val="00621117"/>
    <w:rsid w:val="006211A2"/>
    <w:rsid w:val="00621636"/>
    <w:rsid w:val="00621E56"/>
    <w:rsid w:val="006220CD"/>
    <w:rsid w:val="00622192"/>
    <w:rsid w:val="0062290C"/>
    <w:rsid w:val="00622FBC"/>
    <w:rsid w:val="00622FDB"/>
    <w:rsid w:val="00623036"/>
    <w:rsid w:val="006234E7"/>
    <w:rsid w:val="0062367E"/>
    <w:rsid w:val="006237DD"/>
    <w:rsid w:val="00623E24"/>
    <w:rsid w:val="006241EC"/>
    <w:rsid w:val="006244B5"/>
    <w:rsid w:val="0062483E"/>
    <w:rsid w:val="006249E4"/>
    <w:rsid w:val="00624EF2"/>
    <w:rsid w:val="00625244"/>
    <w:rsid w:val="0062534D"/>
    <w:rsid w:val="00625637"/>
    <w:rsid w:val="00625758"/>
    <w:rsid w:val="0062579B"/>
    <w:rsid w:val="006258DC"/>
    <w:rsid w:val="0062592D"/>
    <w:rsid w:val="006259E6"/>
    <w:rsid w:val="00626B65"/>
    <w:rsid w:val="00626C3D"/>
    <w:rsid w:val="00627188"/>
    <w:rsid w:val="0062718F"/>
    <w:rsid w:val="006272DC"/>
    <w:rsid w:val="00627390"/>
    <w:rsid w:val="00627622"/>
    <w:rsid w:val="00627845"/>
    <w:rsid w:val="00630277"/>
    <w:rsid w:val="006302DC"/>
    <w:rsid w:val="00630787"/>
    <w:rsid w:val="006307A7"/>
    <w:rsid w:val="0063086C"/>
    <w:rsid w:val="00630A93"/>
    <w:rsid w:val="00630DAC"/>
    <w:rsid w:val="006312E7"/>
    <w:rsid w:val="00631B1B"/>
    <w:rsid w:val="00632544"/>
    <w:rsid w:val="00632BC2"/>
    <w:rsid w:val="006330F2"/>
    <w:rsid w:val="00633854"/>
    <w:rsid w:val="00633868"/>
    <w:rsid w:val="00633DB9"/>
    <w:rsid w:val="0063470D"/>
    <w:rsid w:val="00634A58"/>
    <w:rsid w:val="00634DA1"/>
    <w:rsid w:val="00634E32"/>
    <w:rsid w:val="006350BB"/>
    <w:rsid w:val="0063574B"/>
    <w:rsid w:val="00635B79"/>
    <w:rsid w:val="00635BEB"/>
    <w:rsid w:val="00635EA2"/>
    <w:rsid w:val="0063637F"/>
    <w:rsid w:val="00636753"/>
    <w:rsid w:val="006367B1"/>
    <w:rsid w:val="0063687E"/>
    <w:rsid w:val="00636DCF"/>
    <w:rsid w:val="00636E13"/>
    <w:rsid w:val="006374E0"/>
    <w:rsid w:val="006374E8"/>
    <w:rsid w:val="006375F6"/>
    <w:rsid w:val="00637B2D"/>
    <w:rsid w:val="00637E28"/>
    <w:rsid w:val="00637F5C"/>
    <w:rsid w:val="00640252"/>
    <w:rsid w:val="006403E4"/>
    <w:rsid w:val="006404B0"/>
    <w:rsid w:val="00640588"/>
    <w:rsid w:val="0064085C"/>
    <w:rsid w:val="0064093D"/>
    <w:rsid w:val="00640F0B"/>
    <w:rsid w:val="006413FF"/>
    <w:rsid w:val="00641B59"/>
    <w:rsid w:val="00641D42"/>
    <w:rsid w:val="00641F70"/>
    <w:rsid w:val="00642665"/>
    <w:rsid w:val="00642695"/>
    <w:rsid w:val="00642879"/>
    <w:rsid w:val="00642AB7"/>
    <w:rsid w:val="006435A5"/>
    <w:rsid w:val="00643C9F"/>
    <w:rsid w:val="00643FF5"/>
    <w:rsid w:val="006444F3"/>
    <w:rsid w:val="00644D54"/>
    <w:rsid w:val="00645065"/>
    <w:rsid w:val="00645111"/>
    <w:rsid w:val="0064565F"/>
    <w:rsid w:val="006456B7"/>
    <w:rsid w:val="006462D9"/>
    <w:rsid w:val="00646699"/>
    <w:rsid w:val="00646819"/>
    <w:rsid w:val="00646822"/>
    <w:rsid w:val="00646F84"/>
    <w:rsid w:val="00646FFA"/>
    <w:rsid w:val="00647AC0"/>
    <w:rsid w:val="00647E58"/>
    <w:rsid w:val="00650109"/>
    <w:rsid w:val="006506DE"/>
    <w:rsid w:val="00650B19"/>
    <w:rsid w:val="00651B7C"/>
    <w:rsid w:val="00651E4C"/>
    <w:rsid w:val="00652A61"/>
    <w:rsid w:val="00652A8B"/>
    <w:rsid w:val="00652B22"/>
    <w:rsid w:val="00652C6E"/>
    <w:rsid w:val="00653094"/>
    <w:rsid w:val="0065316E"/>
    <w:rsid w:val="006531AA"/>
    <w:rsid w:val="0065322F"/>
    <w:rsid w:val="00653455"/>
    <w:rsid w:val="0065391A"/>
    <w:rsid w:val="006543E0"/>
    <w:rsid w:val="006544A9"/>
    <w:rsid w:val="006545E5"/>
    <w:rsid w:val="00654995"/>
    <w:rsid w:val="00654A9E"/>
    <w:rsid w:val="00654B6F"/>
    <w:rsid w:val="00655165"/>
    <w:rsid w:val="006551AB"/>
    <w:rsid w:val="006553B5"/>
    <w:rsid w:val="00655A41"/>
    <w:rsid w:val="00655C64"/>
    <w:rsid w:val="00656255"/>
    <w:rsid w:val="0065642C"/>
    <w:rsid w:val="00656A06"/>
    <w:rsid w:val="00656BE0"/>
    <w:rsid w:val="00656C5B"/>
    <w:rsid w:val="00656D32"/>
    <w:rsid w:val="00657E72"/>
    <w:rsid w:val="0066041D"/>
    <w:rsid w:val="00660785"/>
    <w:rsid w:val="0066084C"/>
    <w:rsid w:val="0066148B"/>
    <w:rsid w:val="006614BF"/>
    <w:rsid w:val="00661532"/>
    <w:rsid w:val="006620AC"/>
    <w:rsid w:val="00662FE4"/>
    <w:rsid w:val="006630B1"/>
    <w:rsid w:val="0066321F"/>
    <w:rsid w:val="00663775"/>
    <w:rsid w:val="00663CD2"/>
    <w:rsid w:val="00664141"/>
    <w:rsid w:val="006643C5"/>
    <w:rsid w:val="0066468E"/>
    <w:rsid w:val="00664690"/>
    <w:rsid w:val="00664E65"/>
    <w:rsid w:val="00665000"/>
    <w:rsid w:val="00665602"/>
    <w:rsid w:val="00665807"/>
    <w:rsid w:val="00666512"/>
    <w:rsid w:val="0066681B"/>
    <w:rsid w:val="00666B19"/>
    <w:rsid w:val="00666E05"/>
    <w:rsid w:val="00666F74"/>
    <w:rsid w:val="00667003"/>
    <w:rsid w:val="0066713A"/>
    <w:rsid w:val="00667343"/>
    <w:rsid w:val="006673AF"/>
    <w:rsid w:val="00667515"/>
    <w:rsid w:val="006679CE"/>
    <w:rsid w:val="00670079"/>
    <w:rsid w:val="006705E4"/>
    <w:rsid w:val="0067073F"/>
    <w:rsid w:val="00670A34"/>
    <w:rsid w:val="00670F7B"/>
    <w:rsid w:val="00671097"/>
    <w:rsid w:val="0067109C"/>
    <w:rsid w:val="00671205"/>
    <w:rsid w:val="00671654"/>
    <w:rsid w:val="00671875"/>
    <w:rsid w:val="00671984"/>
    <w:rsid w:val="00671990"/>
    <w:rsid w:val="00671B0F"/>
    <w:rsid w:val="0067309B"/>
    <w:rsid w:val="006731AC"/>
    <w:rsid w:val="0067335A"/>
    <w:rsid w:val="0067337A"/>
    <w:rsid w:val="0067350F"/>
    <w:rsid w:val="0067373F"/>
    <w:rsid w:val="0067384A"/>
    <w:rsid w:val="00673C30"/>
    <w:rsid w:val="00674635"/>
    <w:rsid w:val="00674B30"/>
    <w:rsid w:val="006750F8"/>
    <w:rsid w:val="0067526C"/>
    <w:rsid w:val="006752ED"/>
    <w:rsid w:val="0067545F"/>
    <w:rsid w:val="00675EE9"/>
    <w:rsid w:val="00675F8A"/>
    <w:rsid w:val="00676760"/>
    <w:rsid w:val="006767F3"/>
    <w:rsid w:val="00676A92"/>
    <w:rsid w:val="006771F6"/>
    <w:rsid w:val="0067744D"/>
    <w:rsid w:val="00677776"/>
    <w:rsid w:val="00677778"/>
    <w:rsid w:val="00677967"/>
    <w:rsid w:val="00677AEA"/>
    <w:rsid w:val="00677D7E"/>
    <w:rsid w:val="00677FE5"/>
    <w:rsid w:val="006804FF"/>
    <w:rsid w:val="00680703"/>
    <w:rsid w:val="00680718"/>
    <w:rsid w:val="006809C3"/>
    <w:rsid w:val="00680F28"/>
    <w:rsid w:val="00680FC2"/>
    <w:rsid w:val="00681184"/>
    <w:rsid w:val="006816DB"/>
    <w:rsid w:val="00681ADE"/>
    <w:rsid w:val="00681C1D"/>
    <w:rsid w:val="00681DE5"/>
    <w:rsid w:val="00681F76"/>
    <w:rsid w:val="006820F9"/>
    <w:rsid w:val="00682584"/>
    <w:rsid w:val="00682C54"/>
    <w:rsid w:val="00682EF8"/>
    <w:rsid w:val="0068309E"/>
    <w:rsid w:val="00683385"/>
    <w:rsid w:val="006833DC"/>
    <w:rsid w:val="00683431"/>
    <w:rsid w:val="00683610"/>
    <w:rsid w:val="00683679"/>
    <w:rsid w:val="006839B1"/>
    <w:rsid w:val="00683B2E"/>
    <w:rsid w:val="00683BDC"/>
    <w:rsid w:val="00683C43"/>
    <w:rsid w:val="00683EC1"/>
    <w:rsid w:val="0068451A"/>
    <w:rsid w:val="0068465F"/>
    <w:rsid w:val="0068504C"/>
    <w:rsid w:val="00685415"/>
    <w:rsid w:val="006855FF"/>
    <w:rsid w:val="00685775"/>
    <w:rsid w:val="00686F51"/>
    <w:rsid w:val="006872D6"/>
    <w:rsid w:val="006874FD"/>
    <w:rsid w:val="0068770D"/>
    <w:rsid w:val="006879A9"/>
    <w:rsid w:val="00687F6F"/>
    <w:rsid w:val="00687F95"/>
    <w:rsid w:val="0069038D"/>
    <w:rsid w:val="0069040A"/>
    <w:rsid w:val="00690B05"/>
    <w:rsid w:val="00690D70"/>
    <w:rsid w:val="00690D96"/>
    <w:rsid w:val="00690FF9"/>
    <w:rsid w:val="00691186"/>
    <w:rsid w:val="006912C7"/>
    <w:rsid w:val="0069131F"/>
    <w:rsid w:val="0069187C"/>
    <w:rsid w:val="0069226E"/>
    <w:rsid w:val="00692521"/>
    <w:rsid w:val="00692866"/>
    <w:rsid w:val="00692BA9"/>
    <w:rsid w:val="00692D42"/>
    <w:rsid w:val="00692F70"/>
    <w:rsid w:val="00692FB9"/>
    <w:rsid w:val="0069302F"/>
    <w:rsid w:val="0069312A"/>
    <w:rsid w:val="006931C3"/>
    <w:rsid w:val="006931EE"/>
    <w:rsid w:val="006932C8"/>
    <w:rsid w:val="00693487"/>
    <w:rsid w:val="006935B8"/>
    <w:rsid w:val="00693741"/>
    <w:rsid w:val="006938A5"/>
    <w:rsid w:val="00693C38"/>
    <w:rsid w:val="00693F09"/>
    <w:rsid w:val="00693FBE"/>
    <w:rsid w:val="006941F5"/>
    <w:rsid w:val="006946F8"/>
    <w:rsid w:val="006949B6"/>
    <w:rsid w:val="006949DF"/>
    <w:rsid w:val="00694ABF"/>
    <w:rsid w:val="00694BD0"/>
    <w:rsid w:val="00694C2C"/>
    <w:rsid w:val="00694D5E"/>
    <w:rsid w:val="00694E4E"/>
    <w:rsid w:val="00694F57"/>
    <w:rsid w:val="006952AD"/>
    <w:rsid w:val="006954B7"/>
    <w:rsid w:val="00695536"/>
    <w:rsid w:val="00695614"/>
    <w:rsid w:val="00695650"/>
    <w:rsid w:val="0069593C"/>
    <w:rsid w:val="00695A61"/>
    <w:rsid w:val="00695D3B"/>
    <w:rsid w:val="00696027"/>
    <w:rsid w:val="00696136"/>
    <w:rsid w:val="00696575"/>
    <w:rsid w:val="006966F7"/>
    <w:rsid w:val="0069670C"/>
    <w:rsid w:val="006969F6"/>
    <w:rsid w:val="00696AAA"/>
    <w:rsid w:val="00696E43"/>
    <w:rsid w:val="00697625"/>
    <w:rsid w:val="00697935"/>
    <w:rsid w:val="00697983"/>
    <w:rsid w:val="00697F20"/>
    <w:rsid w:val="006A005A"/>
    <w:rsid w:val="006A00EC"/>
    <w:rsid w:val="006A023B"/>
    <w:rsid w:val="006A0C99"/>
    <w:rsid w:val="006A0CF6"/>
    <w:rsid w:val="006A0DCF"/>
    <w:rsid w:val="006A0EB3"/>
    <w:rsid w:val="006A12E6"/>
    <w:rsid w:val="006A14B1"/>
    <w:rsid w:val="006A17A2"/>
    <w:rsid w:val="006A2130"/>
    <w:rsid w:val="006A22CB"/>
    <w:rsid w:val="006A2757"/>
    <w:rsid w:val="006A29FA"/>
    <w:rsid w:val="006A2AA5"/>
    <w:rsid w:val="006A3019"/>
    <w:rsid w:val="006A313F"/>
    <w:rsid w:val="006A32A9"/>
    <w:rsid w:val="006A3599"/>
    <w:rsid w:val="006A3878"/>
    <w:rsid w:val="006A39A7"/>
    <w:rsid w:val="006A3D4C"/>
    <w:rsid w:val="006A414D"/>
    <w:rsid w:val="006A428F"/>
    <w:rsid w:val="006A4BBD"/>
    <w:rsid w:val="006A4D4A"/>
    <w:rsid w:val="006A4F17"/>
    <w:rsid w:val="006A53F2"/>
    <w:rsid w:val="006A541C"/>
    <w:rsid w:val="006A55E3"/>
    <w:rsid w:val="006A56CE"/>
    <w:rsid w:val="006A5754"/>
    <w:rsid w:val="006A5D97"/>
    <w:rsid w:val="006A5DF1"/>
    <w:rsid w:val="006A5E42"/>
    <w:rsid w:val="006A5F67"/>
    <w:rsid w:val="006A626E"/>
    <w:rsid w:val="006A66B2"/>
    <w:rsid w:val="006A6F25"/>
    <w:rsid w:val="006A6F29"/>
    <w:rsid w:val="006A6F5D"/>
    <w:rsid w:val="006A732B"/>
    <w:rsid w:val="006A75D7"/>
    <w:rsid w:val="006A7704"/>
    <w:rsid w:val="006A7D41"/>
    <w:rsid w:val="006A7EC2"/>
    <w:rsid w:val="006B01BC"/>
    <w:rsid w:val="006B032D"/>
    <w:rsid w:val="006B0497"/>
    <w:rsid w:val="006B0540"/>
    <w:rsid w:val="006B0609"/>
    <w:rsid w:val="006B1340"/>
    <w:rsid w:val="006B1344"/>
    <w:rsid w:val="006B168B"/>
    <w:rsid w:val="006B18A6"/>
    <w:rsid w:val="006B1ABC"/>
    <w:rsid w:val="006B2050"/>
    <w:rsid w:val="006B20E9"/>
    <w:rsid w:val="006B23C8"/>
    <w:rsid w:val="006B26BE"/>
    <w:rsid w:val="006B2B1E"/>
    <w:rsid w:val="006B2E3F"/>
    <w:rsid w:val="006B35E7"/>
    <w:rsid w:val="006B3735"/>
    <w:rsid w:val="006B3B28"/>
    <w:rsid w:val="006B3E0E"/>
    <w:rsid w:val="006B4321"/>
    <w:rsid w:val="006B4C0B"/>
    <w:rsid w:val="006B4C0E"/>
    <w:rsid w:val="006B50B4"/>
    <w:rsid w:val="006B5159"/>
    <w:rsid w:val="006B5DEC"/>
    <w:rsid w:val="006B5F02"/>
    <w:rsid w:val="006B5F21"/>
    <w:rsid w:val="006B6480"/>
    <w:rsid w:val="006B669C"/>
    <w:rsid w:val="006B68A6"/>
    <w:rsid w:val="006B6A9F"/>
    <w:rsid w:val="006B6BC1"/>
    <w:rsid w:val="006B6C9F"/>
    <w:rsid w:val="006B6E22"/>
    <w:rsid w:val="006B6E44"/>
    <w:rsid w:val="006B715D"/>
    <w:rsid w:val="006B72F9"/>
    <w:rsid w:val="006B7319"/>
    <w:rsid w:val="006B746A"/>
    <w:rsid w:val="006B7636"/>
    <w:rsid w:val="006B7733"/>
    <w:rsid w:val="006B7924"/>
    <w:rsid w:val="006B7B03"/>
    <w:rsid w:val="006B7C65"/>
    <w:rsid w:val="006B7F1B"/>
    <w:rsid w:val="006C066E"/>
    <w:rsid w:val="006C09EF"/>
    <w:rsid w:val="006C0A2B"/>
    <w:rsid w:val="006C0FBA"/>
    <w:rsid w:val="006C1542"/>
    <w:rsid w:val="006C1ACE"/>
    <w:rsid w:val="006C1F80"/>
    <w:rsid w:val="006C23B0"/>
    <w:rsid w:val="006C2818"/>
    <w:rsid w:val="006C28D1"/>
    <w:rsid w:val="006C29C6"/>
    <w:rsid w:val="006C2A99"/>
    <w:rsid w:val="006C2ECC"/>
    <w:rsid w:val="006C2F28"/>
    <w:rsid w:val="006C32EA"/>
    <w:rsid w:val="006C368E"/>
    <w:rsid w:val="006C3770"/>
    <w:rsid w:val="006C38D8"/>
    <w:rsid w:val="006C3905"/>
    <w:rsid w:val="006C458F"/>
    <w:rsid w:val="006C498B"/>
    <w:rsid w:val="006C4DFB"/>
    <w:rsid w:val="006C511F"/>
    <w:rsid w:val="006C535B"/>
    <w:rsid w:val="006C53CC"/>
    <w:rsid w:val="006C5E9B"/>
    <w:rsid w:val="006C61D6"/>
    <w:rsid w:val="006C65C8"/>
    <w:rsid w:val="006C6A0F"/>
    <w:rsid w:val="006C6A24"/>
    <w:rsid w:val="006C7666"/>
    <w:rsid w:val="006C770E"/>
    <w:rsid w:val="006C7837"/>
    <w:rsid w:val="006C7B52"/>
    <w:rsid w:val="006D0440"/>
    <w:rsid w:val="006D04FE"/>
    <w:rsid w:val="006D0C3F"/>
    <w:rsid w:val="006D0D35"/>
    <w:rsid w:val="006D0EE9"/>
    <w:rsid w:val="006D12A9"/>
    <w:rsid w:val="006D1710"/>
    <w:rsid w:val="006D1B26"/>
    <w:rsid w:val="006D1DED"/>
    <w:rsid w:val="006D2252"/>
    <w:rsid w:val="006D235E"/>
    <w:rsid w:val="006D2442"/>
    <w:rsid w:val="006D246F"/>
    <w:rsid w:val="006D2551"/>
    <w:rsid w:val="006D27A4"/>
    <w:rsid w:val="006D3789"/>
    <w:rsid w:val="006D3D52"/>
    <w:rsid w:val="006D3F33"/>
    <w:rsid w:val="006D4316"/>
    <w:rsid w:val="006D4A39"/>
    <w:rsid w:val="006D4E76"/>
    <w:rsid w:val="006D4F81"/>
    <w:rsid w:val="006D5114"/>
    <w:rsid w:val="006D51A4"/>
    <w:rsid w:val="006D53F6"/>
    <w:rsid w:val="006D5854"/>
    <w:rsid w:val="006D5896"/>
    <w:rsid w:val="006D5AC5"/>
    <w:rsid w:val="006D6221"/>
    <w:rsid w:val="006D66A7"/>
    <w:rsid w:val="006D67CF"/>
    <w:rsid w:val="006D68C6"/>
    <w:rsid w:val="006D697E"/>
    <w:rsid w:val="006D6A20"/>
    <w:rsid w:val="006D6AAC"/>
    <w:rsid w:val="006D6B8E"/>
    <w:rsid w:val="006D73CF"/>
    <w:rsid w:val="006D74F2"/>
    <w:rsid w:val="006D7575"/>
    <w:rsid w:val="006D79DD"/>
    <w:rsid w:val="006D7B9A"/>
    <w:rsid w:val="006E019D"/>
    <w:rsid w:val="006E0AA4"/>
    <w:rsid w:val="006E0CC7"/>
    <w:rsid w:val="006E0D3C"/>
    <w:rsid w:val="006E113F"/>
    <w:rsid w:val="006E1CA4"/>
    <w:rsid w:val="006E20A0"/>
    <w:rsid w:val="006E2310"/>
    <w:rsid w:val="006E2524"/>
    <w:rsid w:val="006E2821"/>
    <w:rsid w:val="006E3171"/>
    <w:rsid w:val="006E3191"/>
    <w:rsid w:val="006E32DB"/>
    <w:rsid w:val="006E36C3"/>
    <w:rsid w:val="006E3734"/>
    <w:rsid w:val="006E4248"/>
    <w:rsid w:val="006E4267"/>
    <w:rsid w:val="006E468C"/>
    <w:rsid w:val="006E49C2"/>
    <w:rsid w:val="006E4C0A"/>
    <w:rsid w:val="006E54F8"/>
    <w:rsid w:val="006E58EE"/>
    <w:rsid w:val="006E5D71"/>
    <w:rsid w:val="006E6834"/>
    <w:rsid w:val="006E6E88"/>
    <w:rsid w:val="006E6F63"/>
    <w:rsid w:val="006E75D2"/>
    <w:rsid w:val="006E767B"/>
    <w:rsid w:val="006E7E1E"/>
    <w:rsid w:val="006F09F6"/>
    <w:rsid w:val="006F0F6C"/>
    <w:rsid w:val="006F0FB7"/>
    <w:rsid w:val="006F1024"/>
    <w:rsid w:val="006F10AA"/>
    <w:rsid w:val="006F132E"/>
    <w:rsid w:val="006F1518"/>
    <w:rsid w:val="006F164F"/>
    <w:rsid w:val="006F17FF"/>
    <w:rsid w:val="006F1910"/>
    <w:rsid w:val="006F1969"/>
    <w:rsid w:val="006F1A8F"/>
    <w:rsid w:val="006F1C3F"/>
    <w:rsid w:val="006F1E65"/>
    <w:rsid w:val="006F2365"/>
    <w:rsid w:val="006F24F6"/>
    <w:rsid w:val="006F2601"/>
    <w:rsid w:val="006F266A"/>
    <w:rsid w:val="006F29A4"/>
    <w:rsid w:val="006F2EB9"/>
    <w:rsid w:val="006F2F20"/>
    <w:rsid w:val="006F39F2"/>
    <w:rsid w:val="006F3DA1"/>
    <w:rsid w:val="006F414F"/>
    <w:rsid w:val="006F4209"/>
    <w:rsid w:val="006F4234"/>
    <w:rsid w:val="006F459F"/>
    <w:rsid w:val="006F467E"/>
    <w:rsid w:val="006F470F"/>
    <w:rsid w:val="006F4752"/>
    <w:rsid w:val="006F4BB3"/>
    <w:rsid w:val="006F4F58"/>
    <w:rsid w:val="006F594C"/>
    <w:rsid w:val="006F5A80"/>
    <w:rsid w:val="006F5C3B"/>
    <w:rsid w:val="006F5C67"/>
    <w:rsid w:val="006F5D5A"/>
    <w:rsid w:val="006F682F"/>
    <w:rsid w:val="006F6B27"/>
    <w:rsid w:val="006F6D4C"/>
    <w:rsid w:val="006F73D8"/>
    <w:rsid w:val="006F7527"/>
    <w:rsid w:val="006F76F5"/>
    <w:rsid w:val="006F788E"/>
    <w:rsid w:val="006F7A24"/>
    <w:rsid w:val="006F7B71"/>
    <w:rsid w:val="006F7CA2"/>
    <w:rsid w:val="006F7D64"/>
    <w:rsid w:val="00700133"/>
    <w:rsid w:val="00700685"/>
    <w:rsid w:val="00700D3A"/>
    <w:rsid w:val="00700E5E"/>
    <w:rsid w:val="00700FB8"/>
    <w:rsid w:val="007013FB"/>
    <w:rsid w:val="00701811"/>
    <w:rsid w:val="0070266D"/>
    <w:rsid w:val="00702D1F"/>
    <w:rsid w:val="00702E39"/>
    <w:rsid w:val="00702ECF"/>
    <w:rsid w:val="00703096"/>
    <w:rsid w:val="00703118"/>
    <w:rsid w:val="007032D3"/>
    <w:rsid w:val="00703576"/>
    <w:rsid w:val="007035C4"/>
    <w:rsid w:val="0070411B"/>
    <w:rsid w:val="007041D1"/>
    <w:rsid w:val="007044C2"/>
    <w:rsid w:val="007045B5"/>
    <w:rsid w:val="007049D9"/>
    <w:rsid w:val="00704AAF"/>
    <w:rsid w:val="00704B40"/>
    <w:rsid w:val="0070519C"/>
    <w:rsid w:val="0070527E"/>
    <w:rsid w:val="0070529F"/>
    <w:rsid w:val="007052F8"/>
    <w:rsid w:val="00705989"/>
    <w:rsid w:val="00705C3F"/>
    <w:rsid w:val="00705DB5"/>
    <w:rsid w:val="00706287"/>
    <w:rsid w:val="007065C1"/>
    <w:rsid w:val="00706A63"/>
    <w:rsid w:val="00706ADB"/>
    <w:rsid w:val="00706D5B"/>
    <w:rsid w:val="0070701F"/>
    <w:rsid w:val="007073A4"/>
    <w:rsid w:val="00707642"/>
    <w:rsid w:val="007100FD"/>
    <w:rsid w:val="00710885"/>
    <w:rsid w:val="007109E9"/>
    <w:rsid w:val="00710A4C"/>
    <w:rsid w:val="00710DBD"/>
    <w:rsid w:val="007113F4"/>
    <w:rsid w:val="007115D6"/>
    <w:rsid w:val="00712186"/>
    <w:rsid w:val="0071223E"/>
    <w:rsid w:val="007126F9"/>
    <w:rsid w:val="0071310A"/>
    <w:rsid w:val="0071349F"/>
    <w:rsid w:val="007134AC"/>
    <w:rsid w:val="0071375E"/>
    <w:rsid w:val="00713A5A"/>
    <w:rsid w:val="00713D12"/>
    <w:rsid w:val="00713FD1"/>
    <w:rsid w:val="00714451"/>
    <w:rsid w:val="00714705"/>
    <w:rsid w:val="007147AE"/>
    <w:rsid w:val="007148CD"/>
    <w:rsid w:val="00714985"/>
    <w:rsid w:val="00714997"/>
    <w:rsid w:val="00714A88"/>
    <w:rsid w:val="00715316"/>
    <w:rsid w:val="00716101"/>
    <w:rsid w:val="007163C6"/>
    <w:rsid w:val="0071648A"/>
    <w:rsid w:val="007168A8"/>
    <w:rsid w:val="00716E16"/>
    <w:rsid w:val="007171E7"/>
    <w:rsid w:val="00717DA9"/>
    <w:rsid w:val="00717E20"/>
    <w:rsid w:val="0072031C"/>
    <w:rsid w:val="00720428"/>
    <w:rsid w:val="007207FD"/>
    <w:rsid w:val="0072085A"/>
    <w:rsid w:val="00720BBF"/>
    <w:rsid w:val="00720CEE"/>
    <w:rsid w:val="00721836"/>
    <w:rsid w:val="007219EF"/>
    <w:rsid w:val="00721A3C"/>
    <w:rsid w:val="00721A49"/>
    <w:rsid w:val="00722C69"/>
    <w:rsid w:val="007230BC"/>
    <w:rsid w:val="00723119"/>
    <w:rsid w:val="00723551"/>
    <w:rsid w:val="00723811"/>
    <w:rsid w:val="00723E6A"/>
    <w:rsid w:val="0072422D"/>
    <w:rsid w:val="007242BA"/>
    <w:rsid w:val="00724345"/>
    <w:rsid w:val="00724467"/>
    <w:rsid w:val="007245E3"/>
    <w:rsid w:val="00724B19"/>
    <w:rsid w:val="00724C03"/>
    <w:rsid w:val="00724D39"/>
    <w:rsid w:val="00724DB4"/>
    <w:rsid w:val="00725082"/>
    <w:rsid w:val="0072540B"/>
    <w:rsid w:val="00725426"/>
    <w:rsid w:val="00725604"/>
    <w:rsid w:val="00725E23"/>
    <w:rsid w:val="0072611C"/>
    <w:rsid w:val="00726323"/>
    <w:rsid w:val="00726367"/>
    <w:rsid w:val="00726545"/>
    <w:rsid w:val="007265EA"/>
    <w:rsid w:val="007274B0"/>
    <w:rsid w:val="00727735"/>
    <w:rsid w:val="00727AD2"/>
    <w:rsid w:val="00727C75"/>
    <w:rsid w:val="00730311"/>
    <w:rsid w:val="00730347"/>
    <w:rsid w:val="007303A4"/>
    <w:rsid w:val="007304A4"/>
    <w:rsid w:val="007306A9"/>
    <w:rsid w:val="00730869"/>
    <w:rsid w:val="00730EC5"/>
    <w:rsid w:val="00730FE8"/>
    <w:rsid w:val="00731A5E"/>
    <w:rsid w:val="00731B68"/>
    <w:rsid w:val="007324C6"/>
    <w:rsid w:val="00732571"/>
    <w:rsid w:val="00732DF9"/>
    <w:rsid w:val="00732F75"/>
    <w:rsid w:val="007332B6"/>
    <w:rsid w:val="007335E9"/>
    <w:rsid w:val="00733879"/>
    <w:rsid w:val="007338D8"/>
    <w:rsid w:val="007338E4"/>
    <w:rsid w:val="00733983"/>
    <w:rsid w:val="00733DCD"/>
    <w:rsid w:val="00733FF5"/>
    <w:rsid w:val="00734605"/>
    <w:rsid w:val="00734647"/>
    <w:rsid w:val="00734691"/>
    <w:rsid w:val="00734C7E"/>
    <w:rsid w:val="00734E90"/>
    <w:rsid w:val="00734F02"/>
    <w:rsid w:val="00734F14"/>
    <w:rsid w:val="007354DA"/>
    <w:rsid w:val="00735C09"/>
    <w:rsid w:val="00735C69"/>
    <w:rsid w:val="00735E5D"/>
    <w:rsid w:val="00735F5E"/>
    <w:rsid w:val="00736151"/>
    <w:rsid w:val="007363C3"/>
    <w:rsid w:val="00736877"/>
    <w:rsid w:val="00736885"/>
    <w:rsid w:val="00736988"/>
    <w:rsid w:val="00736B99"/>
    <w:rsid w:val="00736CDF"/>
    <w:rsid w:val="007371E3"/>
    <w:rsid w:val="007378AE"/>
    <w:rsid w:val="00737BAE"/>
    <w:rsid w:val="00740019"/>
    <w:rsid w:val="00740073"/>
    <w:rsid w:val="00740617"/>
    <w:rsid w:val="00741094"/>
    <w:rsid w:val="007412F4"/>
    <w:rsid w:val="00741EB2"/>
    <w:rsid w:val="00742362"/>
    <w:rsid w:val="007423F5"/>
    <w:rsid w:val="00742637"/>
    <w:rsid w:val="007428E1"/>
    <w:rsid w:val="00742F23"/>
    <w:rsid w:val="00742FF5"/>
    <w:rsid w:val="007434EE"/>
    <w:rsid w:val="00743931"/>
    <w:rsid w:val="00743C98"/>
    <w:rsid w:val="00743D48"/>
    <w:rsid w:val="007440C1"/>
    <w:rsid w:val="00744270"/>
    <w:rsid w:val="007442B7"/>
    <w:rsid w:val="0074512F"/>
    <w:rsid w:val="00745390"/>
    <w:rsid w:val="00745827"/>
    <w:rsid w:val="007458C8"/>
    <w:rsid w:val="00745F7A"/>
    <w:rsid w:val="0074607C"/>
    <w:rsid w:val="00746169"/>
    <w:rsid w:val="00746378"/>
    <w:rsid w:val="0074652D"/>
    <w:rsid w:val="00746ED6"/>
    <w:rsid w:val="00747800"/>
    <w:rsid w:val="00747C78"/>
    <w:rsid w:val="00747F05"/>
    <w:rsid w:val="007500B8"/>
    <w:rsid w:val="007501A3"/>
    <w:rsid w:val="007505F0"/>
    <w:rsid w:val="0075067A"/>
    <w:rsid w:val="007506DC"/>
    <w:rsid w:val="0075097E"/>
    <w:rsid w:val="00751012"/>
    <w:rsid w:val="007513D1"/>
    <w:rsid w:val="00751778"/>
    <w:rsid w:val="0075177E"/>
    <w:rsid w:val="007519B7"/>
    <w:rsid w:val="00751B53"/>
    <w:rsid w:val="00752947"/>
    <w:rsid w:val="00752A14"/>
    <w:rsid w:val="00753667"/>
    <w:rsid w:val="007536E0"/>
    <w:rsid w:val="00753C4C"/>
    <w:rsid w:val="00753C9D"/>
    <w:rsid w:val="00753CFE"/>
    <w:rsid w:val="00754077"/>
    <w:rsid w:val="007542B9"/>
    <w:rsid w:val="00754EAB"/>
    <w:rsid w:val="00754F80"/>
    <w:rsid w:val="00754FEE"/>
    <w:rsid w:val="0075542E"/>
    <w:rsid w:val="007554DB"/>
    <w:rsid w:val="007557C0"/>
    <w:rsid w:val="0075595B"/>
    <w:rsid w:val="00755A51"/>
    <w:rsid w:val="00755B3E"/>
    <w:rsid w:val="00755D1A"/>
    <w:rsid w:val="00756063"/>
    <w:rsid w:val="007565F1"/>
    <w:rsid w:val="00756914"/>
    <w:rsid w:val="00756A9C"/>
    <w:rsid w:val="00756F48"/>
    <w:rsid w:val="0075702C"/>
    <w:rsid w:val="00757333"/>
    <w:rsid w:val="00757869"/>
    <w:rsid w:val="007578AA"/>
    <w:rsid w:val="00757A38"/>
    <w:rsid w:val="00757E0A"/>
    <w:rsid w:val="00757EA2"/>
    <w:rsid w:val="007601EB"/>
    <w:rsid w:val="00760F6D"/>
    <w:rsid w:val="0076106B"/>
    <w:rsid w:val="0076131E"/>
    <w:rsid w:val="00761900"/>
    <w:rsid w:val="00761B6A"/>
    <w:rsid w:val="00761D79"/>
    <w:rsid w:val="007628B1"/>
    <w:rsid w:val="007629BA"/>
    <w:rsid w:val="00762C7A"/>
    <w:rsid w:val="00763BCB"/>
    <w:rsid w:val="00763DC2"/>
    <w:rsid w:val="00764016"/>
    <w:rsid w:val="00764453"/>
    <w:rsid w:val="0076446E"/>
    <w:rsid w:val="007645E9"/>
    <w:rsid w:val="007646D4"/>
    <w:rsid w:val="007646F2"/>
    <w:rsid w:val="007649B2"/>
    <w:rsid w:val="00764D23"/>
    <w:rsid w:val="0076500A"/>
    <w:rsid w:val="0076532A"/>
    <w:rsid w:val="0076589B"/>
    <w:rsid w:val="007659C9"/>
    <w:rsid w:val="00765BCC"/>
    <w:rsid w:val="00765DE3"/>
    <w:rsid w:val="00765DF9"/>
    <w:rsid w:val="0076607E"/>
    <w:rsid w:val="007663BF"/>
    <w:rsid w:val="007664D4"/>
    <w:rsid w:val="00766525"/>
    <w:rsid w:val="0076662F"/>
    <w:rsid w:val="00767436"/>
    <w:rsid w:val="00767B49"/>
    <w:rsid w:val="00767D3E"/>
    <w:rsid w:val="00767FD7"/>
    <w:rsid w:val="00770031"/>
    <w:rsid w:val="007700EA"/>
    <w:rsid w:val="007700F1"/>
    <w:rsid w:val="00770225"/>
    <w:rsid w:val="007705F0"/>
    <w:rsid w:val="007710BE"/>
    <w:rsid w:val="0077121A"/>
    <w:rsid w:val="007718B6"/>
    <w:rsid w:val="00771AA6"/>
    <w:rsid w:val="00771D5F"/>
    <w:rsid w:val="0077210E"/>
    <w:rsid w:val="00772474"/>
    <w:rsid w:val="00772CD3"/>
    <w:rsid w:val="00772FBB"/>
    <w:rsid w:val="00773150"/>
    <w:rsid w:val="007732DB"/>
    <w:rsid w:val="007735FA"/>
    <w:rsid w:val="0077393A"/>
    <w:rsid w:val="00773A03"/>
    <w:rsid w:val="00773A15"/>
    <w:rsid w:val="00773B69"/>
    <w:rsid w:val="00773D95"/>
    <w:rsid w:val="00773DDE"/>
    <w:rsid w:val="00774616"/>
    <w:rsid w:val="00774798"/>
    <w:rsid w:val="00774A3F"/>
    <w:rsid w:val="00774E85"/>
    <w:rsid w:val="00775181"/>
    <w:rsid w:val="00775472"/>
    <w:rsid w:val="007764F8"/>
    <w:rsid w:val="00776542"/>
    <w:rsid w:val="0077666A"/>
    <w:rsid w:val="00776CFC"/>
    <w:rsid w:val="00777069"/>
    <w:rsid w:val="007770E4"/>
    <w:rsid w:val="00777972"/>
    <w:rsid w:val="00777985"/>
    <w:rsid w:val="007779C8"/>
    <w:rsid w:val="00780422"/>
    <w:rsid w:val="00780ACD"/>
    <w:rsid w:val="00780F9F"/>
    <w:rsid w:val="007816F6"/>
    <w:rsid w:val="00781925"/>
    <w:rsid w:val="0078195A"/>
    <w:rsid w:val="00781A13"/>
    <w:rsid w:val="00781ED9"/>
    <w:rsid w:val="00782235"/>
    <w:rsid w:val="007828D5"/>
    <w:rsid w:val="00782B07"/>
    <w:rsid w:val="00782F34"/>
    <w:rsid w:val="00783559"/>
    <w:rsid w:val="007836EE"/>
    <w:rsid w:val="0078458D"/>
    <w:rsid w:val="007846AA"/>
    <w:rsid w:val="00784D85"/>
    <w:rsid w:val="0078503D"/>
    <w:rsid w:val="007858A3"/>
    <w:rsid w:val="007858B4"/>
    <w:rsid w:val="00785BF6"/>
    <w:rsid w:val="007862D4"/>
    <w:rsid w:val="00786538"/>
    <w:rsid w:val="0078695D"/>
    <w:rsid w:val="00786A38"/>
    <w:rsid w:val="00786D96"/>
    <w:rsid w:val="0078715C"/>
    <w:rsid w:val="00787281"/>
    <w:rsid w:val="0078745A"/>
    <w:rsid w:val="00787509"/>
    <w:rsid w:val="0078756C"/>
    <w:rsid w:val="0078784F"/>
    <w:rsid w:val="00787E27"/>
    <w:rsid w:val="00790099"/>
    <w:rsid w:val="007902D0"/>
    <w:rsid w:val="00790320"/>
    <w:rsid w:val="00790EC0"/>
    <w:rsid w:val="0079102F"/>
    <w:rsid w:val="00791139"/>
    <w:rsid w:val="00791C4D"/>
    <w:rsid w:val="00791D45"/>
    <w:rsid w:val="00791DA0"/>
    <w:rsid w:val="00791E7C"/>
    <w:rsid w:val="00792292"/>
    <w:rsid w:val="007923D5"/>
    <w:rsid w:val="00792825"/>
    <w:rsid w:val="00792A41"/>
    <w:rsid w:val="00792D03"/>
    <w:rsid w:val="00792EB3"/>
    <w:rsid w:val="007935C9"/>
    <w:rsid w:val="007939EE"/>
    <w:rsid w:val="0079444A"/>
    <w:rsid w:val="00794771"/>
    <w:rsid w:val="0079478C"/>
    <w:rsid w:val="007949CF"/>
    <w:rsid w:val="00794AAE"/>
    <w:rsid w:val="00794DCA"/>
    <w:rsid w:val="00794E2E"/>
    <w:rsid w:val="007952D0"/>
    <w:rsid w:val="007959EA"/>
    <w:rsid w:val="007960F7"/>
    <w:rsid w:val="00796178"/>
    <w:rsid w:val="0079623E"/>
    <w:rsid w:val="007967F0"/>
    <w:rsid w:val="00796F6E"/>
    <w:rsid w:val="007972E0"/>
    <w:rsid w:val="007972EA"/>
    <w:rsid w:val="00797334"/>
    <w:rsid w:val="00797CE6"/>
    <w:rsid w:val="00797F5A"/>
    <w:rsid w:val="00797F6F"/>
    <w:rsid w:val="007A0122"/>
    <w:rsid w:val="007A0235"/>
    <w:rsid w:val="007A02EB"/>
    <w:rsid w:val="007A0410"/>
    <w:rsid w:val="007A069B"/>
    <w:rsid w:val="007A0797"/>
    <w:rsid w:val="007A0960"/>
    <w:rsid w:val="007A099B"/>
    <w:rsid w:val="007A0AA6"/>
    <w:rsid w:val="007A0B1B"/>
    <w:rsid w:val="007A0F5F"/>
    <w:rsid w:val="007A1104"/>
    <w:rsid w:val="007A119F"/>
    <w:rsid w:val="007A1437"/>
    <w:rsid w:val="007A1441"/>
    <w:rsid w:val="007A1B64"/>
    <w:rsid w:val="007A2214"/>
    <w:rsid w:val="007A24B3"/>
    <w:rsid w:val="007A2A23"/>
    <w:rsid w:val="007A2BEC"/>
    <w:rsid w:val="007A2FEF"/>
    <w:rsid w:val="007A306C"/>
    <w:rsid w:val="007A3387"/>
    <w:rsid w:val="007A3448"/>
    <w:rsid w:val="007A3591"/>
    <w:rsid w:val="007A359E"/>
    <w:rsid w:val="007A38A3"/>
    <w:rsid w:val="007A3DAE"/>
    <w:rsid w:val="007A3FA8"/>
    <w:rsid w:val="007A42A2"/>
    <w:rsid w:val="007A43FE"/>
    <w:rsid w:val="007A473F"/>
    <w:rsid w:val="007A4768"/>
    <w:rsid w:val="007A489E"/>
    <w:rsid w:val="007A4C69"/>
    <w:rsid w:val="007A54BD"/>
    <w:rsid w:val="007A5567"/>
    <w:rsid w:val="007A56A3"/>
    <w:rsid w:val="007A56D9"/>
    <w:rsid w:val="007A56EB"/>
    <w:rsid w:val="007A5B42"/>
    <w:rsid w:val="007A61EA"/>
    <w:rsid w:val="007A62A1"/>
    <w:rsid w:val="007A62FF"/>
    <w:rsid w:val="007A637D"/>
    <w:rsid w:val="007A64DE"/>
    <w:rsid w:val="007A66CE"/>
    <w:rsid w:val="007A6D9E"/>
    <w:rsid w:val="007A6EFD"/>
    <w:rsid w:val="007A75B2"/>
    <w:rsid w:val="007A7BB0"/>
    <w:rsid w:val="007B0F3D"/>
    <w:rsid w:val="007B0FA5"/>
    <w:rsid w:val="007B1121"/>
    <w:rsid w:val="007B1923"/>
    <w:rsid w:val="007B1B4B"/>
    <w:rsid w:val="007B1BBC"/>
    <w:rsid w:val="007B1E62"/>
    <w:rsid w:val="007B20F6"/>
    <w:rsid w:val="007B25B4"/>
    <w:rsid w:val="007B26D6"/>
    <w:rsid w:val="007B2BFC"/>
    <w:rsid w:val="007B2D4C"/>
    <w:rsid w:val="007B3042"/>
    <w:rsid w:val="007B31E8"/>
    <w:rsid w:val="007B324C"/>
    <w:rsid w:val="007B33EA"/>
    <w:rsid w:val="007B3592"/>
    <w:rsid w:val="007B3FBA"/>
    <w:rsid w:val="007B40A0"/>
    <w:rsid w:val="007B422B"/>
    <w:rsid w:val="007B43E0"/>
    <w:rsid w:val="007B479B"/>
    <w:rsid w:val="007B47FD"/>
    <w:rsid w:val="007B4AA6"/>
    <w:rsid w:val="007B4C80"/>
    <w:rsid w:val="007B51D5"/>
    <w:rsid w:val="007B53D7"/>
    <w:rsid w:val="007B5C04"/>
    <w:rsid w:val="007B5FD5"/>
    <w:rsid w:val="007B5FF5"/>
    <w:rsid w:val="007B63E1"/>
    <w:rsid w:val="007B66E7"/>
    <w:rsid w:val="007B6E77"/>
    <w:rsid w:val="007B71E0"/>
    <w:rsid w:val="007B7352"/>
    <w:rsid w:val="007B7BC3"/>
    <w:rsid w:val="007B7E1F"/>
    <w:rsid w:val="007BC393"/>
    <w:rsid w:val="007C00BF"/>
    <w:rsid w:val="007C14EF"/>
    <w:rsid w:val="007C1831"/>
    <w:rsid w:val="007C194F"/>
    <w:rsid w:val="007C19D0"/>
    <w:rsid w:val="007C1BBA"/>
    <w:rsid w:val="007C1C81"/>
    <w:rsid w:val="007C2186"/>
    <w:rsid w:val="007C289F"/>
    <w:rsid w:val="007C29C2"/>
    <w:rsid w:val="007C2E2C"/>
    <w:rsid w:val="007C30E0"/>
    <w:rsid w:val="007C3499"/>
    <w:rsid w:val="007C3545"/>
    <w:rsid w:val="007C3A0E"/>
    <w:rsid w:val="007C45DE"/>
    <w:rsid w:val="007C46CA"/>
    <w:rsid w:val="007C49CB"/>
    <w:rsid w:val="007C49E1"/>
    <w:rsid w:val="007C4D4E"/>
    <w:rsid w:val="007C5250"/>
    <w:rsid w:val="007C52E3"/>
    <w:rsid w:val="007C52FF"/>
    <w:rsid w:val="007C6BE6"/>
    <w:rsid w:val="007C6E9E"/>
    <w:rsid w:val="007C715E"/>
    <w:rsid w:val="007C72FB"/>
    <w:rsid w:val="007C74CD"/>
    <w:rsid w:val="007C7E49"/>
    <w:rsid w:val="007C7E70"/>
    <w:rsid w:val="007D001B"/>
    <w:rsid w:val="007D0377"/>
    <w:rsid w:val="007D05B5"/>
    <w:rsid w:val="007D0821"/>
    <w:rsid w:val="007D085B"/>
    <w:rsid w:val="007D08A6"/>
    <w:rsid w:val="007D096B"/>
    <w:rsid w:val="007D0C2C"/>
    <w:rsid w:val="007D0E5E"/>
    <w:rsid w:val="007D0F55"/>
    <w:rsid w:val="007D101A"/>
    <w:rsid w:val="007D11E7"/>
    <w:rsid w:val="007D125D"/>
    <w:rsid w:val="007D2006"/>
    <w:rsid w:val="007D2890"/>
    <w:rsid w:val="007D2969"/>
    <w:rsid w:val="007D2DF5"/>
    <w:rsid w:val="007D3545"/>
    <w:rsid w:val="007D3925"/>
    <w:rsid w:val="007D3949"/>
    <w:rsid w:val="007D39A0"/>
    <w:rsid w:val="007D41E7"/>
    <w:rsid w:val="007D41ED"/>
    <w:rsid w:val="007D4224"/>
    <w:rsid w:val="007D48D9"/>
    <w:rsid w:val="007D49C5"/>
    <w:rsid w:val="007D4B7A"/>
    <w:rsid w:val="007D4E09"/>
    <w:rsid w:val="007D4EE1"/>
    <w:rsid w:val="007D557E"/>
    <w:rsid w:val="007D5A0D"/>
    <w:rsid w:val="007D63D6"/>
    <w:rsid w:val="007D7101"/>
    <w:rsid w:val="007D7A19"/>
    <w:rsid w:val="007D7B3A"/>
    <w:rsid w:val="007D7B7D"/>
    <w:rsid w:val="007D7BC0"/>
    <w:rsid w:val="007D7EE3"/>
    <w:rsid w:val="007E016A"/>
    <w:rsid w:val="007E039F"/>
    <w:rsid w:val="007E0812"/>
    <w:rsid w:val="007E13E5"/>
    <w:rsid w:val="007E13F3"/>
    <w:rsid w:val="007E1622"/>
    <w:rsid w:val="007E169E"/>
    <w:rsid w:val="007E1778"/>
    <w:rsid w:val="007E194E"/>
    <w:rsid w:val="007E1DB5"/>
    <w:rsid w:val="007E1F9B"/>
    <w:rsid w:val="007E3581"/>
    <w:rsid w:val="007E37DD"/>
    <w:rsid w:val="007E3F47"/>
    <w:rsid w:val="007E4319"/>
    <w:rsid w:val="007E46DE"/>
    <w:rsid w:val="007E4DBD"/>
    <w:rsid w:val="007E513C"/>
    <w:rsid w:val="007E51FA"/>
    <w:rsid w:val="007E522F"/>
    <w:rsid w:val="007E53D4"/>
    <w:rsid w:val="007E5939"/>
    <w:rsid w:val="007E59ED"/>
    <w:rsid w:val="007E5AA1"/>
    <w:rsid w:val="007E5BB2"/>
    <w:rsid w:val="007E5E66"/>
    <w:rsid w:val="007E5F21"/>
    <w:rsid w:val="007E6073"/>
    <w:rsid w:val="007E6352"/>
    <w:rsid w:val="007E68DE"/>
    <w:rsid w:val="007E6C90"/>
    <w:rsid w:val="007E7087"/>
    <w:rsid w:val="007E798A"/>
    <w:rsid w:val="007E7FFD"/>
    <w:rsid w:val="007F013A"/>
    <w:rsid w:val="007F0254"/>
    <w:rsid w:val="007F0316"/>
    <w:rsid w:val="007F05A1"/>
    <w:rsid w:val="007F0910"/>
    <w:rsid w:val="007F16CD"/>
    <w:rsid w:val="007F1A4C"/>
    <w:rsid w:val="007F1C72"/>
    <w:rsid w:val="007F1D4B"/>
    <w:rsid w:val="007F2278"/>
    <w:rsid w:val="007F254A"/>
    <w:rsid w:val="007F2C74"/>
    <w:rsid w:val="007F30C4"/>
    <w:rsid w:val="007F30DA"/>
    <w:rsid w:val="007F3541"/>
    <w:rsid w:val="007F3E97"/>
    <w:rsid w:val="007F4499"/>
    <w:rsid w:val="007F46A0"/>
    <w:rsid w:val="007F49CE"/>
    <w:rsid w:val="007F49F2"/>
    <w:rsid w:val="007F4BB7"/>
    <w:rsid w:val="007F4E6D"/>
    <w:rsid w:val="007F5322"/>
    <w:rsid w:val="007F5495"/>
    <w:rsid w:val="007F5ECF"/>
    <w:rsid w:val="007F5F08"/>
    <w:rsid w:val="007F6578"/>
    <w:rsid w:val="007F664A"/>
    <w:rsid w:val="007F6794"/>
    <w:rsid w:val="007F6BAF"/>
    <w:rsid w:val="007F6C21"/>
    <w:rsid w:val="007F6DE6"/>
    <w:rsid w:val="007F7455"/>
    <w:rsid w:val="007F78EB"/>
    <w:rsid w:val="007F7A4D"/>
    <w:rsid w:val="007F7ADC"/>
    <w:rsid w:val="007F7E36"/>
    <w:rsid w:val="0080052C"/>
    <w:rsid w:val="008007F0"/>
    <w:rsid w:val="00800AC5"/>
    <w:rsid w:val="00800D62"/>
    <w:rsid w:val="00800DEE"/>
    <w:rsid w:val="00801403"/>
    <w:rsid w:val="0080188F"/>
    <w:rsid w:val="008018CF"/>
    <w:rsid w:val="00801B58"/>
    <w:rsid w:val="00801BB8"/>
    <w:rsid w:val="0080206A"/>
    <w:rsid w:val="008021AA"/>
    <w:rsid w:val="00802B4B"/>
    <w:rsid w:val="00802CB0"/>
    <w:rsid w:val="00803346"/>
    <w:rsid w:val="0080335D"/>
    <w:rsid w:val="008037A7"/>
    <w:rsid w:val="00803B90"/>
    <w:rsid w:val="0080463B"/>
    <w:rsid w:val="00804C59"/>
    <w:rsid w:val="00804DA5"/>
    <w:rsid w:val="00804E3E"/>
    <w:rsid w:val="00804F17"/>
    <w:rsid w:val="0080545C"/>
    <w:rsid w:val="008057BD"/>
    <w:rsid w:val="00805A50"/>
    <w:rsid w:val="0080620F"/>
    <w:rsid w:val="00806454"/>
    <w:rsid w:val="008065BC"/>
    <w:rsid w:val="00806CEB"/>
    <w:rsid w:val="00806E8A"/>
    <w:rsid w:val="0080706A"/>
    <w:rsid w:val="00807184"/>
    <w:rsid w:val="00807232"/>
    <w:rsid w:val="00807259"/>
    <w:rsid w:val="008078B3"/>
    <w:rsid w:val="00807B25"/>
    <w:rsid w:val="008101BE"/>
    <w:rsid w:val="008104A7"/>
    <w:rsid w:val="00810715"/>
    <w:rsid w:val="00810885"/>
    <w:rsid w:val="008108C4"/>
    <w:rsid w:val="008109D9"/>
    <w:rsid w:val="00810A2C"/>
    <w:rsid w:val="00810FC8"/>
    <w:rsid w:val="00811272"/>
    <w:rsid w:val="0081159E"/>
    <w:rsid w:val="0081177F"/>
    <w:rsid w:val="00811AE5"/>
    <w:rsid w:val="00811C26"/>
    <w:rsid w:val="00812051"/>
    <w:rsid w:val="008122EB"/>
    <w:rsid w:val="0081240B"/>
    <w:rsid w:val="00812D07"/>
    <w:rsid w:val="00813000"/>
    <w:rsid w:val="008137C6"/>
    <w:rsid w:val="00813ACF"/>
    <w:rsid w:val="00813C8B"/>
    <w:rsid w:val="008141DA"/>
    <w:rsid w:val="008143A6"/>
    <w:rsid w:val="008149B9"/>
    <w:rsid w:val="00814A91"/>
    <w:rsid w:val="00814DB3"/>
    <w:rsid w:val="008159CE"/>
    <w:rsid w:val="00815A30"/>
    <w:rsid w:val="00815C05"/>
    <w:rsid w:val="00815CFB"/>
    <w:rsid w:val="00815EA7"/>
    <w:rsid w:val="00816068"/>
    <w:rsid w:val="00816278"/>
    <w:rsid w:val="0081631E"/>
    <w:rsid w:val="0081638B"/>
    <w:rsid w:val="00816597"/>
    <w:rsid w:val="008165F8"/>
    <w:rsid w:val="0081667B"/>
    <w:rsid w:val="00816804"/>
    <w:rsid w:val="008169B2"/>
    <w:rsid w:val="00816BA6"/>
    <w:rsid w:val="00816BEE"/>
    <w:rsid w:val="00817026"/>
    <w:rsid w:val="00817069"/>
    <w:rsid w:val="0081736B"/>
    <w:rsid w:val="008173D6"/>
    <w:rsid w:val="008174D8"/>
    <w:rsid w:val="008177F2"/>
    <w:rsid w:val="00817987"/>
    <w:rsid w:val="00820094"/>
    <w:rsid w:val="00820147"/>
    <w:rsid w:val="00820331"/>
    <w:rsid w:val="0082038B"/>
    <w:rsid w:val="0082047C"/>
    <w:rsid w:val="008206AC"/>
    <w:rsid w:val="0082074F"/>
    <w:rsid w:val="00820771"/>
    <w:rsid w:val="008207AA"/>
    <w:rsid w:val="00820909"/>
    <w:rsid w:val="008209C5"/>
    <w:rsid w:val="00820EFB"/>
    <w:rsid w:val="00820F24"/>
    <w:rsid w:val="008214A5"/>
    <w:rsid w:val="0082151B"/>
    <w:rsid w:val="0082165B"/>
    <w:rsid w:val="008217BA"/>
    <w:rsid w:val="0082194E"/>
    <w:rsid w:val="0082197F"/>
    <w:rsid w:val="00821D1E"/>
    <w:rsid w:val="00821FB5"/>
    <w:rsid w:val="0082209F"/>
    <w:rsid w:val="008223ED"/>
    <w:rsid w:val="00822DBF"/>
    <w:rsid w:val="00822FA3"/>
    <w:rsid w:val="008230EC"/>
    <w:rsid w:val="008238CC"/>
    <w:rsid w:val="00823F6F"/>
    <w:rsid w:val="0082407E"/>
    <w:rsid w:val="008240D1"/>
    <w:rsid w:val="008246C3"/>
    <w:rsid w:val="00824C7A"/>
    <w:rsid w:val="00824E17"/>
    <w:rsid w:val="00824E83"/>
    <w:rsid w:val="008250EF"/>
    <w:rsid w:val="0082527B"/>
    <w:rsid w:val="0082584E"/>
    <w:rsid w:val="00825B21"/>
    <w:rsid w:val="00826435"/>
    <w:rsid w:val="00826B63"/>
    <w:rsid w:val="00826D4D"/>
    <w:rsid w:val="00826ED2"/>
    <w:rsid w:val="00826EDF"/>
    <w:rsid w:val="0082707B"/>
    <w:rsid w:val="008271D4"/>
    <w:rsid w:val="00827566"/>
    <w:rsid w:val="008279DE"/>
    <w:rsid w:val="00827B74"/>
    <w:rsid w:val="00827BBB"/>
    <w:rsid w:val="00830108"/>
    <w:rsid w:val="008301D8"/>
    <w:rsid w:val="008303EF"/>
    <w:rsid w:val="008305A8"/>
    <w:rsid w:val="00830675"/>
    <w:rsid w:val="0083078A"/>
    <w:rsid w:val="0083083B"/>
    <w:rsid w:val="00830944"/>
    <w:rsid w:val="00830BEA"/>
    <w:rsid w:val="00831212"/>
    <w:rsid w:val="00831518"/>
    <w:rsid w:val="00831598"/>
    <w:rsid w:val="00831AF6"/>
    <w:rsid w:val="008324A5"/>
    <w:rsid w:val="008326A8"/>
    <w:rsid w:val="00832780"/>
    <w:rsid w:val="0083297E"/>
    <w:rsid w:val="008331EA"/>
    <w:rsid w:val="00833ACC"/>
    <w:rsid w:val="00833E9B"/>
    <w:rsid w:val="00834A83"/>
    <w:rsid w:val="00835889"/>
    <w:rsid w:val="00835B0B"/>
    <w:rsid w:val="00835C87"/>
    <w:rsid w:val="00836727"/>
    <w:rsid w:val="00836A6C"/>
    <w:rsid w:val="00836B83"/>
    <w:rsid w:val="00837477"/>
    <w:rsid w:val="00837C39"/>
    <w:rsid w:val="00837D7D"/>
    <w:rsid w:val="00837E9D"/>
    <w:rsid w:val="00840266"/>
    <w:rsid w:val="00840383"/>
    <w:rsid w:val="008404A5"/>
    <w:rsid w:val="0084076C"/>
    <w:rsid w:val="008408D1"/>
    <w:rsid w:val="008408E9"/>
    <w:rsid w:val="00840CB9"/>
    <w:rsid w:val="008412F8"/>
    <w:rsid w:val="00841682"/>
    <w:rsid w:val="00841A35"/>
    <w:rsid w:val="00841C8D"/>
    <w:rsid w:val="008420B5"/>
    <w:rsid w:val="008424C9"/>
    <w:rsid w:val="00842550"/>
    <w:rsid w:val="00842AE6"/>
    <w:rsid w:val="00842B67"/>
    <w:rsid w:val="00842DD9"/>
    <w:rsid w:val="00843580"/>
    <w:rsid w:val="008435D8"/>
    <w:rsid w:val="008441EA"/>
    <w:rsid w:val="00844320"/>
    <w:rsid w:val="008445D3"/>
    <w:rsid w:val="0084480B"/>
    <w:rsid w:val="0084499A"/>
    <w:rsid w:val="008449B4"/>
    <w:rsid w:val="00844B81"/>
    <w:rsid w:val="0084517C"/>
    <w:rsid w:val="00845A27"/>
    <w:rsid w:val="0084642E"/>
    <w:rsid w:val="0084643C"/>
    <w:rsid w:val="00846522"/>
    <w:rsid w:val="00846657"/>
    <w:rsid w:val="00846686"/>
    <w:rsid w:val="00846D60"/>
    <w:rsid w:val="00847761"/>
    <w:rsid w:val="00847EDE"/>
    <w:rsid w:val="00847F08"/>
    <w:rsid w:val="0085084A"/>
    <w:rsid w:val="00850AA9"/>
    <w:rsid w:val="00850D33"/>
    <w:rsid w:val="00850F0E"/>
    <w:rsid w:val="00850F7E"/>
    <w:rsid w:val="008514EE"/>
    <w:rsid w:val="008520CC"/>
    <w:rsid w:val="008521BB"/>
    <w:rsid w:val="00852687"/>
    <w:rsid w:val="00852851"/>
    <w:rsid w:val="00852A5C"/>
    <w:rsid w:val="008534F5"/>
    <w:rsid w:val="008535FB"/>
    <w:rsid w:val="008537EF"/>
    <w:rsid w:val="008538FF"/>
    <w:rsid w:val="00853C99"/>
    <w:rsid w:val="00853E07"/>
    <w:rsid w:val="008540A3"/>
    <w:rsid w:val="0085418B"/>
    <w:rsid w:val="00854951"/>
    <w:rsid w:val="00854DEE"/>
    <w:rsid w:val="00854ED2"/>
    <w:rsid w:val="008552E7"/>
    <w:rsid w:val="00855380"/>
    <w:rsid w:val="00855783"/>
    <w:rsid w:val="008558EB"/>
    <w:rsid w:val="00856CF8"/>
    <w:rsid w:val="00856E8D"/>
    <w:rsid w:val="00857116"/>
    <w:rsid w:val="0085799A"/>
    <w:rsid w:val="00857A68"/>
    <w:rsid w:val="00857DC4"/>
    <w:rsid w:val="00860CB5"/>
    <w:rsid w:val="00860CDA"/>
    <w:rsid w:val="00860F8A"/>
    <w:rsid w:val="00861260"/>
    <w:rsid w:val="008613C3"/>
    <w:rsid w:val="008616D5"/>
    <w:rsid w:val="00861719"/>
    <w:rsid w:val="00861BEB"/>
    <w:rsid w:val="00861C07"/>
    <w:rsid w:val="00861CDA"/>
    <w:rsid w:val="00862A58"/>
    <w:rsid w:val="00862AFA"/>
    <w:rsid w:val="00862F5E"/>
    <w:rsid w:val="00863049"/>
    <w:rsid w:val="0086312B"/>
    <w:rsid w:val="008634A4"/>
    <w:rsid w:val="00863724"/>
    <w:rsid w:val="008639C9"/>
    <w:rsid w:val="00864113"/>
    <w:rsid w:val="008645C8"/>
    <w:rsid w:val="00864A6A"/>
    <w:rsid w:val="00865390"/>
    <w:rsid w:val="008656B0"/>
    <w:rsid w:val="008657E4"/>
    <w:rsid w:val="00865C80"/>
    <w:rsid w:val="00865CFB"/>
    <w:rsid w:val="00865FBB"/>
    <w:rsid w:val="008663DB"/>
    <w:rsid w:val="00866452"/>
    <w:rsid w:val="00866529"/>
    <w:rsid w:val="008666A7"/>
    <w:rsid w:val="0086670E"/>
    <w:rsid w:val="0086672D"/>
    <w:rsid w:val="00866994"/>
    <w:rsid w:val="00866D37"/>
    <w:rsid w:val="008670FC"/>
    <w:rsid w:val="0086714D"/>
    <w:rsid w:val="00867772"/>
    <w:rsid w:val="008678BC"/>
    <w:rsid w:val="00867937"/>
    <w:rsid w:val="008701DF"/>
    <w:rsid w:val="008706FF"/>
    <w:rsid w:val="00870853"/>
    <w:rsid w:val="00870C2B"/>
    <w:rsid w:val="00871CBD"/>
    <w:rsid w:val="00871EB6"/>
    <w:rsid w:val="00872137"/>
    <w:rsid w:val="00872723"/>
    <w:rsid w:val="00872EE1"/>
    <w:rsid w:val="008733E9"/>
    <w:rsid w:val="008734DB"/>
    <w:rsid w:val="008735C1"/>
    <w:rsid w:val="008736EF"/>
    <w:rsid w:val="00873751"/>
    <w:rsid w:val="008738CC"/>
    <w:rsid w:val="008739C3"/>
    <w:rsid w:val="00873A1C"/>
    <w:rsid w:val="00873AA8"/>
    <w:rsid w:val="00874566"/>
    <w:rsid w:val="0087487A"/>
    <w:rsid w:val="00874C35"/>
    <w:rsid w:val="008755CF"/>
    <w:rsid w:val="00875816"/>
    <w:rsid w:val="0087582E"/>
    <w:rsid w:val="00876052"/>
    <w:rsid w:val="00876228"/>
    <w:rsid w:val="008765CD"/>
    <w:rsid w:val="0087660B"/>
    <w:rsid w:val="00876E95"/>
    <w:rsid w:val="00877141"/>
    <w:rsid w:val="00877206"/>
    <w:rsid w:val="00877443"/>
    <w:rsid w:val="00877704"/>
    <w:rsid w:val="0088005D"/>
    <w:rsid w:val="008801CD"/>
    <w:rsid w:val="008804AB"/>
    <w:rsid w:val="00880762"/>
    <w:rsid w:val="0088112C"/>
    <w:rsid w:val="0088113D"/>
    <w:rsid w:val="00881274"/>
    <w:rsid w:val="0088128F"/>
    <w:rsid w:val="00881845"/>
    <w:rsid w:val="008820CF"/>
    <w:rsid w:val="008823E2"/>
    <w:rsid w:val="00882BA2"/>
    <w:rsid w:val="00882EF2"/>
    <w:rsid w:val="00882F82"/>
    <w:rsid w:val="0088300E"/>
    <w:rsid w:val="008831B2"/>
    <w:rsid w:val="008838F1"/>
    <w:rsid w:val="00883B80"/>
    <w:rsid w:val="0088498E"/>
    <w:rsid w:val="00884A35"/>
    <w:rsid w:val="008851BE"/>
    <w:rsid w:val="0088578F"/>
    <w:rsid w:val="008858E4"/>
    <w:rsid w:val="00885A67"/>
    <w:rsid w:val="00885B36"/>
    <w:rsid w:val="00886212"/>
    <w:rsid w:val="00886947"/>
    <w:rsid w:val="008870BB"/>
    <w:rsid w:val="00887159"/>
    <w:rsid w:val="00887522"/>
    <w:rsid w:val="0088755F"/>
    <w:rsid w:val="00887C68"/>
    <w:rsid w:val="00887DC9"/>
    <w:rsid w:val="008900B0"/>
    <w:rsid w:val="008903DF"/>
    <w:rsid w:val="008903F0"/>
    <w:rsid w:val="0089040E"/>
    <w:rsid w:val="00890527"/>
    <w:rsid w:val="00890EAE"/>
    <w:rsid w:val="00891383"/>
    <w:rsid w:val="00891847"/>
    <w:rsid w:val="00891979"/>
    <w:rsid w:val="00891D55"/>
    <w:rsid w:val="00892253"/>
    <w:rsid w:val="00892370"/>
    <w:rsid w:val="00892513"/>
    <w:rsid w:val="0089289E"/>
    <w:rsid w:val="008929F6"/>
    <w:rsid w:val="00892DC1"/>
    <w:rsid w:val="00892E88"/>
    <w:rsid w:val="00892F2E"/>
    <w:rsid w:val="00892FC8"/>
    <w:rsid w:val="0089340E"/>
    <w:rsid w:val="008937E1"/>
    <w:rsid w:val="008939FF"/>
    <w:rsid w:val="00893E80"/>
    <w:rsid w:val="0089404B"/>
    <w:rsid w:val="00894066"/>
    <w:rsid w:val="008946DB"/>
    <w:rsid w:val="008946EF"/>
    <w:rsid w:val="008947AA"/>
    <w:rsid w:val="00894887"/>
    <w:rsid w:val="00894EF7"/>
    <w:rsid w:val="008951BD"/>
    <w:rsid w:val="00895329"/>
    <w:rsid w:val="00895480"/>
    <w:rsid w:val="0089580D"/>
    <w:rsid w:val="00895828"/>
    <w:rsid w:val="00895A46"/>
    <w:rsid w:val="00895C9F"/>
    <w:rsid w:val="00896476"/>
    <w:rsid w:val="008967E0"/>
    <w:rsid w:val="00896C95"/>
    <w:rsid w:val="00896F04"/>
    <w:rsid w:val="00896F1A"/>
    <w:rsid w:val="0089731E"/>
    <w:rsid w:val="00897BFE"/>
    <w:rsid w:val="008A1597"/>
    <w:rsid w:val="008A24F4"/>
    <w:rsid w:val="008A2A04"/>
    <w:rsid w:val="008A2A99"/>
    <w:rsid w:val="008A2E50"/>
    <w:rsid w:val="008A308B"/>
    <w:rsid w:val="008A31E4"/>
    <w:rsid w:val="008A3558"/>
    <w:rsid w:val="008A3D5C"/>
    <w:rsid w:val="008A3EDB"/>
    <w:rsid w:val="008A414A"/>
    <w:rsid w:val="008A4B9F"/>
    <w:rsid w:val="008A4C5C"/>
    <w:rsid w:val="008A5320"/>
    <w:rsid w:val="008A5645"/>
    <w:rsid w:val="008A59C3"/>
    <w:rsid w:val="008A6523"/>
    <w:rsid w:val="008A6674"/>
    <w:rsid w:val="008A6C2D"/>
    <w:rsid w:val="008A749C"/>
    <w:rsid w:val="008A7970"/>
    <w:rsid w:val="008A79A6"/>
    <w:rsid w:val="008B03E2"/>
    <w:rsid w:val="008B06C2"/>
    <w:rsid w:val="008B08D3"/>
    <w:rsid w:val="008B131D"/>
    <w:rsid w:val="008B172C"/>
    <w:rsid w:val="008B180E"/>
    <w:rsid w:val="008B1888"/>
    <w:rsid w:val="008B195C"/>
    <w:rsid w:val="008B1B9E"/>
    <w:rsid w:val="008B1D88"/>
    <w:rsid w:val="008B21C0"/>
    <w:rsid w:val="008B29E2"/>
    <w:rsid w:val="008B2B4D"/>
    <w:rsid w:val="008B303B"/>
    <w:rsid w:val="008B3584"/>
    <w:rsid w:val="008B3A07"/>
    <w:rsid w:val="008B3A7D"/>
    <w:rsid w:val="008B3D5B"/>
    <w:rsid w:val="008B43A6"/>
    <w:rsid w:val="008B43AF"/>
    <w:rsid w:val="008B4401"/>
    <w:rsid w:val="008B47E9"/>
    <w:rsid w:val="008B4F9C"/>
    <w:rsid w:val="008B4FAD"/>
    <w:rsid w:val="008B4FE9"/>
    <w:rsid w:val="008B51E7"/>
    <w:rsid w:val="008B54F7"/>
    <w:rsid w:val="008B54FA"/>
    <w:rsid w:val="008B59F1"/>
    <w:rsid w:val="008B5D5C"/>
    <w:rsid w:val="008B5D82"/>
    <w:rsid w:val="008B6175"/>
    <w:rsid w:val="008B61AA"/>
    <w:rsid w:val="008B62DC"/>
    <w:rsid w:val="008B63FE"/>
    <w:rsid w:val="008B653C"/>
    <w:rsid w:val="008B6AB5"/>
    <w:rsid w:val="008B6E6D"/>
    <w:rsid w:val="008B7043"/>
    <w:rsid w:val="008B756D"/>
    <w:rsid w:val="008B78CC"/>
    <w:rsid w:val="008B7D5C"/>
    <w:rsid w:val="008B7E61"/>
    <w:rsid w:val="008B7EB6"/>
    <w:rsid w:val="008B7F11"/>
    <w:rsid w:val="008B7F12"/>
    <w:rsid w:val="008B7F48"/>
    <w:rsid w:val="008C01BC"/>
    <w:rsid w:val="008C0B82"/>
    <w:rsid w:val="008C11CE"/>
    <w:rsid w:val="008C13C3"/>
    <w:rsid w:val="008C19FC"/>
    <w:rsid w:val="008C1AB2"/>
    <w:rsid w:val="008C268F"/>
    <w:rsid w:val="008C27CD"/>
    <w:rsid w:val="008C29F3"/>
    <w:rsid w:val="008C2D09"/>
    <w:rsid w:val="008C2D36"/>
    <w:rsid w:val="008C2D74"/>
    <w:rsid w:val="008C2E94"/>
    <w:rsid w:val="008C34ED"/>
    <w:rsid w:val="008C3A16"/>
    <w:rsid w:val="008C3E05"/>
    <w:rsid w:val="008C40CD"/>
    <w:rsid w:val="008C4663"/>
    <w:rsid w:val="008C4766"/>
    <w:rsid w:val="008C486E"/>
    <w:rsid w:val="008C4986"/>
    <w:rsid w:val="008C4E47"/>
    <w:rsid w:val="008C4F58"/>
    <w:rsid w:val="008C5017"/>
    <w:rsid w:val="008C5537"/>
    <w:rsid w:val="008C570B"/>
    <w:rsid w:val="008C573B"/>
    <w:rsid w:val="008C5FDE"/>
    <w:rsid w:val="008C62F6"/>
    <w:rsid w:val="008C65DA"/>
    <w:rsid w:val="008C66F8"/>
    <w:rsid w:val="008C6736"/>
    <w:rsid w:val="008C684C"/>
    <w:rsid w:val="008C6A9A"/>
    <w:rsid w:val="008C6C31"/>
    <w:rsid w:val="008C6C84"/>
    <w:rsid w:val="008C6E28"/>
    <w:rsid w:val="008C71CB"/>
    <w:rsid w:val="008C72C4"/>
    <w:rsid w:val="008C7424"/>
    <w:rsid w:val="008C774C"/>
    <w:rsid w:val="008C78A8"/>
    <w:rsid w:val="008C7F0E"/>
    <w:rsid w:val="008D03A4"/>
    <w:rsid w:val="008D0454"/>
    <w:rsid w:val="008D08D2"/>
    <w:rsid w:val="008D09CC"/>
    <w:rsid w:val="008D09D3"/>
    <w:rsid w:val="008D0B51"/>
    <w:rsid w:val="008D0FB8"/>
    <w:rsid w:val="008D1178"/>
    <w:rsid w:val="008D1444"/>
    <w:rsid w:val="008D15A7"/>
    <w:rsid w:val="008D160A"/>
    <w:rsid w:val="008D1872"/>
    <w:rsid w:val="008D1BF9"/>
    <w:rsid w:val="008D1C4F"/>
    <w:rsid w:val="008D1E26"/>
    <w:rsid w:val="008D2588"/>
    <w:rsid w:val="008D26AA"/>
    <w:rsid w:val="008D31F6"/>
    <w:rsid w:val="008D32EC"/>
    <w:rsid w:val="008D34E1"/>
    <w:rsid w:val="008D35D9"/>
    <w:rsid w:val="008D3A95"/>
    <w:rsid w:val="008D3B85"/>
    <w:rsid w:val="008D3C2A"/>
    <w:rsid w:val="008D3C34"/>
    <w:rsid w:val="008D435D"/>
    <w:rsid w:val="008D48AA"/>
    <w:rsid w:val="008D499B"/>
    <w:rsid w:val="008D4AD6"/>
    <w:rsid w:val="008D51BC"/>
    <w:rsid w:val="008D52F1"/>
    <w:rsid w:val="008D5341"/>
    <w:rsid w:val="008D53F1"/>
    <w:rsid w:val="008D5795"/>
    <w:rsid w:val="008D59A3"/>
    <w:rsid w:val="008D63C5"/>
    <w:rsid w:val="008D63EE"/>
    <w:rsid w:val="008D6730"/>
    <w:rsid w:val="008D68AD"/>
    <w:rsid w:val="008D68D3"/>
    <w:rsid w:val="008D6C17"/>
    <w:rsid w:val="008D6DF7"/>
    <w:rsid w:val="008D7039"/>
    <w:rsid w:val="008D7080"/>
    <w:rsid w:val="008D764C"/>
    <w:rsid w:val="008D77F2"/>
    <w:rsid w:val="008D7CCE"/>
    <w:rsid w:val="008D7D63"/>
    <w:rsid w:val="008E0354"/>
    <w:rsid w:val="008E041F"/>
    <w:rsid w:val="008E0958"/>
    <w:rsid w:val="008E09C4"/>
    <w:rsid w:val="008E0CA9"/>
    <w:rsid w:val="008E0F18"/>
    <w:rsid w:val="008E124E"/>
    <w:rsid w:val="008E1402"/>
    <w:rsid w:val="008E1608"/>
    <w:rsid w:val="008E1CD1"/>
    <w:rsid w:val="008E1F5F"/>
    <w:rsid w:val="008E2142"/>
    <w:rsid w:val="008E2483"/>
    <w:rsid w:val="008E258D"/>
    <w:rsid w:val="008E280C"/>
    <w:rsid w:val="008E2D0A"/>
    <w:rsid w:val="008E3048"/>
    <w:rsid w:val="008E31F7"/>
    <w:rsid w:val="008E3298"/>
    <w:rsid w:val="008E34DB"/>
    <w:rsid w:val="008E34E2"/>
    <w:rsid w:val="008E3D60"/>
    <w:rsid w:val="008E436A"/>
    <w:rsid w:val="008E4710"/>
    <w:rsid w:val="008E4763"/>
    <w:rsid w:val="008E4814"/>
    <w:rsid w:val="008E4BAE"/>
    <w:rsid w:val="008E4C75"/>
    <w:rsid w:val="008E4EF1"/>
    <w:rsid w:val="008E4F56"/>
    <w:rsid w:val="008E4FE4"/>
    <w:rsid w:val="008E531C"/>
    <w:rsid w:val="008E5829"/>
    <w:rsid w:val="008E5B87"/>
    <w:rsid w:val="008E5EB4"/>
    <w:rsid w:val="008E5EC7"/>
    <w:rsid w:val="008E600F"/>
    <w:rsid w:val="008E6371"/>
    <w:rsid w:val="008E675B"/>
    <w:rsid w:val="008E71EE"/>
    <w:rsid w:val="008E72BD"/>
    <w:rsid w:val="008E75DE"/>
    <w:rsid w:val="008E75EE"/>
    <w:rsid w:val="008E7A4C"/>
    <w:rsid w:val="008E7BE0"/>
    <w:rsid w:val="008F0132"/>
    <w:rsid w:val="008F0263"/>
    <w:rsid w:val="008F067F"/>
    <w:rsid w:val="008F06D7"/>
    <w:rsid w:val="008F0716"/>
    <w:rsid w:val="008F073E"/>
    <w:rsid w:val="008F0EE9"/>
    <w:rsid w:val="008F100B"/>
    <w:rsid w:val="008F11AD"/>
    <w:rsid w:val="008F1F43"/>
    <w:rsid w:val="008F2251"/>
    <w:rsid w:val="008F225C"/>
    <w:rsid w:val="008F27DE"/>
    <w:rsid w:val="008F2934"/>
    <w:rsid w:val="008F2D28"/>
    <w:rsid w:val="008F2E65"/>
    <w:rsid w:val="008F2FB8"/>
    <w:rsid w:val="008F300F"/>
    <w:rsid w:val="008F3D7F"/>
    <w:rsid w:val="008F3E88"/>
    <w:rsid w:val="008F41FB"/>
    <w:rsid w:val="008F4564"/>
    <w:rsid w:val="008F4720"/>
    <w:rsid w:val="008F4BD2"/>
    <w:rsid w:val="008F4C98"/>
    <w:rsid w:val="008F5266"/>
    <w:rsid w:val="008F52C0"/>
    <w:rsid w:val="008F5819"/>
    <w:rsid w:val="008F5D13"/>
    <w:rsid w:val="008F5FFC"/>
    <w:rsid w:val="008F6064"/>
    <w:rsid w:val="008F61AD"/>
    <w:rsid w:val="008F7044"/>
    <w:rsid w:val="008F7073"/>
    <w:rsid w:val="009005E0"/>
    <w:rsid w:val="0090064A"/>
    <w:rsid w:val="00900868"/>
    <w:rsid w:val="00900AC6"/>
    <w:rsid w:val="00900D00"/>
    <w:rsid w:val="00900DD4"/>
    <w:rsid w:val="00901A0B"/>
    <w:rsid w:val="00901B5B"/>
    <w:rsid w:val="00901E24"/>
    <w:rsid w:val="00902DF5"/>
    <w:rsid w:val="00902EFE"/>
    <w:rsid w:val="00903109"/>
    <w:rsid w:val="0090355B"/>
    <w:rsid w:val="009038DC"/>
    <w:rsid w:val="00903E4B"/>
    <w:rsid w:val="00903FA5"/>
    <w:rsid w:val="00904144"/>
    <w:rsid w:val="009042DD"/>
    <w:rsid w:val="0090450F"/>
    <w:rsid w:val="009048B5"/>
    <w:rsid w:val="00904909"/>
    <w:rsid w:val="00904A7D"/>
    <w:rsid w:val="00904B3A"/>
    <w:rsid w:val="00904EFB"/>
    <w:rsid w:val="00905A37"/>
    <w:rsid w:val="00905BEC"/>
    <w:rsid w:val="00905C71"/>
    <w:rsid w:val="009061EC"/>
    <w:rsid w:val="009064EA"/>
    <w:rsid w:val="0090684E"/>
    <w:rsid w:val="00906987"/>
    <w:rsid w:val="00906C31"/>
    <w:rsid w:val="00906D02"/>
    <w:rsid w:val="009070DA"/>
    <w:rsid w:val="0090732D"/>
    <w:rsid w:val="009073F0"/>
    <w:rsid w:val="00907406"/>
    <w:rsid w:val="0090750B"/>
    <w:rsid w:val="00907818"/>
    <w:rsid w:val="009078AF"/>
    <w:rsid w:val="00907926"/>
    <w:rsid w:val="00907C7C"/>
    <w:rsid w:val="00907F25"/>
    <w:rsid w:val="0091019F"/>
    <w:rsid w:val="0091037C"/>
    <w:rsid w:val="009103A5"/>
    <w:rsid w:val="009105DE"/>
    <w:rsid w:val="00910609"/>
    <w:rsid w:val="00910A30"/>
    <w:rsid w:val="00910B8A"/>
    <w:rsid w:val="00910B8B"/>
    <w:rsid w:val="00910D23"/>
    <w:rsid w:val="00910E17"/>
    <w:rsid w:val="00911007"/>
    <w:rsid w:val="009111AA"/>
    <w:rsid w:val="009114D5"/>
    <w:rsid w:val="00911573"/>
    <w:rsid w:val="009116A8"/>
    <w:rsid w:val="00911717"/>
    <w:rsid w:val="00912A60"/>
    <w:rsid w:val="00912D0D"/>
    <w:rsid w:val="009130C1"/>
    <w:rsid w:val="0091320C"/>
    <w:rsid w:val="009133A5"/>
    <w:rsid w:val="009133DD"/>
    <w:rsid w:val="00913978"/>
    <w:rsid w:val="00913AD4"/>
    <w:rsid w:val="00913BC9"/>
    <w:rsid w:val="00914208"/>
    <w:rsid w:val="00914228"/>
    <w:rsid w:val="0091425A"/>
    <w:rsid w:val="009144F6"/>
    <w:rsid w:val="00914644"/>
    <w:rsid w:val="009147D6"/>
    <w:rsid w:val="00914EF6"/>
    <w:rsid w:val="0091581B"/>
    <w:rsid w:val="00915C04"/>
    <w:rsid w:val="00915FE9"/>
    <w:rsid w:val="009160A9"/>
    <w:rsid w:val="0091643E"/>
    <w:rsid w:val="009165D7"/>
    <w:rsid w:val="00916B85"/>
    <w:rsid w:val="00916C65"/>
    <w:rsid w:val="00916EA4"/>
    <w:rsid w:val="00917B9B"/>
    <w:rsid w:val="00917C91"/>
    <w:rsid w:val="0092075E"/>
    <w:rsid w:val="00920D34"/>
    <w:rsid w:val="00920E95"/>
    <w:rsid w:val="0092139A"/>
    <w:rsid w:val="009216DE"/>
    <w:rsid w:val="00921978"/>
    <w:rsid w:val="00921AF1"/>
    <w:rsid w:val="00921D69"/>
    <w:rsid w:val="0092212C"/>
    <w:rsid w:val="009224BA"/>
    <w:rsid w:val="00922534"/>
    <w:rsid w:val="009227C3"/>
    <w:rsid w:val="00922816"/>
    <w:rsid w:val="00922AF1"/>
    <w:rsid w:val="00922CEA"/>
    <w:rsid w:val="00922EAD"/>
    <w:rsid w:val="00922F57"/>
    <w:rsid w:val="009230C7"/>
    <w:rsid w:val="009234C6"/>
    <w:rsid w:val="00923588"/>
    <w:rsid w:val="00923655"/>
    <w:rsid w:val="009238B5"/>
    <w:rsid w:val="00923956"/>
    <w:rsid w:val="00923DC4"/>
    <w:rsid w:val="00923E62"/>
    <w:rsid w:val="0092404A"/>
    <w:rsid w:val="00924269"/>
    <w:rsid w:val="00924410"/>
    <w:rsid w:val="00924812"/>
    <w:rsid w:val="00924E80"/>
    <w:rsid w:val="0092561B"/>
    <w:rsid w:val="0092588D"/>
    <w:rsid w:val="00925AD2"/>
    <w:rsid w:val="00925B7F"/>
    <w:rsid w:val="00925B96"/>
    <w:rsid w:val="00925D32"/>
    <w:rsid w:val="00925E43"/>
    <w:rsid w:val="00926310"/>
    <w:rsid w:val="00926B9A"/>
    <w:rsid w:val="0092704E"/>
    <w:rsid w:val="009270D8"/>
    <w:rsid w:val="00927489"/>
    <w:rsid w:val="009276C6"/>
    <w:rsid w:val="009277B8"/>
    <w:rsid w:val="009301A9"/>
    <w:rsid w:val="00930985"/>
    <w:rsid w:val="00930B5A"/>
    <w:rsid w:val="00930C9F"/>
    <w:rsid w:val="00930F93"/>
    <w:rsid w:val="00931177"/>
    <w:rsid w:val="009312C7"/>
    <w:rsid w:val="009315C9"/>
    <w:rsid w:val="009315E8"/>
    <w:rsid w:val="00931714"/>
    <w:rsid w:val="00931A22"/>
    <w:rsid w:val="00932166"/>
    <w:rsid w:val="009323B0"/>
    <w:rsid w:val="00932714"/>
    <w:rsid w:val="009327B5"/>
    <w:rsid w:val="00932878"/>
    <w:rsid w:val="00933436"/>
    <w:rsid w:val="00933502"/>
    <w:rsid w:val="009337F8"/>
    <w:rsid w:val="0093385E"/>
    <w:rsid w:val="00934769"/>
    <w:rsid w:val="00935341"/>
    <w:rsid w:val="0093548C"/>
    <w:rsid w:val="009355F6"/>
    <w:rsid w:val="009357C8"/>
    <w:rsid w:val="009358C8"/>
    <w:rsid w:val="00936692"/>
    <w:rsid w:val="00936EAE"/>
    <w:rsid w:val="0093708C"/>
    <w:rsid w:val="00937698"/>
    <w:rsid w:val="009401E7"/>
    <w:rsid w:val="0094036E"/>
    <w:rsid w:val="009404A5"/>
    <w:rsid w:val="0094067F"/>
    <w:rsid w:val="009408E0"/>
    <w:rsid w:val="00940C4D"/>
    <w:rsid w:val="00941CD8"/>
    <w:rsid w:val="0094200F"/>
    <w:rsid w:val="0094264B"/>
    <w:rsid w:val="00942B27"/>
    <w:rsid w:val="00942E16"/>
    <w:rsid w:val="00942F17"/>
    <w:rsid w:val="00942F5E"/>
    <w:rsid w:val="00942FCC"/>
    <w:rsid w:val="009430B6"/>
    <w:rsid w:val="0094311E"/>
    <w:rsid w:val="0094323E"/>
    <w:rsid w:val="00943441"/>
    <w:rsid w:val="00943787"/>
    <w:rsid w:val="00943813"/>
    <w:rsid w:val="009441DA"/>
    <w:rsid w:val="0094451D"/>
    <w:rsid w:val="00944DE8"/>
    <w:rsid w:val="00945120"/>
    <w:rsid w:val="009454EC"/>
    <w:rsid w:val="009457A1"/>
    <w:rsid w:val="009459F7"/>
    <w:rsid w:val="00945A87"/>
    <w:rsid w:val="00945BAD"/>
    <w:rsid w:val="00945EAB"/>
    <w:rsid w:val="00945FA8"/>
    <w:rsid w:val="00946CC8"/>
    <w:rsid w:val="00946CFC"/>
    <w:rsid w:val="0094746A"/>
    <w:rsid w:val="00947604"/>
    <w:rsid w:val="009476F9"/>
    <w:rsid w:val="009477C9"/>
    <w:rsid w:val="009478C4"/>
    <w:rsid w:val="009478CA"/>
    <w:rsid w:val="00947C1C"/>
    <w:rsid w:val="00947E73"/>
    <w:rsid w:val="009504EB"/>
    <w:rsid w:val="00950CC1"/>
    <w:rsid w:val="00950F15"/>
    <w:rsid w:val="00950FAD"/>
    <w:rsid w:val="0095125E"/>
    <w:rsid w:val="009512B9"/>
    <w:rsid w:val="00951342"/>
    <w:rsid w:val="009517AF"/>
    <w:rsid w:val="0095222F"/>
    <w:rsid w:val="0095285A"/>
    <w:rsid w:val="00952894"/>
    <w:rsid w:val="00952B3C"/>
    <w:rsid w:val="00952C35"/>
    <w:rsid w:val="00952F1C"/>
    <w:rsid w:val="009530CD"/>
    <w:rsid w:val="00953381"/>
    <w:rsid w:val="009543C2"/>
    <w:rsid w:val="0095458D"/>
    <w:rsid w:val="0095466F"/>
    <w:rsid w:val="00954B30"/>
    <w:rsid w:val="00954CAA"/>
    <w:rsid w:val="00955141"/>
    <w:rsid w:val="0095590B"/>
    <w:rsid w:val="00955A04"/>
    <w:rsid w:val="00955D34"/>
    <w:rsid w:val="00956010"/>
    <w:rsid w:val="009562F8"/>
    <w:rsid w:val="00956869"/>
    <w:rsid w:val="00956AFE"/>
    <w:rsid w:val="00956C5D"/>
    <w:rsid w:val="00956E19"/>
    <w:rsid w:val="00956E96"/>
    <w:rsid w:val="0095756D"/>
    <w:rsid w:val="009577C1"/>
    <w:rsid w:val="00957B07"/>
    <w:rsid w:val="00957B28"/>
    <w:rsid w:val="00960434"/>
    <w:rsid w:val="0096045A"/>
    <w:rsid w:val="00960764"/>
    <w:rsid w:val="00960943"/>
    <w:rsid w:val="00960B01"/>
    <w:rsid w:val="00960F04"/>
    <w:rsid w:val="009612DD"/>
    <w:rsid w:val="00961A94"/>
    <w:rsid w:val="00961AE9"/>
    <w:rsid w:val="00961BC9"/>
    <w:rsid w:val="00961CA7"/>
    <w:rsid w:val="00962280"/>
    <w:rsid w:val="0096263D"/>
    <w:rsid w:val="00962669"/>
    <w:rsid w:val="0096273F"/>
    <w:rsid w:val="009627FF"/>
    <w:rsid w:val="00962EF0"/>
    <w:rsid w:val="0096394F"/>
    <w:rsid w:val="00963E0C"/>
    <w:rsid w:val="00963EEE"/>
    <w:rsid w:val="009640C3"/>
    <w:rsid w:val="009643A2"/>
    <w:rsid w:val="0096443A"/>
    <w:rsid w:val="0096452B"/>
    <w:rsid w:val="00964559"/>
    <w:rsid w:val="00964560"/>
    <w:rsid w:val="00964572"/>
    <w:rsid w:val="00964935"/>
    <w:rsid w:val="00964985"/>
    <w:rsid w:val="009658A9"/>
    <w:rsid w:val="00966514"/>
    <w:rsid w:val="00966789"/>
    <w:rsid w:val="009667CD"/>
    <w:rsid w:val="00966CB1"/>
    <w:rsid w:val="00966FC3"/>
    <w:rsid w:val="00967071"/>
    <w:rsid w:val="009671D9"/>
    <w:rsid w:val="00967341"/>
    <w:rsid w:val="00967A9C"/>
    <w:rsid w:val="00967AEE"/>
    <w:rsid w:val="00967E2E"/>
    <w:rsid w:val="0097031B"/>
    <w:rsid w:val="009707A7"/>
    <w:rsid w:val="00970882"/>
    <w:rsid w:val="00970ED5"/>
    <w:rsid w:val="00971050"/>
    <w:rsid w:val="0097110B"/>
    <w:rsid w:val="00971310"/>
    <w:rsid w:val="00971432"/>
    <w:rsid w:val="009715EB"/>
    <w:rsid w:val="009724D4"/>
    <w:rsid w:val="00972ACE"/>
    <w:rsid w:val="00972F43"/>
    <w:rsid w:val="009730F8"/>
    <w:rsid w:val="009737FF"/>
    <w:rsid w:val="00973A4A"/>
    <w:rsid w:val="0097436E"/>
    <w:rsid w:val="0097453D"/>
    <w:rsid w:val="00974587"/>
    <w:rsid w:val="009747E6"/>
    <w:rsid w:val="00974A0C"/>
    <w:rsid w:val="00975097"/>
    <w:rsid w:val="009752AA"/>
    <w:rsid w:val="0097542B"/>
    <w:rsid w:val="0097549E"/>
    <w:rsid w:val="009756BF"/>
    <w:rsid w:val="0097573E"/>
    <w:rsid w:val="00975E0E"/>
    <w:rsid w:val="00975F15"/>
    <w:rsid w:val="00975FED"/>
    <w:rsid w:val="009760B0"/>
    <w:rsid w:val="00976111"/>
    <w:rsid w:val="009767FD"/>
    <w:rsid w:val="0097689D"/>
    <w:rsid w:val="0097691A"/>
    <w:rsid w:val="00976A4B"/>
    <w:rsid w:val="0097713F"/>
    <w:rsid w:val="0097780A"/>
    <w:rsid w:val="00977831"/>
    <w:rsid w:val="00977FDF"/>
    <w:rsid w:val="00980144"/>
    <w:rsid w:val="009802C3"/>
    <w:rsid w:val="009802F8"/>
    <w:rsid w:val="00980777"/>
    <w:rsid w:val="00980E3C"/>
    <w:rsid w:val="009810D5"/>
    <w:rsid w:val="0098131D"/>
    <w:rsid w:val="0098156C"/>
    <w:rsid w:val="0098171E"/>
    <w:rsid w:val="00981AE0"/>
    <w:rsid w:val="00981DD2"/>
    <w:rsid w:val="00981E66"/>
    <w:rsid w:val="009820F1"/>
    <w:rsid w:val="00982415"/>
    <w:rsid w:val="0098243E"/>
    <w:rsid w:val="009824CB"/>
    <w:rsid w:val="00982539"/>
    <w:rsid w:val="00982B09"/>
    <w:rsid w:val="009836B1"/>
    <w:rsid w:val="00983962"/>
    <w:rsid w:val="00983BDF"/>
    <w:rsid w:val="00983C2E"/>
    <w:rsid w:val="00984D17"/>
    <w:rsid w:val="00984F6D"/>
    <w:rsid w:val="0098500E"/>
    <w:rsid w:val="0098526B"/>
    <w:rsid w:val="009858A0"/>
    <w:rsid w:val="00985AFF"/>
    <w:rsid w:val="00985B29"/>
    <w:rsid w:val="00985BB4"/>
    <w:rsid w:val="00985EBA"/>
    <w:rsid w:val="00986301"/>
    <w:rsid w:val="00986364"/>
    <w:rsid w:val="00986DDF"/>
    <w:rsid w:val="00987058"/>
    <w:rsid w:val="00987629"/>
    <w:rsid w:val="00987931"/>
    <w:rsid w:val="00987934"/>
    <w:rsid w:val="00987BD2"/>
    <w:rsid w:val="00987CDD"/>
    <w:rsid w:val="0099069D"/>
    <w:rsid w:val="009906FB"/>
    <w:rsid w:val="009909BF"/>
    <w:rsid w:val="00990A9E"/>
    <w:rsid w:val="00990CFA"/>
    <w:rsid w:val="00990D97"/>
    <w:rsid w:val="00990FED"/>
    <w:rsid w:val="00991020"/>
    <w:rsid w:val="009915A1"/>
    <w:rsid w:val="00991AF8"/>
    <w:rsid w:val="00991D88"/>
    <w:rsid w:val="00992045"/>
    <w:rsid w:val="0099225B"/>
    <w:rsid w:val="00992260"/>
    <w:rsid w:val="00992440"/>
    <w:rsid w:val="009925C5"/>
    <w:rsid w:val="00992668"/>
    <w:rsid w:val="00992751"/>
    <w:rsid w:val="00992851"/>
    <w:rsid w:val="00992B86"/>
    <w:rsid w:val="0099319C"/>
    <w:rsid w:val="00993E17"/>
    <w:rsid w:val="009942FC"/>
    <w:rsid w:val="00994779"/>
    <w:rsid w:val="00994951"/>
    <w:rsid w:val="0099527F"/>
    <w:rsid w:val="009952A9"/>
    <w:rsid w:val="009953C4"/>
    <w:rsid w:val="00995782"/>
    <w:rsid w:val="009957A3"/>
    <w:rsid w:val="00995A48"/>
    <w:rsid w:val="00995F16"/>
    <w:rsid w:val="0099643A"/>
    <w:rsid w:val="009964BC"/>
    <w:rsid w:val="0099654B"/>
    <w:rsid w:val="0099698C"/>
    <w:rsid w:val="00996AC1"/>
    <w:rsid w:val="00996C19"/>
    <w:rsid w:val="00996C64"/>
    <w:rsid w:val="00996C96"/>
    <w:rsid w:val="00996EBC"/>
    <w:rsid w:val="009970A1"/>
    <w:rsid w:val="00997184"/>
    <w:rsid w:val="009972A5"/>
    <w:rsid w:val="00997436"/>
    <w:rsid w:val="00997895"/>
    <w:rsid w:val="00997B35"/>
    <w:rsid w:val="00997E0D"/>
    <w:rsid w:val="00997EEA"/>
    <w:rsid w:val="00997F0A"/>
    <w:rsid w:val="00997FED"/>
    <w:rsid w:val="009A00F2"/>
    <w:rsid w:val="009A049E"/>
    <w:rsid w:val="009A0ECA"/>
    <w:rsid w:val="009A0ED1"/>
    <w:rsid w:val="009A0F72"/>
    <w:rsid w:val="009A1283"/>
    <w:rsid w:val="009A1602"/>
    <w:rsid w:val="009A1C97"/>
    <w:rsid w:val="009A21B7"/>
    <w:rsid w:val="009A2265"/>
    <w:rsid w:val="009A2662"/>
    <w:rsid w:val="009A2782"/>
    <w:rsid w:val="009A2A52"/>
    <w:rsid w:val="009A3487"/>
    <w:rsid w:val="009A351B"/>
    <w:rsid w:val="009A37D0"/>
    <w:rsid w:val="009A3A0E"/>
    <w:rsid w:val="009A3D2B"/>
    <w:rsid w:val="009A3E35"/>
    <w:rsid w:val="009A43DF"/>
    <w:rsid w:val="009A4943"/>
    <w:rsid w:val="009A4994"/>
    <w:rsid w:val="009A4B3E"/>
    <w:rsid w:val="009A51EF"/>
    <w:rsid w:val="009A5664"/>
    <w:rsid w:val="009A5781"/>
    <w:rsid w:val="009A5C51"/>
    <w:rsid w:val="009A6124"/>
    <w:rsid w:val="009A6C47"/>
    <w:rsid w:val="009A6D7D"/>
    <w:rsid w:val="009A71A5"/>
    <w:rsid w:val="009A7CE2"/>
    <w:rsid w:val="009A7D28"/>
    <w:rsid w:val="009A7F37"/>
    <w:rsid w:val="009B03DE"/>
    <w:rsid w:val="009B0531"/>
    <w:rsid w:val="009B0E81"/>
    <w:rsid w:val="009B0F3D"/>
    <w:rsid w:val="009B1162"/>
    <w:rsid w:val="009B1359"/>
    <w:rsid w:val="009B1361"/>
    <w:rsid w:val="009B15FF"/>
    <w:rsid w:val="009B1B88"/>
    <w:rsid w:val="009B22F0"/>
    <w:rsid w:val="009B2387"/>
    <w:rsid w:val="009B24E6"/>
    <w:rsid w:val="009B2518"/>
    <w:rsid w:val="009B25F0"/>
    <w:rsid w:val="009B2E73"/>
    <w:rsid w:val="009B36AA"/>
    <w:rsid w:val="009B3A23"/>
    <w:rsid w:val="009B3AF1"/>
    <w:rsid w:val="009B430D"/>
    <w:rsid w:val="009B4475"/>
    <w:rsid w:val="009B4BAE"/>
    <w:rsid w:val="009B4BE5"/>
    <w:rsid w:val="009B4DF5"/>
    <w:rsid w:val="009B4E7A"/>
    <w:rsid w:val="009B5425"/>
    <w:rsid w:val="009B5513"/>
    <w:rsid w:val="009B5529"/>
    <w:rsid w:val="009B5531"/>
    <w:rsid w:val="009B57D2"/>
    <w:rsid w:val="009B58E6"/>
    <w:rsid w:val="009B64DB"/>
    <w:rsid w:val="009B6510"/>
    <w:rsid w:val="009B66A7"/>
    <w:rsid w:val="009B6F1B"/>
    <w:rsid w:val="009B715A"/>
    <w:rsid w:val="009B7174"/>
    <w:rsid w:val="009B7784"/>
    <w:rsid w:val="009B7B4E"/>
    <w:rsid w:val="009C008C"/>
    <w:rsid w:val="009C0136"/>
    <w:rsid w:val="009C019B"/>
    <w:rsid w:val="009C04EE"/>
    <w:rsid w:val="009C12B2"/>
    <w:rsid w:val="009C179B"/>
    <w:rsid w:val="009C1A68"/>
    <w:rsid w:val="009C20F9"/>
    <w:rsid w:val="009C21B7"/>
    <w:rsid w:val="009C2406"/>
    <w:rsid w:val="009C2427"/>
    <w:rsid w:val="009C24D6"/>
    <w:rsid w:val="009C2B4B"/>
    <w:rsid w:val="009C2D06"/>
    <w:rsid w:val="009C2F72"/>
    <w:rsid w:val="009C36C5"/>
    <w:rsid w:val="009C37BD"/>
    <w:rsid w:val="009C3A1F"/>
    <w:rsid w:val="009C3EE9"/>
    <w:rsid w:val="009C40AA"/>
    <w:rsid w:val="009C4347"/>
    <w:rsid w:val="009C43F0"/>
    <w:rsid w:val="009C485E"/>
    <w:rsid w:val="009C4DAF"/>
    <w:rsid w:val="009C4FBE"/>
    <w:rsid w:val="009C53E7"/>
    <w:rsid w:val="009C5742"/>
    <w:rsid w:val="009C5968"/>
    <w:rsid w:val="009C5CC0"/>
    <w:rsid w:val="009C64CB"/>
    <w:rsid w:val="009C6713"/>
    <w:rsid w:val="009C6A04"/>
    <w:rsid w:val="009C6A49"/>
    <w:rsid w:val="009C7020"/>
    <w:rsid w:val="009C7337"/>
    <w:rsid w:val="009C7392"/>
    <w:rsid w:val="009C789C"/>
    <w:rsid w:val="009C7F29"/>
    <w:rsid w:val="009D01F3"/>
    <w:rsid w:val="009D06D6"/>
    <w:rsid w:val="009D0B5B"/>
    <w:rsid w:val="009D0FE3"/>
    <w:rsid w:val="009D1524"/>
    <w:rsid w:val="009D1556"/>
    <w:rsid w:val="009D188D"/>
    <w:rsid w:val="009D1A9A"/>
    <w:rsid w:val="009D1F53"/>
    <w:rsid w:val="009D2684"/>
    <w:rsid w:val="009D2A4E"/>
    <w:rsid w:val="009D2DF4"/>
    <w:rsid w:val="009D300E"/>
    <w:rsid w:val="009D324F"/>
    <w:rsid w:val="009D33C5"/>
    <w:rsid w:val="009D343A"/>
    <w:rsid w:val="009D3CC0"/>
    <w:rsid w:val="009D3DA6"/>
    <w:rsid w:val="009D3F34"/>
    <w:rsid w:val="009D3F92"/>
    <w:rsid w:val="009D4237"/>
    <w:rsid w:val="009D4434"/>
    <w:rsid w:val="009D49DC"/>
    <w:rsid w:val="009D53BC"/>
    <w:rsid w:val="009D5474"/>
    <w:rsid w:val="009D552D"/>
    <w:rsid w:val="009D5625"/>
    <w:rsid w:val="009D5760"/>
    <w:rsid w:val="009D5766"/>
    <w:rsid w:val="009D5C41"/>
    <w:rsid w:val="009D5E9A"/>
    <w:rsid w:val="009D5EFB"/>
    <w:rsid w:val="009D6A71"/>
    <w:rsid w:val="009D6EE7"/>
    <w:rsid w:val="009D71C2"/>
    <w:rsid w:val="009D736A"/>
    <w:rsid w:val="009D75E3"/>
    <w:rsid w:val="009D7865"/>
    <w:rsid w:val="009D7E51"/>
    <w:rsid w:val="009E0296"/>
    <w:rsid w:val="009E06BB"/>
    <w:rsid w:val="009E07DF"/>
    <w:rsid w:val="009E0A37"/>
    <w:rsid w:val="009E146E"/>
    <w:rsid w:val="009E14C9"/>
    <w:rsid w:val="009E15D3"/>
    <w:rsid w:val="009E1962"/>
    <w:rsid w:val="009E1DCF"/>
    <w:rsid w:val="009E202E"/>
    <w:rsid w:val="009E203C"/>
    <w:rsid w:val="009E221E"/>
    <w:rsid w:val="009E2364"/>
    <w:rsid w:val="009E2392"/>
    <w:rsid w:val="009E23DA"/>
    <w:rsid w:val="009E23F1"/>
    <w:rsid w:val="009E2550"/>
    <w:rsid w:val="009E2651"/>
    <w:rsid w:val="009E2756"/>
    <w:rsid w:val="009E2F3E"/>
    <w:rsid w:val="009E3022"/>
    <w:rsid w:val="009E3637"/>
    <w:rsid w:val="009E366C"/>
    <w:rsid w:val="009E3DE2"/>
    <w:rsid w:val="009E460E"/>
    <w:rsid w:val="009E4702"/>
    <w:rsid w:val="009E4883"/>
    <w:rsid w:val="009E4C2C"/>
    <w:rsid w:val="009E4CD6"/>
    <w:rsid w:val="009E5072"/>
    <w:rsid w:val="009E5240"/>
    <w:rsid w:val="009E527D"/>
    <w:rsid w:val="009E53CB"/>
    <w:rsid w:val="009E55C9"/>
    <w:rsid w:val="009E55DD"/>
    <w:rsid w:val="009E5642"/>
    <w:rsid w:val="009E58E1"/>
    <w:rsid w:val="009E5CFB"/>
    <w:rsid w:val="009E5D1E"/>
    <w:rsid w:val="009E5E39"/>
    <w:rsid w:val="009E61A7"/>
    <w:rsid w:val="009E62D8"/>
    <w:rsid w:val="009E67BD"/>
    <w:rsid w:val="009E6D79"/>
    <w:rsid w:val="009E750A"/>
    <w:rsid w:val="009E7755"/>
    <w:rsid w:val="009F0121"/>
    <w:rsid w:val="009F040A"/>
    <w:rsid w:val="009F0D56"/>
    <w:rsid w:val="009F0D5A"/>
    <w:rsid w:val="009F0D5F"/>
    <w:rsid w:val="009F1239"/>
    <w:rsid w:val="009F1DC7"/>
    <w:rsid w:val="009F21E2"/>
    <w:rsid w:val="009F27B1"/>
    <w:rsid w:val="009F28FB"/>
    <w:rsid w:val="009F2B35"/>
    <w:rsid w:val="009F2F95"/>
    <w:rsid w:val="009F304E"/>
    <w:rsid w:val="009F3BA8"/>
    <w:rsid w:val="009F3C79"/>
    <w:rsid w:val="009F3F9E"/>
    <w:rsid w:val="009F41E9"/>
    <w:rsid w:val="009F437D"/>
    <w:rsid w:val="009F45D3"/>
    <w:rsid w:val="009F466E"/>
    <w:rsid w:val="009F46C7"/>
    <w:rsid w:val="009F4CA2"/>
    <w:rsid w:val="009F4DE7"/>
    <w:rsid w:val="009F51C2"/>
    <w:rsid w:val="009F5A65"/>
    <w:rsid w:val="009F5BFB"/>
    <w:rsid w:val="009F63E2"/>
    <w:rsid w:val="009F66F7"/>
    <w:rsid w:val="009F66FA"/>
    <w:rsid w:val="009F6B52"/>
    <w:rsid w:val="009F6D9A"/>
    <w:rsid w:val="009F739C"/>
    <w:rsid w:val="009F7715"/>
    <w:rsid w:val="009F7767"/>
    <w:rsid w:val="009F782A"/>
    <w:rsid w:val="009F7AF6"/>
    <w:rsid w:val="009F7E15"/>
    <w:rsid w:val="00A000CC"/>
    <w:rsid w:val="00A00278"/>
    <w:rsid w:val="00A0030A"/>
    <w:rsid w:val="00A00A26"/>
    <w:rsid w:val="00A00A8B"/>
    <w:rsid w:val="00A00B7B"/>
    <w:rsid w:val="00A00CDD"/>
    <w:rsid w:val="00A00F27"/>
    <w:rsid w:val="00A01220"/>
    <w:rsid w:val="00A01297"/>
    <w:rsid w:val="00A01548"/>
    <w:rsid w:val="00A017D4"/>
    <w:rsid w:val="00A018AF"/>
    <w:rsid w:val="00A020B3"/>
    <w:rsid w:val="00A02604"/>
    <w:rsid w:val="00A02A1A"/>
    <w:rsid w:val="00A02A5D"/>
    <w:rsid w:val="00A02B91"/>
    <w:rsid w:val="00A02F57"/>
    <w:rsid w:val="00A03A37"/>
    <w:rsid w:val="00A03FDF"/>
    <w:rsid w:val="00A042EC"/>
    <w:rsid w:val="00A0439C"/>
    <w:rsid w:val="00A04860"/>
    <w:rsid w:val="00A04E45"/>
    <w:rsid w:val="00A05822"/>
    <w:rsid w:val="00A05B99"/>
    <w:rsid w:val="00A05BCB"/>
    <w:rsid w:val="00A06070"/>
    <w:rsid w:val="00A06646"/>
    <w:rsid w:val="00A0664F"/>
    <w:rsid w:val="00A06762"/>
    <w:rsid w:val="00A06BC0"/>
    <w:rsid w:val="00A06CA9"/>
    <w:rsid w:val="00A06D4D"/>
    <w:rsid w:val="00A06E6A"/>
    <w:rsid w:val="00A077E1"/>
    <w:rsid w:val="00A07894"/>
    <w:rsid w:val="00A07B7D"/>
    <w:rsid w:val="00A07C37"/>
    <w:rsid w:val="00A10061"/>
    <w:rsid w:val="00A1025A"/>
    <w:rsid w:val="00A105D6"/>
    <w:rsid w:val="00A1145E"/>
    <w:rsid w:val="00A11983"/>
    <w:rsid w:val="00A11CB9"/>
    <w:rsid w:val="00A11D76"/>
    <w:rsid w:val="00A122CE"/>
    <w:rsid w:val="00A12425"/>
    <w:rsid w:val="00A1259A"/>
    <w:rsid w:val="00A12675"/>
    <w:rsid w:val="00A12738"/>
    <w:rsid w:val="00A12A34"/>
    <w:rsid w:val="00A12BEB"/>
    <w:rsid w:val="00A12D26"/>
    <w:rsid w:val="00A12ED9"/>
    <w:rsid w:val="00A139AF"/>
    <w:rsid w:val="00A13C46"/>
    <w:rsid w:val="00A13CA9"/>
    <w:rsid w:val="00A13ECE"/>
    <w:rsid w:val="00A14460"/>
    <w:rsid w:val="00A14EA0"/>
    <w:rsid w:val="00A1510D"/>
    <w:rsid w:val="00A151C6"/>
    <w:rsid w:val="00A155D2"/>
    <w:rsid w:val="00A15AA7"/>
    <w:rsid w:val="00A161D0"/>
    <w:rsid w:val="00A1633C"/>
    <w:rsid w:val="00A1675B"/>
    <w:rsid w:val="00A16781"/>
    <w:rsid w:val="00A16927"/>
    <w:rsid w:val="00A1694C"/>
    <w:rsid w:val="00A16F32"/>
    <w:rsid w:val="00A16FF4"/>
    <w:rsid w:val="00A17381"/>
    <w:rsid w:val="00A17971"/>
    <w:rsid w:val="00A17D69"/>
    <w:rsid w:val="00A17E17"/>
    <w:rsid w:val="00A17E9A"/>
    <w:rsid w:val="00A17EF3"/>
    <w:rsid w:val="00A20818"/>
    <w:rsid w:val="00A20DA1"/>
    <w:rsid w:val="00A20DDC"/>
    <w:rsid w:val="00A20E69"/>
    <w:rsid w:val="00A2104C"/>
    <w:rsid w:val="00A21053"/>
    <w:rsid w:val="00A21C4F"/>
    <w:rsid w:val="00A22202"/>
    <w:rsid w:val="00A223B2"/>
    <w:rsid w:val="00A22500"/>
    <w:rsid w:val="00A22706"/>
    <w:rsid w:val="00A22BA4"/>
    <w:rsid w:val="00A230AD"/>
    <w:rsid w:val="00A232BF"/>
    <w:rsid w:val="00A232E0"/>
    <w:rsid w:val="00A23870"/>
    <w:rsid w:val="00A23BC3"/>
    <w:rsid w:val="00A23C85"/>
    <w:rsid w:val="00A23CEA"/>
    <w:rsid w:val="00A2421D"/>
    <w:rsid w:val="00A2460E"/>
    <w:rsid w:val="00A24936"/>
    <w:rsid w:val="00A24993"/>
    <w:rsid w:val="00A24ECF"/>
    <w:rsid w:val="00A25070"/>
    <w:rsid w:val="00A2508D"/>
    <w:rsid w:val="00A25434"/>
    <w:rsid w:val="00A25506"/>
    <w:rsid w:val="00A25E03"/>
    <w:rsid w:val="00A26027"/>
    <w:rsid w:val="00A2616E"/>
    <w:rsid w:val="00A26992"/>
    <w:rsid w:val="00A26DD2"/>
    <w:rsid w:val="00A271B3"/>
    <w:rsid w:val="00A27401"/>
    <w:rsid w:val="00A2762E"/>
    <w:rsid w:val="00A27865"/>
    <w:rsid w:val="00A27EC4"/>
    <w:rsid w:val="00A2BC38"/>
    <w:rsid w:val="00A30012"/>
    <w:rsid w:val="00A3041A"/>
    <w:rsid w:val="00A3202F"/>
    <w:rsid w:val="00A32C07"/>
    <w:rsid w:val="00A32C82"/>
    <w:rsid w:val="00A32F49"/>
    <w:rsid w:val="00A33574"/>
    <w:rsid w:val="00A33780"/>
    <w:rsid w:val="00A348A3"/>
    <w:rsid w:val="00A34F80"/>
    <w:rsid w:val="00A35163"/>
    <w:rsid w:val="00A35361"/>
    <w:rsid w:val="00A353C9"/>
    <w:rsid w:val="00A354A8"/>
    <w:rsid w:val="00A35675"/>
    <w:rsid w:val="00A35FE3"/>
    <w:rsid w:val="00A36152"/>
    <w:rsid w:val="00A36546"/>
    <w:rsid w:val="00A36805"/>
    <w:rsid w:val="00A36BC0"/>
    <w:rsid w:val="00A36BD8"/>
    <w:rsid w:val="00A36CA8"/>
    <w:rsid w:val="00A36D82"/>
    <w:rsid w:val="00A37046"/>
    <w:rsid w:val="00A3719B"/>
    <w:rsid w:val="00A37373"/>
    <w:rsid w:val="00A373B2"/>
    <w:rsid w:val="00A37564"/>
    <w:rsid w:val="00A37952"/>
    <w:rsid w:val="00A37DDE"/>
    <w:rsid w:val="00A37E37"/>
    <w:rsid w:val="00A37F66"/>
    <w:rsid w:val="00A40CE1"/>
    <w:rsid w:val="00A40DBE"/>
    <w:rsid w:val="00A41969"/>
    <w:rsid w:val="00A41B03"/>
    <w:rsid w:val="00A41D57"/>
    <w:rsid w:val="00A422A5"/>
    <w:rsid w:val="00A42FA9"/>
    <w:rsid w:val="00A430F7"/>
    <w:rsid w:val="00A43BF3"/>
    <w:rsid w:val="00A43D1B"/>
    <w:rsid w:val="00A4403C"/>
    <w:rsid w:val="00A442AD"/>
    <w:rsid w:val="00A443B7"/>
    <w:rsid w:val="00A444DC"/>
    <w:rsid w:val="00A445B1"/>
    <w:rsid w:val="00A45147"/>
    <w:rsid w:val="00A45482"/>
    <w:rsid w:val="00A45533"/>
    <w:rsid w:val="00A45679"/>
    <w:rsid w:val="00A45C37"/>
    <w:rsid w:val="00A45DAE"/>
    <w:rsid w:val="00A45F08"/>
    <w:rsid w:val="00A4609E"/>
    <w:rsid w:val="00A46C81"/>
    <w:rsid w:val="00A46D10"/>
    <w:rsid w:val="00A46F91"/>
    <w:rsid w:val="00A47298"/>
    <w:rsid w:val="00A47742"/>
    <w:rsid w:val="00A47A43"/>
    <w:rsid w:val="00A47BC4"/>
    <w:rsid w:val="00A502C4"/>
    <w:rsid w:val="00A5055F"/>
    <w:rsid w:val="00A50B85"/>
    <w:rsid w:val="00A50BD6"/>
    <w:rsid w:val="00A50EE7"/>
    <w:rsid w:val="00A510B8"/>
    <w:rsid w:val="00A5140E"/>
    <w:rsid w:val="00A514CD"/>
    <w:rsid w:val="00A51AC8"/>
    <w:rsid w:val="00A51B24"/>
    <w:rsid w:val="00A51D3C"/>
    <w:rsid w:val="00A51E27"/>
    <w:rsid w:val="00A522D8"/>
    <w:rsid w:val="00A52529"/>
    <w:rsid w:val="00A52BBE"/>
    <w:rsid w:val="00A52EBB"/>
    <w:rsid w:val="00A52FF6"/>
    <w:rsid w:val="00A530A0"/>
    <w:rsid w:val="00A53267"/>
    <w:rsid w:val="00A5361A"/>
    <w:rsid w:val="00A53809"/>
    <w:rsid w:val="00A539F1"/>
    <w:rsid w:val="00A53B5D"/>
    <w:rsid w:val="00A53C26"/>
    <w:rsid w:val="00A53CDE"/>
    <w:rsid w:val="00A545E2"/>
    <w:rsid w:val="00A54735"/>
    <w:rsid w:val="00A54837"/>
    <w:rsid w:val="00A54982"/>
    <w:rsid w:val="00A54AF4"/>
    <w:rsid w:val="00A557A4"/>
    <w:rsid w:val="00A5589E"/>
    <w:rsid w:val="00A55D35"/>
    <w:rsid w:val="00A561E7"/>
    <w:rsid w:val="00A5654B"/>
    <w:rsid w:val="00A5673E"/>
    <w:rsid w:val="00A569AE"/>
    <w:rsid w:val="00A569F2"/>
    <w:rsid w:val="00A56BD3"/>
    <w:rsid w:val="00A56D6D"/>
    <w:rsid w:val="00A56D9F"/>
    <w:rsid w:val="00A57142"/>
    <w:rsid w:val="00A57742"/>
    <w:rsid w:val="00A57ADD"/>
    <w:rsid w:val="00A57CAB"/>
    <w:rsid w:val="00A60579"/>
    <w:rsid w:val="00A6071C"/>
    <w:rsid w:val="00A609BB"/>
    <w:rsid w:val="00A60DEE"/>
    <w:rsid w:val="00A60E50"/>
    <w:rsid w:val="00A6146C"/>
    <w:rsid w:val="00A6149F"/>
    <w:rsid w:val="00A614B8"/>
    <w:rsid w:val="00A616AB"/>
    <w:rsid w:val="00A619C0"/>
    <w:rsid w:val="00A61C13"/>
    <w:rsid w:val="00A62268"/>
    <w:rsid w:val="00A625AF"/>
    <w:rsid w:val="00A626D7"/>
    <w:rsid w:val="00A629E4"/>
    <w:rsid w:val="00A62A1E"/>
    <w:rsid w:val="00A62BC8"/>
    <w:rsid w:val="00A635BD"/>
    <w:rsid w:val="00A6360D"/>
    <w:rsid w:val="00A637DA"/>
    <w:rsid w:val="00A6385F"/>
    <w:rsid w:val="00A63A2B"/>
    <w:rsid w:val="00A63BD2"/>
    <w:rsid w:val="00A63C58"/>
    <w:rsid w:val="00A63F39"/>
    <w:rsid w:val="00A64305"/>
    <w:rsid w:val="00A644ED"/>
    <w:rsid w:val="00A647E8"/>
    <w:rsid w:val="00A64802"/>
    <w:rsid w:val="00A64C19"/>
    <w:rsid w:val="00A65767"/>
    <w:rsid w:val="00A662B3"/>
    <w:rsid w:val="00A66581"/>
    <w:rsid w:val="00A665D9"/>
    <w:rsid w:val="00A66A8B"/>
    <w:rsid w:val="00A66C0E"/>
    <w:rsid w:val="00A67008"/>
    <w:rsid w:val="00A670EA"/>
    <w:rsid w:val="00A67C53"/>
    <w:rsid w:val="00A701C0"/>
    <w:rsid w:val="00A7072E"/>
    <w:rsid w:val="00A7075B"/>
    <w:rsid w:val="00A7097C"/>
    <w:rsid w:val="00A70B91"/>
    <w:rsid w:val="00A7174D"/>
    <w:rsid w:val="00A717EC"/>
    <w:rsid w:val="00A7183F"/>
    <w:rsid w:val="00A71879"/>
    <w:rsid w:val="00A71E8B"/>
    <w:rsid w:val="00A7212B"/>
    <w:rsid w:val="00A72134"/>
    <w:rsid w:val="00A72214"/>
    <w:rsid w:val="00A72261"/>
    <w:rsid w:val="00A725D6"/>
    <w:rsid w:val="00A72604"/>
    <w:rsid w:val="00A72738"/>
    <w:rsid w:val="00A7275D"/>
    <w:rsid w:val="00A72BC5"/>
    <w:rsid w:val="00A72D99"/>
    <w:rsid w:val="00A73267"/>
    <w:rsid w:val="00A7327D"/>
    <w:rsid w:val="00A73560"/>
    <w:rsid w:val="00A73AEB"/>
    <w:rsid w:val="00A73CC1"/>
    <w:rsid w:val="00A742F4"/>
    <w:rsid w:val="00A745AF"/>
    <w:rsid w:val="00A745E3"/>
    <w:rsid w:val="00A747FC"/>
    <w:rsid w:val="00A74AA0"/>
    <w:rsid w:val="00A74AA7"/>
    <w:rsid w:val="00A74AE5"/>
    <w:rsid w:val="00A74C21"/>
    <w:rsid w:val="00A750E9"/>
    <w:rsid w:val="00A75445"/>
    <w:rsid w:val="00A7546F"/>
    <w:rsid w:val="00A755B0"/>
    <w:rsid w:val="00A75AA3"/>
    <w:rsid w:val="00A75B12"/>
    <w:rsid w:val="00A76028"/>
    <w:rsid w:val="00A762ED"/>
    <w:rsid w:val="00A767E6"/>
    <w:rsid w:val="00A76C0F"/>
    <w:rsid w:val="00A7718D"/>
    <w:rsid w:val="00A771E7"/>
    <w:rsid w:val="00A774A5"/>
    <w:rsid w:val="00A77567"/>
    <w:rsid w:val="00A77670"/>
    <w:rsid w:val="00A778C9"/>
    <w:rsid w:val="00A7797B"/>
    <w:rsid w:val="00A77CA5"/>
    <w:rsid w:val="00A77DBA"/>
    <w:rsid w:val="00A80534"/>
    <w:rsid w:val="00A8065C"/>
    <w:rsid w:val="00A806FC"/>
    <w:rsid w:val="00A80D43"/>
    <w:rsid w:val="00A80EE3"/>
    <w:rsid w:val="00A80FEC"/>
    <w:rsid w:val="00A81003"/>
    <w:rsid w:val="00A81388"/>
    <w:rsid w:val="00A81482"/>
    <w:rsid w:val="00A81757"/>
    <w:rsid w:val="00A81B92"/>
    <w:rsid w:val="00A81CAA"/>
    <w:rsid w:val="00A81FBD"/>
    <w:rsid w:val="00A8206D"/>
    <w:rsid w:val="00A82154"/>
    <w:rsid w:val="00A82221"/>
    <w:rsid w:val="00A82BE8"/>
    <w:rsid w:val="00A82D53"/>
    <w:rsid w:val="00A82E95"/>
    <w:rsid w:val="00A82EB9"/>
    <w:rsid w:val="00A830FC"/>
    <w:rsid w:val="00A8313D"/>
    <w:rsid w:val="00A83494"/>
    <w:rsid w:val="00A835D4"/>
    <w:rsid w:val="00A839F7"/>
    <w:rsid w:val="00A83BB2"/>
    <w:rsid w:val="00A8446F"/>
    <w:rsid w:val="00A84593"/>
    <w:rsid w:val="00A845BD"/>
    <w:rsid w:val="00A845F3"/>
    <w:rsid w:val="00A8483D"/>
    <w:rsid w:val="00A84DF5"/>
    <w:rsid w:val="00A84F77"/>
    <w:rsid w:val="00A85219"/>
    <w:rsid w:val="00A85358"/>
    <w:rsid w:val="00A85372"/>
    <w:rsid w:val="00A85814"/>
    <w:rsid w:val="00A858AB"/>
    <w:rsid w:val="00A858D1"/>
    <w:rsid w:val="00A85BC4"/>
    <w:rsid w:val="00A85E10"/>
    <w:rsid w:val="00A870BF"/>
    <w:rsid w:val="00A87623"/>
    <w:rsid w:val="00A87637"/>
    <w:rsid w:val="00A8764D"/>
    <w:rsid w:val="00A87778"/>
    <w:rsid w:val="00A87C4A"/>
    <w:rsid w:val="00A90765"/>
    <w:rsid w:val="00A909E7"/>
    <w:rsid w:val="00A90CEA"/>
    <w:rsid w:val="00A916F1"/>
    <w:rsid w:val="00A91882"/>
    <w:rsid w:val="00A91B9C"/>
    <w:rsid w:val="00A921CD"/>
    <w:rsid w:val="00A9287C"/>
    <w:rsid w:val="00A931D3"/>
    <w:rsid w:val="00A9325E"/>
    <w:rsid w:val="00A93888"/>
    <w:rsid w:val="00A93902"/>
    <w:rsid w:val="00A93F8D"/>
    <w:rsid w:val="00A945C6"/>
    <w:rsid w:val="00A94863"/>
    <w:rsid w:val="00A94CDA"/>
    <w:rsid w:val="00A9519F"/>
    <w:rsid w:val="00A95AC1"/>
    <w:rsid w:val="00A95AEC"/>
    <w:rsid w:val="00A95ED4"/>
    <w:rsid w:val="00A95F45"/>
    <w:rsid w:val="00A95F47"/>
    <w:rsid w:val="00A96120"/>
    <w:rsid w:val="00A965FE"/>
    <w:rsid w:val="00A9666F"/>
    <w:rsid w:val="00A96E51"/>
    <w:rsid w:val="00A96ECF"/>
    <w:rsid w:val="00A9713B"/>
    <w:rsid w:val="00A9728C"/>
    <w:rsid w:val="00A972FE"/>
    <w:rsid w:val="00A9765D"/>
    <w:rsid w:val="00A97770"/>
    <w:rsid w:val="00A97F66"/>
    <w:rsid w:val="00AA0483"/>
    <w:rsid w:val="00AA04DB"/>
    <w:rsid w:val="00AA0528"/>
    <w:rsid w:val="00AA0536"/>
    <w:rsid w:val="00AA09D9"/>
    <w:rsid w:val="00AA0CB8"/>
    <w:rsid w:val="00AA11E4"/>
    <w:rsid w:val="00AA12F8"/>
    <w:rsid w:val="00AA194F"/>
    <w:rsid w:val="00AA2061"/>
    <w:rsid w:val="00AA20F7"/>
    <w:rsid w:val="00AA20FE"/>
    <w:rsid w:val="00AA2604"/>
    <w:rsid w:val="00AA2644"/>
    <w:rsid w:val="00AA2843"/>
    <w:rsid w:val="00AA2A44"/>
    <w:rsid w:val="00AA2B72"/>
    <w:rsid w:val="00AA2F98"/>
    <w:rsid w:val="00AA3284"/>
    <w:rsid w:val="00AA33AE"/>
    <w:rsid w:val="00AA3951"/>
    <w:rsid w:val="00AA3C5D"/>
    <w:rsid w:val="00AA3E83"/>
    <w:rsid w:val="00AA4230"/>
    <w:rsid w:val="00AA4337"/>
    <w:rsid w:val="00AA487D"/>
    <w:rsid w:val="00AA496C"/>
    <w:rsid w:val="00AA4D53"/>
    <w:rsid w:val="00AA5148"/>
    <w:rsid w:val="00AA5381"/>
    <w:rsid w:val="00AA5445"/>
    <w:rsid w:val="00AA56D5"/>
    <w:rsid w:val="00AA5C00"/>
    <w:rsid w:val="00AA5F6D"/>
    <w:rsid w:val="00AA60CA"/>
    <w:rsid w:val="00AA6575"/>
    <w:rsid w:val="00AA6791"/>
    <w:rsid w:val="00AA6C1A"/>
    <w:rsid w:val="00AA6D03"/>
    <w:rsid w:val="00AA6E5A"/>
    <w:rsid w:val="00AA73F5"/>
    <w:rsid w:val="00AA7568"/>
    <w:rsid w:val="00AA76E3"/>
    <w:rsid w:val="00AA78BC"/>
    <w:rsid w:val="00AA7968"/>
    <w:rsid w:val="00AA7AE0"/>
    <w:rsid w:val="00AA7B91"/>
    <w:rsid w:val="00AA7F3E"/>
    <w:rsid w:val="00AA7F8A"/>
    <w:rsid w:val="00AB0030"/>
    <w:rsid w:val="00AB0B02"/>
    <w:rsid w:val="00AB0EB3"/>
    <w:rsid w:val="00AB1811"/>
    <w:rsid w:val="00AB196F"/>
    <w:rsid w:val="00AB1D19"/>
    <w:rsid w:val="00AB22A3"/>
    <w:rsid w:val="00AB22EF"/>
    <w:rsid w:val="00AB2990"/>
    <w:rsid w:val="00AB2AA1"/>
    <w:rsid w:val="00AB2AD4"/>
    <w:rsid w:val="00AB2B4F"/>
    <w:rsid w:val="00AB2E91"/>
    <w:rsid w:val="00AB2F2F"/>
    <w:rsid w:val="00AB33F4"/>
    <w:rsid w:val="00AB3BC6"/>
    <w:rsid w:val="00AB3D74"/>
    <w:rsid w:val="00AB4299"/>
    <w:rsid w:val="00AB4557"/>
    <w:rsid w:val="00AB472B"/>
    <w:rsid w:val="00AB4A71"/>
    <w:rsid w:val="00AB4F18"/>
    <w:rsid w:val="00AB5007"/>
    <w:rsid w:val="00AB53C1"/>
    <w:rsid w:val="00AB53DE"/>
    <w:rsid w:val="00AB5978"/>
    <w:rsid w:val="00AB60E6"/>
    <w:rsid w:val="00AB6248"/>
    <w:rsid w:val="00AB669B"/>
    <w:rsid w:val="00AB6742"/>
    <w:rsid w:val="00AB6803"/>
    <w:rsid w:val="00AB69C8"/>
    <w:rsid w:val="00AB6CA8"/>
    <w:rsid w:val="00AB6E89"/>
    <w:rsid w:val="00AB6FD8"/>
    <w:rsid w:val="00AB78F9"/>
    <w:rsid w:val="00AB7957"/>
    <w:rsid w:val="00AB79BF"/>
    <w:rsid w:val="00AB7C34"/>
    <w:rsid w:val="00AC002E"/>
    <w:rsid w:val="00AC0959"/>
    <w:rsid w:val="00AC09A1"/>
    <w:rsid w:val="00AC114E"/>
    <w:rsid w:val="00AC11C5"/>
    <w:rsid w:val="00AC1213"/>
    <w:rsid w:val="00AC1AF8"/>
    <w:rsid w:val="00AC207F"/>
    <w:rsid w:val="00AC26B3"/>
    <w:rsid w:val="00AC2984"/>
    <w:rsid w:val="00AC2E4A"/>
    <w:rsid w:val="00AC3000"/>
    <w:rsid w:val="00AC321C"/>
    <w:rsid w:val="00AC3691"/>
    <w:rsid w:val="00AC37F7"/>
    <w:rsid w:val="00AC38B2"/>
    <w:rsid w:val="00AC38C3"/>
    <w:rsid w:val="00AC3928"/>
    <w:rsid w:val="00AC3CB8"/>
    <w:rsid w:val="00AC3EC4"/>
    <w:rsid w:val="00AC3F46"/>
    <w:rsid w:val="00AC556A"/>
    <w:rsid w:val="00AC57FD"/>
    <w:rsid w:val="00AC5AEB"/>
    <w:rsid w:val="00AC5BC1"/>
    <w:rsid w:val="00AC5DC1"/>
    <w:rsid w:val="00AC602D"/>
    <w:rsid w:val="00AC6127"/>
    <w:rsid w:val="00AC6548"/>
    <w:rsid w:val="00AC67DB"/>
    <w:rsid w:val="00AC6BF9"/>
    <w:rsid w:val="00AC6DDE"/>
    <w:rsid w:val="00AC6E9D"/>
    <w:rsid w:val="00AC6EFC"/>
    <w:rsid w:val="00AC72C5"/>
    <w:rsid w:val="00AC72DB"/>
    <w:rsid w:val="00AC7424"/>
    <w:rsid w:val="00AC749A"/>
    <w:rsid w:val="00AC76A8"/>
    <w:rsid w:val="00AC76FF"/>
    <w:rsid w:val="00AC776B"/>
    <w:rsid w:val="00AD01CF"/>
    <w:rsid w:val="00AD08C2"/>
    <w:rsid w:val="00AD0B03"/>
    <w:rsid w:val="00AD0D61"/>
    <w:rsid w:val="00AD103F"/>
    <w:rsid w:val="00AD12CD"/>
    <w:rsid w:val="00AD1360"/>
    <w:rsid w:val="00AD13D8"/>
    <w:rsid w:val="00AD1588"/>
    <w:rsid w:val="00AD1A30"/>
    <w:rsid w:val="00AD1DD2"/>
    <w:rsid w:val="00AD23EC"/>
    <w:rsid w:val="00AD2679"/>
    <w:rsid w:val="00AD26F1"/>
    <w:rsid w:val="00AD28CC"/>
    <w:rsid w:val="00AD2BD1"/>
    <w:rsid w:val="00AD2C7F"/>
    <w:rsid w:val="00AD2D01"/>
    <w:rsid w:val="00AD2DBB"/>
    <w:rsid w:val="00AD31A3"/>
    <w:rsid w:val="00AD354B"/>
    <w:rsid w:val="00AD37A9"/>
    <w:rsid w:val="00AD3C73"/>
    <w:rsid w:val="00AD3DC3"/>
    <w:rsid w:val="00AD3EA2"/>
    <w:rsid w:val="00AD4169"/>
    <w:rsid w:val="00AD421D"/>
    <w:rsid w:val="00AD4292"/>
    <w:rsid w:val="00AD446A"/>
    <w:rsid w:val="00AD47FB"/>
    <w:rsid w:val="00AD4A3D"/>
    <w:rsid w:val="00AD4A44"/>
    <w:rsid w:val="00AD4AFF"/>
    <w:rsid w:val="00AD4BCD"/>
    <w:rsid w:val="00AD5147"/>
    <w:rsid w:val="00AD51AA"/>
    <w:rsid w:val="00AD5724"/>
    <w:rsid w:val="00AD5742"/>
    <w:rsid w:val="00AD5C41"/>
    <w:rsid w:val="00AD5C5F"/>
    <w:rsid w:val="00AD5CD4"/>
    <w:rsid w:val="00AD6011"/>
    <w:rsid w:val="00AD6976"/>
    <w:rsid w:val="00AD69E6"/>
    <w:rsid w:val="00AD6B51"/>
    <w:rsid w:val="00AD6E89"/>
    <w:rsid w:val="00AD70FA"/>
    <w:rsid w:val="00AD7A49"/>
    <w:rsid w:val="00AD7AA0"/>
    <w:rsid w:val="00AE017C"/>
    <w:rsid w:val="00AE079C"/>
    <w:rsid w:val="00AE0B16"/>
    <w:rsid w:val="00AE10FE"/>
    <w:rsid w:val="00AE1236"/>
    <w:rsid w:val="00AE12DA"/>
    <w:rsid w:val="00AE155D"/>
    <w:rsid w:val="00AE179C"/>
    <w:rsid w:val="00AE1C58"/>
    <w:rsid w:val="00AE217F"/>
    <w:rsid w:val="00AE2398"/>
    <w:rsid w:val="00AE2831"/>
    <w:rsid w:val="00AE2A2B"/>
    <w:rsid w:val="00AE2A70"/>
    <w:rsid w:val="00AE2CA5"/>
    <w:rsid w:val="00AE39A4"/>
    <w:rsid w:val="00AE3AC0"/>
    <w:rsid w:val="00AE40A8"/>
    <w:rsid w:val="00AE412C"/>
    <w:rsid w:val="00AE41C8"/>
    <w:rsid w:val="00AE42B5"/>
    <w:rsid w:val="00AE43A7"/>
    <w:rsid w:val="00AE456A"/>
    <w:rsid w:val="00AE4983"/>
    <w:rsid w:val="00AE52A1"/>
    <w:rsid w:val="00AE58A5"/>
    <w:rsid w:val="00AE5A22"/>
    <w:rsid w:val="00AE5BCE"/>
    <w:rsid w:val="00AE5D06"/>
    <w:rsid w:val="00AE5DEA"/>
    <w:rsid w:val="00AE5FBC"/>
    <w:rsid w:val="00AE616E"/>
    <w:rsid w:val="00AE66C8"/>
    <w:rsid w:val="00AE6899"/>
    <w:rsid w:val="00AE6A0A"/>
    <w:rsid w:val="00AE6B76"/>
    <w:rsid w:val="00AE6E70"/>
    <w:rsid w:val="00AE7241"/>
    <w:rsid w:val="00AE7409"/>
    <w:rsid w:val="00AE757F"/>
    <w:rsid w:val="00AE7B36"/>
    <w:rsid w:val="00AE7BEE"/>
    <w:rsid w:val="00AE7C80"/>
    <w:rsid w:val="00AE7F54"/>
    <w:rsid w:val="00AE7FDF"/>
    <w:rsid w:val="00AF0120"/>
    <w:rsid w:val="00AF03CE"/>
    <w:rsid w:val="00AF0573"/>
    <w:rsid w:val="00AF06CD"/>
    <w:rsid w:val="00AF0DD5"/>
    <w:rsid w:val="00AF0E01"/>
    <w:rsid w:val="00AF1C14"/>
    <w:rsid w:val="00AF1D57"/>
    <w:rsid w:val="00AF1DBA"/>
    <w:rsid w:val="00AF2468"/>
    <w:rsid w:val="00AF27CD"/>
    <w:rsid w:val="00AF2B0D"/>
    <w:rsid w:val="00AF2BC2"/>
    <w:rsid w:val="00AF2F20"/>
    <w:rsid w:val="00AF3015"/>
    <w:rsid w:val="00AF30FF"/>
    <w:rsid w:val="00AF355F"/>
    <w:rsid w:val="00AF375A"/>
    <w:rsid w:val="00AF3868"/>
    <w:rsid w:val="00AF3885"/>
    <w:rsid w:val="00AF3B4B"/>
    <w:rsid w:val="00AF3B79"/>
    <w:rsid w:val="00AF3F65"/>
    <w:rsid w:val="00AF40D4"/>
    <w:rsid w:val="00AF4C8D"/>
    <w:rsid w:val="00AF4DF3"/>
    <w:rsid w:val="00AF4E2E"/>
    <w:rsid w:val="00AF4F26"/>
    <w:rsid w:val="00AF5296"/>
    <w:rsid w:val="00AF52AD"/>
    <w:rsid w:val="00AF5AF4"/>
    <w:rsid w:val="00AF5BE9"/>
    <w:rsid w:val="00AF5C9D"/>
    <w:rsid w:val="00AF5E82"/>
    <w:rsid w:val="00AF5F3C"/>
    <w:rsid w:val="00AF619D"/>
    <w:rsid w:val="00AF61FD"/>
    <w:rsid w:val="00AF62DE"/>
    <w:rsid w:val="00AF63EE"/>
    <w:rsid w:val="00AF6606"/>
    <w:rsid w:val="00AF6B45"/>
    <w:rsid w:val="00AF6D8A"/>
    <w:rsid w:val="00AF7059"/>
    <w:rsid w:val="00AF71A4"/>
    <w:rsid w:val="00AF728D"/>
    <w:rsid w:val="00AF7C23"/>
    <w:rsid w:val="00AF7C7A"/>
    <w:rsid w:val="00B00166"/>
    <w:rsid w:val="00B002E8"/>
    <w:rsid w:val="00B00370"/>
    <w:rsid w:val="00B0061C"/>
    <w:rsid w:val="00B00698"/>
    <w:rsid w:val="00B01013"/>
    <w:rsid w:val="00B01065"/>
    <w:rsid w:val="00B01509"/>
    <w:rsid w:val="00B01B42"/>
    <w:rsid w:val="00B01ED4"/>
    <w:rsid w:val="00B01F0A"/>
    <w:rsid w:val="00B01F90"/>
    <w:rsid w:val="00B021E0"/>
    <w:rsid w:val="00B0264C"/>
    <w:rsid w:val="00B026BC"/>
    <w:rsid w:val="00B026C5"/>
    <w:rsid w:val="00B02ACF"/>
    <w:rsid w:val="00B02F6B"/>
    <w:rsid w:val="00B03508"/>
    <w:rsid w:val="00B03C34"/>
    <w:rsid w:val="00B03C66"/>
    <w:rsid w:val="00B03D13"/>
    <w:rsid w:val="00B040CA"/>
    <w:rsid w:val="00B04421"/>
    <w:rsid w:val="00B047B0"/>
    <w:rsid w:val="00B0489A"/>
    <w:rsid w:val="00B04B85"/>
    <w:rsid w:val="00B04D34"/>
    <w:rsid w:val="00B04E00"/>
    <w:rsid w:val="00B04E40"/>
    <w:rsid w:val="00B04EDD"/>
    <w:rsid w:val="00B04F18"/>
    <w:rsid w:val="00B04F24"/>
    <w:rsid w:val="00B052A2"/>
    <w:rsid w:val="00B0532B"/>
    <w:rsid w:val="00B055A2"/>
    <w:rsid w:val="00B05CAE"/>
    <w:rsid w:val="00B05F27"/>
    <w:rsid w:val="00B060BE"/>
    <w:rsid w:val="00B064D6"/>
    <w:rsid w:val="00B06512"/>
    <w:rsid w:val="00B069CA"/>
    <w:rsid w:val="00B06B08"/>
    <w:rsid w:val="00B07948"/>
    <w:rsid w:val="00B07BA0"/>
    <w:rsid w:val="00B1077B"/>
    <w:rsid w:val="00B109BC"/>
    <w:rsid w:val="00B10FA2"/>
    <w:rsid w:val="00B111BA"/>
    <w:rsid w:val="00B111CE"/>
    <w:rsid w:val="00B114A6"/>
    <w:rsid w:val="00B115BB"/>
    <w:rsid w:val="00B11BAE"/>
    <w:rsid w:val="00B11CDD"/>
    <w:rsid w:val="00B1235C"/>
    <w:rsid w:val="00B12388"/>
    <w:rsid w:val="00B125F9"/>
    <w:rsid w:val="00B12918"/>
    <w:rsid w:val="00B12925"/>
    <w:rsid w:val="00B12965"/>
    <w:rsid w:val="00B12D4D"/>
    <w:rsid w:val="00B12F2B"/>
    <w:rsid w:val="00B13653"/>
    <w:rsid w:val="00B13734"/>
    <w:rsid w:val="00B13C23"/>
    <w:rsid w:val="00B13CF1"/>
    <w:rsid w:val="00B13DDA"/>
    <w:rsid w:val="00B14397"/>
    <w:rsid w:val="00B143A8"/>
    <w:rsid w:val="00B14805"/>
    <w:rsid w:val="00B14E1B"/>
    <w:rsid w:val="00B1500B"/>
    <w:rsid w:val="00B15244"/>
    <w:rsid w:val="00B1568D"/>
    <w:rsid w:val="00B157B4"/>
    <w:rsid w:val="00B15AA1"/>
    <w:rsid w:val="00B16407"/>
    <w:rsid w:val="00B164A6"/>
    <w:rsid w:val="00B165EB"/>
    <w:rsid w:val="00B16A02"/>
    <w:rsid w:val="00B16D14"/>
    <w:rsid w:val="00B16D4D"/>
    <w:rsid w:val="00B17290"/>
    <w:rsid w:val="00B174DF"/>
    <w:rsid w:val="00B17707"/>
    <w:rsid w:val="00B17C27"/>
    <w:rsid w:val="00B204E7"/>
    <w:rsid w:val="00B20BD3"/>
    <w:rsid w:val="00B20E44"/>
    <w:rsid w:val="00B20F7C"/>
    <w:rsid w:val="00B21798"/>
    <w:rsid w:val="00B21E85"/>
    <w:rsid w:val="00B22C8A"/>
    <w:rsid w:val="00B22CCD"/>
    <w:rsid w:val="00B22D30"/>
    <w:rsid w:val="00B22FF1"/>
    <w:rsid w:val="00B23036"/>
    <w:rsid w:val="00B230A6"/>
    <w:rsid w:val="00B230FC"/>
    <w:rsid w:val="00B23E42"/>
    <w:rsid w:val="00B23FBE"/>
    <w:rsid w:val="00B242FE"/>
    <w:rsid w:val="00B24325"/>
    <w:rsid w:val="00B243FF"/>
    <w:rsid w:val="00B24E24"/>
    <w:rsid w:val="00B252A8"/>
    <w:rsid w:val="00B25C6C"/>
    <w:rsid w:val="00B25CDA"/>
    <w:rsid w:val="00B25E5D"/>
    <w:rsid w:val="00B260A7"/>
    <w:rsid w:val="00B26523"/>
    <w:rsid w:val="00B267A5"/>
    <w:rsid w:val="00B26C69"/>
    <w:rsid w:val="00B26F57"/>
    <w:rsid w:val="00B27011"/>
    <w:rsid w:val="00B27344"/>
    <w:rsid w:val="00B27768"/>
    <w:rsid w:val="00B27923"/>
    <w:rsid w:val="00B27BC6"/>
    <w:rsid w:val="00B27CCD"/>
    <w:rsid w:val="00B27D5F"/>
    <w:rsid w:val="00B30240"/>
    <w:rsid w:val="00B302F5"/>
    <w:rsid w:val="00B30D06"/>
    <w:rsid w:val="00B30E60"/>
    <w:rsid w:val="00B3106A"/>
    <w:rsid w:val="00B31357"/>
    <w:rsid w:val="00B31DBE"/>
    <w:rsid w:val="00B31EA0"/>
    <w:rsid w:val="00B328FA"/>
    <w:rsid w:val="00B32944"/>
    <w:rsid w:val="00B32DBB"/>
    <w:rsid w:val="00B32DF3"/>
    <w:rsid w:val="00B32F73"/>
    <w:rsid w:val="00B334A2"/>
    <w:rsid w:val="00B3351F"/>
    <w:rsid w:val="00B3393C"/>
    <w:rsid w:val="00B33C7D"/>
    <w:rsid w:val="00B33FC4"/>
    <w:rsid w:val="00B34365"/>
    <w:rsid w:val="00B34A6E"/>
    <w:rsid w:val="00B34B14"/>
    <w:rsid w:val="00B34DEC"/>
    <w:rsid w:val="00B3507A"/>
    <w:rsid w:val="00B350E2"/>
    <w:rsid w:val="00B35224"/>
    <w:rsid w:val="00B3547F"/>
    <w:rsid w:val="00B35A25"/>
    <w:rsid w:val="00B364B9"/>
    <w:rsid w:val="00B366E5"/>
    <w:rsid w:val="00B369A6"/>
    <w:rsid w:val="00B36A75"/>
    <w:rsid w:val="00B36B1D"/>
    <w:rsid w:val="00B36CBF"/>
    <w:rsid w:val="00B370DB"/>
    <w:rsid w:val="00B37796"/>
    <w:rsid w:val="00B3780B"/>
    <w:rsid w:val="00B3781D"/>
    <w:rsid w:val="00B40007"/>
    <w:rsid w:val="00B40272"/>
    <w:rsid w:val="00B406D8"/>
    <w:rsid w:val="00B406E3"/>
    <w:rsid w:val="00B408F2"/>
    <w:rsid w:val="00B40A42"/>
    <w:rsid w:val="00B40DB8"/>
    <w:rsid w:val="00B40FD8"/>
    <w:rsid w:val="00B41248"/>
    <w:rsid w:val="00B41360"/>
    <w:rsid w:val="00B4157E"/>
    <w:rsid w:val="00B4164C"/>
    <w:rsid w:val="00B41796"/>
    <w:rsid w:val="00B41812"/>
    <w:rsid w:val="00B41AC4"/>
    <w:rsid w:val="00B4215A"/>
    <w:rsid w:val="00B42848"/>
    <w:rsid w:val="00B42EAB"/>
    <w:rsid w:val="00B42FDE"/>
    <w:rsid w:val="00B43574"/>
    <w:rsid w:val="00B43835"/>
    <w:rsid w:val="00B43AFD"/>
    <w:rsid w:val="00B43C3B"/>
    <w:rsid w:val="00B443CE"/>
    <w:rsid w:val="00B4461B"/>
    <w:rsid w:val="00B44938"/>
    <w:rsid w:val="00B44A4D"/>
    <w:rsid w:val="00B44BE7"/>
    <w:rsid w:val="00B45E9A"/>
    <w:rsid w:val="00B45EFC"/>
    <w:rsid w:val="00B45F13"/>
    <w:rsid w:val="00B46203"/>
    <w:rsid w:val="00B46534"/>
    <w:rsid w:val="00B46634"/>
    <w:rsid w:val="00B46C0C"/>
    <w:rsid w:val="00B46F6D"/>
    <w:rsid w:val="00B46FA0"/>
    <w:rsid w:val="00B47646"/>
    <w:rsid w:val="00B47688"/>
    <w:rsid w:val="00B4768B"/>
    <w:rsid w:val="00B47C20"/>
    <w:rsid w:val="00B47C61"/>
    <w:rsid w:val="00B47CDE"/>
    <w:rsid w:val="00B47E58"/>
    <w:rsid w:val="00B47F67"/>
    <w:rsid w:val="00B47FDB"/>
    <w:rsid w:val="00B5057A"/>
    <w:rsid w:val="00B506FF"/>
    <w:rsid w:val="00B51BD0"/>
    <w:rsid w:val="00B51F36"/>
    <w:rsid w:val="00B5211C"/>
    <w:rsid w:val="00B524FC"/>
    <w:rsid w:val="00B52587"/>
    <w:rsid w:val="00B52CB4"/>
    <w:rsid w:val="00B531AB"/>
    <w:rsid w:val="00B532B2"/>
    <w:rsid w:val="00B535A4"/>
    <w:rsid w:val="00B537D5"/>
    <w:rsid w:val="00B53975"/>
    <w:rsid w:val="00B53CDC"/>
    <w:rsid w:val="00B53EA7"/>
    <w:rsid w:val="00B53F6D"/>
    <w:rsid w:val="00B54088"/>
    <w:rsid w:val="00B540F7"/>
    <w:rsid w:val="00B54623"/>
    <w:rsid w:val="00B54A63"/>
    <w:rsid w:val="00B54B71"/>
    <w:rsid w:val="00B5523E"/>
    <w:rsid w:val="00B553E3"/>
    <w:rsid w:val="00B557AB"/>
    <w:rsid w:val="00B55EF7"/>
    <w:rsid w:val="00B566CB"/>
    <w:rsid w:val="00B569FC"/>
    <w:rsid w:val="00B56C50"/>
    <w:rsid w:val="00B57881"/>
    <w:rsid w:val="00B6040C"/>
    <w:rsid w:val="00B60925"/>
    <w:rsid w:val="00B60EBF"/>
    <w:rsid w:val="00B60F3C"/>
    <w:rsid w:val="00B61259"/>
    <w:rsid w:val="00B6154B"/>
    <w:rsid w:val="00B61B40"/>
    <w:rsid w:val="00B61CE4"/>
    <w:rsid w:val="00B61DF3"/>
    <w:rsid w:val="00B6220F"/>
    <w:rsid w:val="00B6233C"/>
    <w:rsid w:val="00B62404"/>
    <w:rsid w:val="00B6245F"/>
    <w:rsid w:val="00B62664"/>
    <w:rsid w:val="00B62737"/>
    <w:rsid w:val="00B627A8"/>
    <w:rsid w:val="00B628D0"/>
    <w:rsid w:val="00B62A5E"/>
    <w:rsid w:val="00B62B4E"/>
    <w:rsid w:val="00B62EEF"/>
    <w:rsid w:val="00B632CA"/>
    <w:rsid w:val="00B633A7"/>
    <w:rsid w:val="00B636EE"/>
    <w:rsid w:val="00B63BE6"/>
    <w:rsid w:val="00B63D2B"/>
    <w:rsid w:val="00B63DAC"/>
    <w:rsid w:val="00B63F74"/>
    <w:rsid w:val="00B6400E"/>
    <w:rsid w:val="00B6410B"/>
    <w:rsid w:val="00B64141"/>
    <w:rsid w:val="00B64198"/>
    <w:rsid w:val="00B64393"/>
    <w:rsid w:val="00B64A2E"/>
    <w:rsid w:val="00B64D2C"/>
    <w:rsid w:val="00B65527"/>
    <w:rsid w:val="00B65681"/>
    <w:rsid w:val="00B65921"/>
    <w:rsid w:val="00B65B89"/>
    <w:rsid w:val="00B65DCD"/>
    <w:rsid w:val="00B65E1E"/>
    <w:rsid w:val="00B65EAD"/>
    <w:rsid w:val="00B65EE5"/>
    <w:rsid w:val="00B65EF8"/>
    <w:rsid w:val="00B665BD"/>
    <w:rsid w:val="00B66934"/>
    <w:rsid w:val="00B66FBE"/>
    <w:rsid w:val="00B6717B"/>
    <w:rsid w:val="00B673FD"/>
    <w:rsid w:val="00B67CC6"/>
    <w:rsid w:val="00B67E25"/>
    <w:rsid w:val="00B67FA1"/>
    <w:rsid w:val="00B70024"/>
    <w:rsid w:val="00B701EB"/>
    <w:rsid w:val="00B7024C"/>
    <w:rsid w:val="00B7036C"/>
    <w:rsid w:val="00B70C29"/>
    <w:rsid w:val="00B70E22"/>
    <w:rsid w:val="00B7107E"/>
    <w:rsid w:val="00B711D2"/>
    <w:rsid w:val="00B71518"/>
    <w:rsid w:val="00B71776"/>
    <w:rsid w:val="00B71D71"/>
    <w:rsid w:val="00B71E8E"/>
    <w:rsid w:val="00B71F1D"/>
    <w:rsid w:val="00B728A7"/>
    <w:rsid w:val="00B730E4"/>
    <w:rsid w:val="00B73ACF"/>
    <w:rsid w:val="00B73ADF"/>
    <w:rsid w:val="00B73BFA"/>
    <w:rsid w:val="00B73E8C"/>
    <w:rsid w:val="00B73FD3"/>
    <w:rsid w:val="00B742CB"/>
    <w:rsid w:val="00B74369"/>
    <w:rsid w:val="00B74538"/>
    <w:rsid w:val="00B749FA"/>
    <w:rsid w:val="00B74C91"/>
    <w:rsid w:val="00B74CA6"/>
    <w:rsid w:val="00B75078"/>
    <w:rsid w:val="00B75A2F"/>
    <w:rsid w:val="00B75AAA"/>
    <w:rsid w:val="00B75D71"/>
    <w:rsid w:val="00B763F8"/>
    <w:rsid w:val="00B76C7E"/>
    <w:rsid w:val="00B76FF9"/>
    <w:rsid w:val="00B773FA"/>
    <w:rsid w:val="00B77C75"/>
    <w:rsid w:val="00B77F1F"/>
    <w:rsid w:val="00B808DA"/>
    <w:rsid w:val="00B80B89"/>
    <w:rsid w:val="00B80DB8"/>
    <w:rsid w:val="00B81A77"/>
    <w:rsid w:val="00B81FFE"/>
    <w:rsid w:val="00B821CB"/>
    <w:rsid w:val="00B826EC"/>
    <w:rsid w:val="00B829A6"/>
    <w:rsid w:val="00B82CBD"/>
    <w:rsid w:val="00B82DA5"/>
    <w:rsid w:val="00B830EB"/>
    <w:rsid w:val="00B84033"/>
    <w:rsid w:val="00B84043"/>
    <w:rsid w:val="00B841B8"/>
    <w:rsid w:val="00B843A2"/>
    <w:rsid w:val="00B84559"/>
    <w:rsid w:val="00B8487A"/>
    <w:rsid w:val="00B848FC"/>
    <w:rsid w:val="00B84932"/>
    <w:rsid w:val="00B84C92"/>
    <w:rsid w:val="00B85226"/>
    <w:rsid w:val="00B853F2"/>
    <w:rsid w:val="00B86019"/>
    <w:rsid w:val="00B86225"/>
    <w:rsid w:val="00B862EA"/>
    <w:rsid w:val="00B86C9D"/>
    <w:rsid w:val="00B86D18"/>
    <w:rsid w:val="00B874FA"/>
    <w:rsid w:val="00B87CA4"/>
    <w:rsid w:val="00B87E33"/>
    <w:rsid w:val="00B906C8"/>
    <w:rsid w:val="00B90850"/>
    <w:rsid w:val="00B908AF"/>
    <w:rsid w:val="00B90EEB"/>
    <w:rsid w:val="00B91178"/>
    <w:rsid w:val="00B91201"/>
    <w:rsid w:val="00B91A08"/>
    <w:rsid w:val="00B91CC0"/>
    <w:rsid w:val="00B91F3A"/>
    <w:rsid w:val="00B922C6"/>
    <w:rsid w:val="00B922EC"/>
    <w:rsid w:val="00B92407"/>
    <w:rsid w:val="00B92446"/>
    <w:rsid w:val="00B9282D"/>
    <w:rsid w:val="00B92BD5"/>
    <w:rsid w:val="00B92C6A"/>
    <w:rsid w:val="00B92DA1"/>
    <w:rsid w:val="00B9328B"/>
    <w:rsid w:val="00B93361"/>
    <w:rsid w:val="00B936AA"/>
    <w:rsid w:val="00B93EF1"/>
    <w:rsid w:val="00B93FF8"/>
    <w:rsid w:val="00B94249"/>
    <w:rsid w:val="00B944E8"/>
    <w:rsid w:val="00B94554"/>
    <w:rsid w:val="00B94708"/>
    <w:rsid w:val="00B94810"/>
    <w:rsid w:val="00B94A0D"/>
    <w:rsid w:val="00B94B30"/>
    <w:rsid w:val="00B94F1F"/>
    <w:rsid w:val="00B9581B"/>
    <w:rsid w:val="00B95946"/>
    <w:rsid w:val="00B95AC6"/>
    <w:rsid w:val="00B95BF8"/>
    <w:rsid w:val="00B962CF"/>
    <w:rsid w:val="00B963A6"/>
    <w:rsid w:val="00B96803"/>
    <w:rsid w:val="00B9682D"/>
    <w:rsid w:val="00B96DC3"/>
    <w:rsid w:val="00B97503"/>
    <w:rsid w:val="00B97707"/>
    <w:rsid w:val="00B979C9"/>
    <w:rsid w:val="00B97C6F"/>
    <w:rsid w:val="00B97DE9"/>
    <w:rsid w:val="00BA0170"/>
    <w:rsid w:val="00BA0201"/>
    <w:rsid w:val="00BA095D"/>
    <w:rsid w:val="00BA10F7"/>
    <w:rsid w:val="00BA1189"/>
    <w:rsid w:val="00BA11D3"/>
    <w:rsid w:val="00BA13D2"/>
    <w:rsid w:val="00BA1A63"/>
    <w:rsid w:val="00BA1B8A"/>
    <w:rsid w:val="00BA1B9D"/>
    <w:rsid w:val="00BA1BB9"/>
    <w:rsid w:val="00BA2025"/>
    <w:rsid w:val="00BA2655"/>
    <w:rsid w:val="00BA2D6B"/>
    <w:rsid w:val="00BA2F8F"/>
    <w:rsid w:val="00BA31F9"/>
    <w:rsid w:val="00BA3461"/>
    <w:rsid w:val="00BA3A0B"/>
    <w:rsid w:val="00BA3D8C"/>
    <w:rsid w:val="00BA3E28"/>
    <w:rsid w:val="00BA43C6"/>
    <w:rsid w:val="00BA44E6"/>
    <w:rsid w:val="00BA46B1"/>
    <w:rsid w:val="00BA4862"/>
    <w:rsid w:val="00BA4942"/>
    <w:rsid w:val="00BA5180"/>
    <w:rsid w:val="00BA5C17"/>
    <w:rsid w:val="00BA5CAE"/>
    <w:rsid w:val="00BA5D99"/>
    <w:rsid w:val="00BA601F"/>
    <w:rsid w:val="00BA60BB"/>
    <w:rsid w:val="00BA646A"/>
    <w:rsid w:val="00BA667A"/>
    <w:rsid w:val="00BA694E"/>
    <w:rsid w:val="00BA6CCA"/>
    <w:rsid w:val="00BA6CE1"/>
    <w:rsid w:val="00BA6E2C"/>
    <w:rsid w:val="00BA72D9"/>
    <w:rsid w:val="00BA754A"/>
    <w:rsid w:val="00BA763A"/>
    <w:rsid w:val="00BA7785"/>
    <w:rsid w:val="00BA7B37"/>
    <w:rsid w:val="00BA7E41"/>
    <w:rsid w:val="00BB000D"/>
    <w:rsid w:val="00BB0119"/>
    <w:rsid w:val="00BB0370"/>
    <w:rsid w:val="00BB040E"/>
    <w:rsid w:val="00BB079D"/>
    <w:rsid w:val="00BB0893"/>
    <w:rsid w:val="00BB0A16"/>
    <w:rsid w:val="00BB0AD4"/>
    <w:rsid w:val="00BB0C7A"/>
    <w:rsid w:val="00BB1150"/>
    <w:rsid w:val="00BB1250"/>
    <w:rsid w:val="00BB1337"/>
    <w:rsid w:val="00BB19F8"/>
    <w:rsid w:val="00BB203A"/>
    <w:rsid w:val="00BB2172"/>
    <w:rsid w:val="00BB21FB"/>
    <w:rsid w:val="00BB2497"/>
    <w:rsid w:val="00BB2629"/>
    <w:rsid w:val="00BB27E1"/>
    <w:rsid w:val="00BB2DC8"/>
    <w:rsid w:val="00BB3043"/>
    <w:rsid w:val="00BB315A"/>
    <w:rsid w:val="00BB3A52"/>
    <w:rsid w:val="00BB3BA2"/>
    <w:rsid w:val="00BB3D28"/>
    <w:rsid w:val="00BB3E84"/>
    <w:rsid w:val="00BB3F1E"/>
    <w:rsid w:val="00BB3FB9"/>
    <w:rsid w:val="00BB3FF0"/>
    <w:rsid w:val="00BB4181"/>
    <w:rsid w:val="00BB4575"/>
    <w:rsid w:val="00BB4A3C"/>
    <w:rsid w:val="00BB5106"/>
    <w:rsid w:val="00BB5353"/>
    <w:rsid w:val="00BB5C32"/>
    <w:rsid w:val="00BB5E21"/>
    <w:rsid w:val="00BB6225"/>
    <w:rsid w:val="00BB66CC"/>
    <w:rsid w:val="00BB6723"/>
    <w:rsid w:val="00BB688C"/>
    <w:rsid w:val="00BB69E3"/>
    <w:rsid w:val="00BB69FF"/>
    <w:rsid w:val="00BB6BC5"/>
    <w:rsid w:val="00BB6EB2"/>
    <w:rsid w:val="00BB74B8"/>
    <w:rsid w:val="00BB7506"/>
    <w:rsid w:val="00BB7A94"/>
    <w:rsid w:val="00BC0036"/>
    <w:rsid w:val="00BC0791"/>
    <w:rsid w:val="00BC0AAD"/>
    <w:rsid w:val="00BC0C68"/>
    <w:rsid w:val="00BC0CF1"/>
    <w:rsid w:val="00BC0D8A"/>
    <w:rsid w:val="00BC1686"/>
    <w:rsid w:val="00BC16B4"/>
    <w:rsid w:val="00BC184E"/>
    <w:rsid w:val="00BC18B0"/>
    <w:rsid w:val="00BC191E"/>
    <w:rsid w:val="00BC1B16"/>
    <w:rsid w:val="00BC1C9A"/>
    <w:rsid w:val="00BC2020"/>
    <w:rsid w:val="00BC22AE"/>
    <w:rsid w:val="00BC24B6"/>
    <w:rsid w:val="00BC25BF"/>
    <w:rsid w:val="00BC2612"/>
    <w:rsid w:val="00BC28DA"/>
    <w:rsid w:val="00BC2A6F"/>
    <w:rsid w:val="00BC2E6A"/>
    <w:rsid w:val="00BC30E1"/>
    <w:rsid w:val="00BC337D"/>
    <w:rsid w:val="00BC36C3"/>
    <w:rsid w:val="00BC37EF"/>
    <w:rsid w:val="00BC4004"/>
    <w:rsid w:val="00BC4070"/>
    <w:rsid w:val="00BC4089"/>
    <w:rsid w:val="00BC4B67"/>
    <w:rsid w:val="00BC4C9F"/>
    <w:rsid w:val="00BC566B"/>
    <w:rsid w:val="00BC58F7"/>
    <w:rsid w:val="00BC5A5B"/>
    <w:rsid w:val="00BC5BDA"/>
    <w:rsid w:val="00BC5D05"/>
    <w:rsid w:val="00BC5FB9"/>
    <w:rsid w:val="00BC6163"/>
    <w:rsid w:val="00BC6670"/>
    <w:rsid w:val="00BC672E"/>
    <w:rsid w:val="00BC6934"/>
    <w:rsid w:val="00BC70B5"/>
    <w:rsid w:val="00BC79B8"/>
    <w:rsid w:val="00BC7A3F"/>
    <w:rsid w:val="00BC7CC3"/>
    <w:rsid w:val="00BD0543"/>
    <w:rsid w:val="00BD05F2"/>
    <w:rsid w:val="00BD061F"/>
    <w:rsid w:val="00BD0A1F"/>
    <w:rsid w:val="00BD0A44"/>
    <w:rsid w:val="00BD0A91"/>
    <w:rsid w:val="00BD0E38"/>
    <w:rsid w:val="00BD0FEE"/>
    <w:rsid w:val="00BD1514"/>
    <w:rsid w:val="00BD17A1"/>
    <w:rsid w:val="00BD1A3C"/>
    <w:rsid w:val="00BD1E16"/>
    <w:rsid w:val="00BD1EC9"/>
    <w:rsid w:val="00BD2262"/>
    <w:rsid w:val="00BD24D1"/>
    <w:rsid w:val="00BD28F9"/>
    <w:rsid w:val="00BD296D"/>
    <w:rsid w:val="00BD3073"/>
    <w:rsid w:val="00BD30E8"/>
    <w:rsid w:val="00BD3A45"/>
    <w:rsid w:val="00BD3BA2"/>
    <w:rsid w:val="00BD3C9E"/>
    <w:rsid w:val="00BD3EC1"/>
    <w:rsid w:val="00BD41A9"/>
    <w:rsid w:val="00BD431C"/>
    <w:rsid w:val="00BD433E"/>
    <w:rsid w:val="00BD47AE"/>
    <w:rsid w:val="00BD4895"/>
    <w:rsid w:val="00BD4AD9"/>
    <w:rsid w:val="00BD4CA7"/>
    <w:rsid w:val="00BD5190"/>
    <w:rsid w:val="00BD544A"/>
    <w:rsid w:val="00BD54AA"/>
    <w:rsid w:val="00BD59D0"/>
    <w:rsid w:val="00BD6677"/>
    <w:rsid w:val="00BD6752"/>
    <w:rsid w:val="00BD67C2"/>
    <w:rsid w:val="00BD692A"/>
    <w:rsid w:val="00BD6B53"/>
    <w:rsid w:val="00BD6C26"/>
    <w:rsid w:val="00BD6DC9"/>
    <w:rsid w:val="00BD7153"/>
    <w:rsid w:val="00BD7441"/>
    <w:rsid w:val="00BD7478"/>
    <w:rsid w:val="00BD7C2D"/>
    <w:rsid w:val="00BE00F6"/>
    <w:rsid w:val="00BE025D"/>
    <w:rsid w:val="00BE0669"/>
    <w:rsid w:val="00BE1281"/>
    <w:rsid w:val="00BE1422"/>
    <w:rsid w:val="00BE1499"/>
    <w:rsid w:val="00BE1760"/>
    <w:rsid w:val="00BE19A5"/>
    <w:rsid w:val="00BE1B0C"/>
    <w:rsid w:val="00BE1C47"/>
    <w:rsid w:val="00BE25B7"/>
    <w:rsid w:val="00BE26D9"/>
    <w:rsid w:val="00BE2C5D"/>
    <w:rsid w:val="00BE2D4F"/>
    <w:rsid w:val="00BE31CE"/>
    <w:rsid w:val="00BE3213"/>
    <w:rsid w:val="00BE3E22"/>
    <w:rsid w:val="00BE4585"/>
    <w:rsid w:val="00BE517A"/>
    <w:rsid w:val="00BE539E"/>
    <w:rsid w:val="00BE53D2"/>
    <w:rsid w:val="00BE54B7"/>
    <w:rsid w:val="00BE591C"/>
    <w:rsid w:val="00BE5B59"/>
    <w:rsid w:val="00BE5BCA"/>
    <w:rsid w:val="00BE5C6F"/>
    <w:rsid w:val="00BE5EAC"/>
    <w:rsid w:val="00BE5EBA"/>
    <w:rsid w:val="00BE60D1"/>
    <w:rsid w:val="00BE6567"/>
    <w:rsid w:val="00BE6B7E"/>
    <w:rsid w:val="00BE70CB"/>
    <w:rsid w:val="00BE7180"/>
    <w:rsid w:val="00BE749A"/>
    <w:rsid w:val="00BE7B69"/>
    <w:rsid w:val="00BF011F"/>
    <w:rsid w:val="00BF0213"/>
    <w:rsid w:val="00BF037F"/>
    <w:rsid w:val="00BF0DA2"/>
    <w:rsid w:val="00BF1045"/>
    <w:rsid w:val="00BF114C"/>
    <w:rsid w:val="00BF1285"/>
    <w:rsid w:val="00BF169F"/>
    <w:rsid w:val="00BF1C14"/>
    <w:rsid w:val="00BF1C28"/>
    <w:rsid w:val="00BF2259"/>
    <w:rsid w:val="00BF2929"/>
    <w:rsid w:val="00BF3080"/>
    <w:rsid w:val="00BF30AD"/>
    <w:rsid w:val="00BF30B0"/>
    <w:rsid w:val="00BF311C"/>
    <w:rsid w:val="00BF36E2"/>
    <w:rsid w:val="00BF3B1D"/>
    <w:rsid w:val="00BF3C18"/>
    <w:rsid w:val="00BF3EEB"/>
    <w:rsid w:val="00BF408F"/>
    <w:rsid w:val="00BF4239"/>
    <w:rsid w:val="00BF446E"/>
    <w:rsid w:val="00BF4520"/>
    <w:rsid w:val="00BF48B9"/>
    <w:rsid w:val="00BF5256"/>
    <w:rsid w:val="00BF5673"/>
    <w:rsid w:val="00BF56E7"/>
    <w:rsid w:val="00BF584D"/>
    <w:rsid w:val="00BF5A38"/>
    <w:rsid w:val="00BF6635"/>
    <w:rsid w:val="00BF78DC"/>
    <w:rsid w:val="00BF7D10"/>
    <w:rsid w:val="00BF7EBE"/>
    <w:rsid w:val="00C001BC"/>
    <w:rsid w:val="00C0033D"/>
    <w:rsid w:val="00C00437"/>
    <w:rsid w:val="00C00580"/>
    <w:rsid w:val="00C008A6"/>
    <w:rsid w:val="00C00CCE"/>
    <w:rsid w:val="00C00FFE"/>
    <w:rsid w:val="00C010F3"/>
    <w:rsid w:val="00C01347"/>
    <w:rsid w:val="00C018FE"/>
    <w:rsid w:val="00C01A35"/>
    <w:rsid w:val="00C01A42"/>
    <w:rsid w:val="00C01AD9"/>
    <w:rsid w:val="00C01C60"/>
    <w:rsid w:val="00C020AC"/>
    <w:rsid w:val="00C026ED"/>
    <w:rsid w:val="00C02A36"/>
    <w:rsid w:val="00C02AFF"/>
    <w:rsid w:val="00C03210"/>
    <w:rsid w:val="00C03D84"/>
    <w:rsid w:val="00C03EB3"/>
    <w:rsid w:val="00C04133"/>
    <w:rsid w:val="00C04283"/>
    <w:rsid w:val="00C04481"/>
    <w:rsid w:val="00C04638"/>
    <w:rsid w:val="00C04C1F"/>
    <w:rsid w:val="00C04EF1"/>
    <w:rsid w:val="00C0525F"/>
    <w:rsid w:val="00C05433"/>
    <w:rsid w:val="00C05DBA"/>
    <w:rsid w:val="00C0600B"/>
    <w:rsid w:val="00C0613A"/>
    <w:rsid w:val="00C06272"/>
    <w:rsid w:val="00C0639E"/>
    <w:rsid w:val="00C06B31"/>
    <w:rsid w:val="00C078D0"/>
    <w:rsid w:val="00C07920"/>
    <w:rsid w:val="00C10321"/>
    <w:rsid w:val="00C10520"/>
    <w:rsid w:val="00C109A3"/>
    <w:rsid w:val="00C10E4E"/>
    <w:rsid w:val="00C110E6"/>
    <w:rsid w:val="00C116F2"/>
    <w:rsid w:val="00C11960"/>
    <w:rsid w:val="00C11F9D"/>
    <w:rsid w:val="00C1225B"/>
    <w:rsid w:val="00C12319"/>
    <w:rsid w:val="00C12578"/>
    <w:rsid w:val="00C12AA5"/>
    <w:rsid w:val="00C12AE6"/>
    <w:rsid w:val="00C12F6A"/>
    <w:rsid w:val="00C12FC3"/>
    <w:rsid w:val="00C13468"/>
    <w:rsid w:val="00C13535"/>
    <w:rsid w:val="00C13706"/>
    <w:rsid w:val="00C137BB"/>
    <w:rsid w:val="00C13B59"/>
    <w:rsid w:val="00C13CCA"/>
    <w:rsid w:val="00C14321"/>
    <w:rsid w:val="00C14EE5"/>
    <w:rsid w:val="00C15197"/>
    <w:rsid w:val="00C159C7"/>
    <w:rsid w:val="00C15A7A"/>
    <w:rsid w:val="00C15C9F"/>
    <w:rsid w:val="00C15FA1"/>
    <w:rsid w:val="00C161DB"/>
    <w:rsid w:val="00C166EF"/>
    <w:rsid w:val="00C1671C"/>
    <w:rsid w:val="00C167FC"/>
    <w:rsid w:val="00C16B63"/>
    <w:rsid w:val="00C16C0D"/>
    <w:rsid w:val="00C16C90"/>
    <w:rsid w:val="00C17966"/>
    <w:rsid w:val="00C179A7"/>
    <w:rsid w:val="00C17CDB"/>
    <w:rsid w:val="00C200F1"/>
    <w:rsid w:val="00C2034B"/>
    <w:rsid w:val="00C2056E"/>
    <w:rsid w:val="00C208A4"/>
    <w:rsid w:val="00C20949"/>
    <w:rsid w:val="00C209CF"/>
    <w:rsid w:val="00C20A93"/>
    <w:rsid w:val="00C20B72"/>
    <w:rsid w:val="00C20E77"/>
    <w:rsid w:val="00C21A00"/>
    <w:rsid w:val="00C21BB0"/>
    <w:rsid w:val="00C21D8A"/>
    <w:rsid w:val="00C22007"/>
    <w:rsid w:val="00C220E7"/>
    <w:rsid w:val="00C22B16"/>
    <w:rsid w:val="00C22B1D"/>
    <w:rsid w:val="00C22D9C"/>
    <w:rsid w:val="00C22DC9"/>
    <w:rsid w:val="00C22E7E"/>
    <w:rsid w:val="00C230A2"/>
    <w:rsid w:val="00C23614"/>
    <w:rsid w:val="00C23800"/>
    <w:rsid w:val="00C2385D"/>
    <w:rsid w:val="00C23D3C"/>
    <w:rsid w:val="00C23E89"/>
    <w:rsid w:val="00C24184"/>
    <w:rsid w:val="00C2425C"/>
    <w:rsid w:val="00C24302"/>
    <w:rsid w:val="00C2435A"/>
    <w:rsid w:val="00C2476E"/>
    <w:rsid w:val="00C251C5"/>
    <w:rsid w:val="00C2537C"/>
    <w:rsid w:val="00C2549E"/>
    <w:rsid w:val="00C25D5D"/>
    <w:rsid w:val="00C25EC5"/>
    <w:rsid w:val="00C25F71"/>
    <w:rsid w:val="00C26219"/>
    <w:rsid w:val="00C26591"/>
    <w:rsid w:val="00C26632"/>
    <w:rsid w:val="00C26722"/>
    <w:rsid w:val="00C26EFA"/>
    <w:rsid w:val="00C26F6D"/>
    <w:rsid w:val="00C271E8"/>
    <w:rsid w:val="00C27211"/>
    <w:rsid w:val="00C27948"/>
    <w:rsid w:val="00C27954"/>
    <w:rsid w:val="00C27EB9"/>
    <w:rsid w:val="00C3011B"/>
    <w:rsid w:val="00C3030E"/>
    <w:rsid w:val="00C30B3D"/>
    <w:rsid w:val="00C30DF7"/>
    <w:rsid w:val="00C31036"/>
    <w:rsid w:val="00C31258"/>
    <w:rsid w:val="00C3165B"/>
    <w:rsid w:val="00C3191A"/>
    <w:rsid w:val="00C31A49"/>
    <w:rsid w:val="00C31ACC"/>
    <w:rsid w:val="00C31B06"/>
    <w:rsid w:val="00C31DE7"/>
    <w:rsid w:val="00C31F0E"/>
    <w:rsid w:val="00C32181"/>
    <w:rsid w:val="00C321C6"/>
    <w:rsid w:val="00C3280B"/>
    <w:rsid w:val="00C328D3"/>
    <w:rsid w:val="00C329CE"/>
    <w:rsid w:val="00C32A50"/>
    <w:rsid w:val="00C32B40"/>
    <w:rsid w:val="00C33058"/>
    <w:rsid w:val="00C333B9"/>
    <w:rsid w:val="00C335C5"/>
    <w:rsid w:val="00C3363D"/>
    <w:rsid w:val="00C338E4"/>
    <w:rsid w:val="00C33EAC"/>
    <w:rsid w:val="00C34502"/>
    <w:rsid w:val="00C348F2"/>
    <w:rsid w:val="00C34DBC"/>
    <w:rsid w:val="00C34EC5"/>
    <w:rsid w:val="00C34FF9"/>
    <w:rsid w:val="00C35085"/>
    <w:rsid w:val="00C3544E"/>
    <w:rsid w:val="00C3579B"/>
    <w:rsid w:val="00C35C7C"/>
    <w:rsid w:val="00C35E06"/>
    <w:rsid w:val="00C35F02"/>
    <w:rsid w:val="00C363FA"/>
    <w:rsid w:val="00C36881"/>
    <w:rsid w:val="00C36B7E"/>
    <w:rsid w:val="00C36C64"/>
    <w:rsid w:val="00C36D6B"/>
    <w:rsid w:val="00C37288"/>
    <w:rsid w:val="00C374FD"/>
    <w:rsid w:val="00C3765D"/>
    <w:rsid w:val="00C37862"/>
    <w:rsid w:val="00C37902"/>
    <w:rsid w:val="00C379EB"/>
    <w:rsid w:val="00C37B99"/>
    <w:rsid w:val="00C37DA2"/>
    <w:rsid w:val="00C37F2A"/>
    <w:rsid w:val="00C40161"/>
    <w:rsid w:val="00C4057C"/>
    <w:rsid w:val="00C40EFD"/>
    <w:rsid w:val="00C40F82"/>
    <w:rsid w:val="00C415A2"/>
    <w:rsid w:val="00C4193C"/>
    <w:rsid w:val="00C41FA7"/>
    <w:rsid w:val="00C422F2"/>
    <w:rsid w:val="00C42D26"/>
    <w:rsid w:val="00C431FB"/>
    <w:rsid w:val="00C436FE"/>
    <w:rsid w:val="00C43BBE"/>
    <w:rsid w:val="00C4430B"/>
    <w:rsid w:val="00C44382"/>
    <w:rsid w:val="00C44627"/>
    <w:rsid w:val="00C44865"/>
    <w:rsid w:val="00C44917"/>
    <w:rsid w:val="00C44FBB"/>
    <w:rsid w:val="00C45004"/>
    <w:rsid w:val="00C45456"/>
    <w:rsid w:val="00C45EC0"/>
    <w:rsid w:val="00C4636D"/>
    <w:rsid w:val="00C46761"/>
    <w:rsid w:val="00C46E52"/>
    <w:rsid w:val="00C4707E"/>
    <w:rsid w:val="00C4727F"/>
    <w:rsid w:val="00C47ABD"/>
    <w:rsid w:val="00C47BE2"/>
    <w:rsid w:val="00C47D50"/>
    <w:rsid w:val="00C47F3E"/>
    <w:rsid w:val="00C50390"/>
    <w:rsid w:val="00C50C89"/>
    <w:rsid w:val="00C50EE8"/>
    <w:rsid w:val="00C5144D"/>
    <w:rsid w:val="00C51B8E"/>
    <w:rsid w:val="00C51E30"/>
    <w:rsid w:val="00C51F22"/>
    <w:rsid w:val="00C52401"/>
    <w:rsid w:val="00C5277E"/>
    <w:rsid w:val="00C529F7"/>
    <w:rsid w:val="00C52A80"/>
    <w:rsid w:val="00C52C75"/>
    <w:rsid w:val="00C5302F"/>
    <w:rsid w:val="00C53131"/>
    <w:rsid w:val="00C5327A"/>
    <w:rsid w:val="00C53673"/>
    <w:rsid w:val="00C536A7"/>
    <w:rsid w:val="00C539D0"/>
    <w:rsid w:val="00C53AE2"/>
    <w:rsid w:val="00C53D0A"/>
    <w:rsid w:val="00C53D95"/>
    <w:rsid w:val="00C53E71"/>
    <w:rsid w:val="00C54551"/>
    <w:rsid w:val="00C54759"/>
    <w:rsid w:val="00C553E2"/>
    <w:rsid w:val="00C5541C"/>
    <w:rsid w:val="00C554BA"/>
    <w:rsid w:val="00C55525"/>
    <w:rsid w:val="00C55721"/>
    <w:rsid w:val="00C55A27"/>
    <w:rsid w:val="00C55A8E"/>
    <w:rsid w:val="00C55AD0"/>
    <w:rsid w:val="00C55F1A"/>
    <w:rsid w:val="00C560F3"/>
    <w:rsid w:val="00C56110"/>
    <w:rsid w:val="00C562CC"/>
    <w:rsid w:val="00C5671E"/>
    <w:rsid w:val="00C56738"/>
    <w:rsid w:val="00C568FD"/>
    <w:rsid w:val="00C56D1C"/>
    <w:rsid w:val="00C56E7F"/>
    <w:rsid w:val="00C56F40"/>
    <w:rsid w:val="00C57673"/>
    <w:rsid w:val="00C5798C"/>
    <w:rsid w:val="00C57E03"/>
    <w:rsid w:val="00C605CA"/>
    <w:rsid w:val="00C60981"/>
    <w:rsid w:val="00C609FD"/>
    <w:rsid w:val="00C60CA8"/>
    <w:rsid w:val="00C60ED4"/>
    <w:rsid w:val="00C60FA5"/>
    <w:rsid w:val="00C611A1"/>
    <w:rsid w:val="00C61253"/>
    <w:rsid w:val="00C6133E"/>
    <w:rsid w:val="00C61553"/>
    <w:rsid w:val="00C616DE"/>
    <w:rsid w:val="00C61862"/>
    <w:rsid w:val="00C61E5F"/>
    <w:rsid w:val="00C623FF"/>
    <w:rsid w:val="00C629CB"/>
    <w:rsid w:val="00C62E30"/>
    <w:rsid w:val="00C63161"/>
    <w:rsid w:val="00C63178"/>
    <w:rsid w:val="00C6331A"/>
    <w:rsid w:val="00C63969"/>
    <w:rsid w:val="00C63A1B"/>
    <w:rsid w:val="00C63BDB"/>
    <w:rsid w:val="00C63F89"/>
    <w:rsid w:val="00C64213"/>
    <w:rsid w:val="00C64776"/>
    <w:rsid w:val="00C64BB0"/>
    <w:rsid w:val="00C64D1E"/>
    <w:rsid w:val="00C65089"/>
    <w:rsid w:val="00C650E1"/>
    <w:rsid w:val="00C653B7"/>
    <w:rsid w:val="00C65636"/>
    <w:rsid w:val="00C65A0F"/>
    <w:rsid w:val="00C65AA9"/>
    <w:rsid w:val="00C65B8C"/>
    <w:rsid w:val="00C66041"/>
    <w:rsid w:val="00C661B6"/>
    <w:rsid w:val="00C66289"/>
    <w:rsid w:val="00C6644F"/>
    <w:rsid w:val="00C66857"/>
    <w:rsid w:val="00C668F6"/>
    <w:rsid w:val="00C66D69"/>
    <w:rsid w:val="00C66E76"/>
    <w:rsid w:val="00C67056"/>
    <w:rsid w:val="00C67204"/>
    <w:rsid w:val="00C6745D"/>
    <w:rsid w:val="00C67822"/>
    <w:rsid w:val="00C67CDC"/>
    <w:rsid w:val="00C67E52"/>
    <w:rsid w:val="00C7026F"/>
    <w:rsid w:val="00C70900"/>
    <w:rsid w:val="00C70BD5"/>
    <w:rsid w:val="00C7161B"/>
    <w:rsid w:val="00C71C66"/>
    <w:rsid w:val="00C71DC1"/>
    <w:rsid w:val="00C722AE"/>
    <w:rsid w:val="00C722E2"/>
    <w:rsid w:val="00C73044"/>
    <w:rsid w:val="00C732EE"/>
    <w:rsid w:val="00C733A0"/>
    <w:rsid w:val="00C736C0"/>
    <w:rsid w:val="00C73BCA"/>
    <w:rsid w:val="00C73CAA"/>
    <w:rsid w:val="00C73FA7"/>
    <w:rsid w:val="00C740DC"/>
    <w:rsid w:val="00C74363"/>
    <w:rsid w:val="00C74C72"/>
    <w:rsid w:val="00C74C9F"/>
    <w:rsid w:val="00C7530A"/>
    <w:rsid w:val="00C75341"/>
    <w:rsid w:val="00C754DD"/>
    <w:rsid w:val="00C757B6"/>
    <w:rsid w:val="00C75848"/>
    <w:rsid w:val="00C75A4B"/>
    <w:rsid w:val="00C75ADF"/>
    <w:rsid w:val="00C76047"/>
    <w:rsid w:val="00C7627B"/>
    <w:rsid w:val="00C76326"/>
    <w:rsid w:val="00C764DC"/>
    <w:rsid w:val="00C76565"/>
    <w:rsid w:val="00C766B1"/>
    <w:rsid w:val="00C767E2"/>
    <w:rsid w:val="00C768FF"/>
    <w:rsid w:val="00C76925"/>
    <w:rsid w:val="00C76A73"/>
    <w:rsid w:val="00C777BF"/>
    <w:rsid w:val="00C8053E"/>
    <w:rsid w:val="00C80D00"/>
    <w:rsid w:val="00C81300"/>
    <w:rsid w:val="00C81671"/>
    <w:rsid w:val="00C81858"/>
    <w:rsid w:val="00C818D2"/>
    <w:rsid w:val="00C82008"/>
    <w:rsid w:val="00C82814"/>
    <w:rsid w:val="00C82B4F"/>
    <w:rsid w:val="00C82CBF"/>
    <w:rsid w:val="00C82E5E"/>
    <w:rsid w:val="00C83131"/>
    <w:rsid w:val="00C831FF"/>
    <w:rsid w:val="00C832FB"/>
    <w:rsid w:val="00C83303"/>
    <w:rsid w:val="00C83C12"/>
    <w:rsid w:val="00C8490E"/>
    <w:rsid w:val="00C84BDF"/>
    <w:rsid w:val="00C85666"/>
    <w:rsid w:val="00C863A9"/>
    <w:rsid w:val="00C865DC"/>
    <w:rsid w:val="00C866AB"/>
    <w:rsid w:val="00C869F8"/>
    <w:rsid w:val="00C86D80"/>
    <w:rsid w:val="00C86EC6"/>
    <w:rsid w:val="00C871C2"/>
    <w:rsid w:val="00C87267"/>
    <w:rsid w:val="00C87971"/>
    <w:rsid w:val="00C87990"/>
    <w:rsid w:val="00C879CC"/>
    <w:rsid w:val="00C87B13"/>
    <w:rsid w:val="00C90294"/>
    <w:rsid w:val="00C9087F"/>
    <w:rsid w:val="00C90A22"/>
    <w:rsid w:val="00C90BE2"/>
    <w:rsid w:val="00C90E0C"/>
    <w:rsid w:val="00C90EAD"/>
    <w:rsid w:val="00C90F2F"/>
    <w:rsid w:val="00C912B4"/>
    <w:rsid w:val="00C9160A"/>
    <w:rsid w:val="00C91759"/>
    <w:rsid w:val="00C9194C"/>
    <w:rsid w:val="00C91C27"/>
    <w:rsid w:val="00C91D00"/>
    <w:rsid w:val="00C91EEE"/>
    <w:rsid w:val="00C91F3A"/>
    <w:rsid w:val="00C91F9B"/>
    <w:rsid w:val="00C92168"/>
    <w:rsid w:val="00C92ACA"/>
    <w:rsid w:val="00C92B2B"/>
    <w:rsid w:val="00C93538"/>
    <w:rsid w:val="00C93876"/>
    <w:rsid w:val="00C938C9"/>
    <w:rsid w:val="00C93B68"/>
    <w:rsid w:val="00C9415A"/>
    <w:rsid w:val="00C94A30"/>
    <w:rsid w:val="00C94CD0"/>
    <w:rsid w:val="00C94F7F"/>
    <w:rsid w:val="00C952B3"/>
    <w:rsid w:val="00C955A2"/>
    <w:rsid w:val="00C95A4A"/>
    <w:rsid w:val="00C95DA3"/>
    <w:rsid w:val="00C964BF"/>
    <w:rsid w:val="00C96658"/>
    <w:rsid w:val="00C9669E"/>
    <w:rsid w:val="00C9681C"/>
    <w:rsid w:val="00C96C20"/>
    <w:rsid w:val="00C96CB4"/>
    <w:rsid w:val="00C96EB4"/>
    <w:rsid w:val="00C96F54"/>
    <w:rsid w:val="00C9701E"/>
    <w:rsid w:val="00C973FC"/>
    <w:rsid w:val="00C9758C"/>
    <w:rsid w:val="00C9762D"/>
    <w:rsid w:val="00C9787E"/>
    <w:rsid w:val="00C97BCF"/>
    <w:rsid w:val="00CA00B8"/>
    <w:rsid w:val="00CA0151"/>
    <w:rsid w:val="00CA04EF"/>
    <w:rsid w:val="00CA074C"/>
    <w:rsid w:val="00CA0E74"/>
    <w:rsid w:val="00CA0F71"/>
    <w:rsid w:val="00CA159B"/>
    <w:rsid w:val="00CA15D3"/>
    <w:rsid w:val="00CA19CD"/>
    <w:rsid w:val="00CA1A88"/>
    <w:rsid w:val="00CA1A8A"/>
    <w:rsid w:val="00CA1DE1"/>
    <w:rsid w:val="00CA1E86"/>
    <w:rsid w:val="00CA1F8F"/>
    <w:rsid w:val="00CA1F9E"/>
    <w:rsid w:val="00CA29CE"/>
    <w:rsid w:val="00CA2BC0"/>
    <w:rsid w:val="00CA2CD3"/>
    <w:rsid w:val="00CA3327"/>
    <w:rsid w:val="00CA3568"/>
    <w:rsid w:val="00CA3685"/>
    <w:rsid w:val="00CA380A"/>
    <w:rsid w:val="00CA460E"/>
    <w:rsid w:val="00CA4BB9"/>
    <w:rsid w:val="00CA4DBE"/>
    <w:rsid w:val="00CA4FA8"/>
    <w:rsid w:val="00CA5054"/>
    <w:rsid w:val="00CA5187"/>
    <w:rsid w:val="00CA51C2"/>
    <w:rsid w:val="00CA5852"/>
    <w:rsid w:val="00CA5B21"/>
    <w:rsid w:val="00CA5DEA"/>
    <w:rsid w:val="00CA5E2F"/>
    <w:rsid w:val="00CA6203"/>
    <w:rsid w:val="00CA6B38"/>
    <w:rsid w:val="00CA6EF2"/>
    <w:rsid w:val="00CA713A"/>
    <w:rsid w:val="00CA7330"/>
    <w:rsid w:val="00CA7385"/>
    <w:rsid w:val="00CA7951"/>
    <w:rsid w:val="00CB0279"/>
    <w:rsid w:val="00CB077B"/>
    <w:rsid w:val="00CB0882"/>
    <w:rsid w:val="00CB0D5F"/>
    <w:rsid w:val="00CB0F3E"/>
    <w:rsid w:val="00CB119B"/>
    <w:rsid w:val="00CB1672"/>
    <w:rsid w:val="00CB18A9"/>
    <w:rsid w:val="00CB1A13"/>
    <w:rsid w:val="00CB1AB7"/>
    <w:rsid w:val="00CB1CAC"/>
    <w:rsid w:val="00CB239F"/>
    <w:rsid w:val="00CB252D"/>
    <w:rsid w:val="00CB277B"/>
    <w:rsid w:val="00CB2BF3"/>
    <w:rsid w:val="00CB2D42"/>
    <w:rsid w:val="00CB2DF7"/>
    <w:rsid w:val="00CB3132"/>
    <w:rsid w:val="00CB31C5"/>
    <w:rsid w:val="00CB329D"/>
    <w:rsid w:val="00CB32F5"/>
    <w:rsid w:val="00CB345F"/>
    <w:rsid w:val="00CB393C"/>
    <w:rsid w:val="00CB3EFF"/>
    <w:rsid w:val="00CB42D0"/>
    <w:rsid w:val="00CB4423"/>
    <w:rsid w:val="00CB4515"/>
    <w:rsid w:val="00CB4710"/>
    <w:rsid w:val="00CB4854"/>
    <w:rsid w:val="00CB4A25"/>
    <w:rsid w:val="00CB54B0"/>
    <w:rsid w:val="00CB57BC"/>
    <w:rsid w:val="00CB5A71"/>
    <w:rsid w:val="00CB5AB7"/>
    <w:rsid w:val="00CB5E8D"/>
    <w:rsid w:val="00CB66AB"/>
    <w:rsid w:val="00CB6799"/>
    <w:rsid w:val="00CB6827"/>
    <w:rsid w:val="00CB6E0C"/>
    <w:rsid w:val="00CB6EC0"/>
    <w:rsid w:val="00CB702C"/>
    <w:rsid w:val="00CB703B"/>
    <w:rsid w:val="00CB7431"/>
    <w:rsid w:val="00CB7588"/>
    <w:rsid w:val="00CB7CF1"/>
    <w:rsid w:val="00CB7CF6"/>
    <w:rsid w:val="00CB7F70"/>
    <w:rsid w:val="00CC015C"/>
    <w:rsid w:val="00CC0449"/>
    <w:rsid w:val="00CC0AF1"/>
    <w:rsid w:val="00CC0C6A"/>
    <w:rsid w:val="00CC11BE"/>
    <w:rsid w:val="00CC1279"/>
    <w:rsid w:val="00CC13A8"/>
    <w:rsid w:val="00CC1442"/>
    <w:rsid w:val="00CC14AD"/>
    <w:rsid w:val="00CC1A67"/>
    <w:rsid w:val="00CC1ABE"/>
    <w:rsid w:val="00CC1F97"/>
    <w:rsid w:val="00CC218B"/>
    <w:rsid w:val="00CC23B2"/>
    <w:rsid w:val="00CC24B9"/>
    <w:rsid w:val="00CC27B3"/>
    <w:rsid w:val="00CC317A"/>
    <w:rsid w:val="00CC3191"/>
    <w:rsid w:val="00CC33BD"/>
    <w:rsid w:val="00CC33F2"/>
    <w:rsid w:val="00CC351E"/>
    <w:rsid w:val="00CC35CE"/>
    <w:rsid w:val="00CC389E"/>
    <w:rsid w:val="00CC40AE"/>
    <w:rsid w:val="00CC440A"/>
    <w:rsid w:val="00CC449B"/>
    <w:rsid w:val="00CC4AA6"/>
    <w:rsid w:val="00CC4AAF"/>
    <w:rsid w:val="00CC4BBD"/>
    <w:rsid w:val="00CC4E90"/>
    <w:rsid w:val="00CC4FD5"/>
    <w:rsid w:val="00CC54D5"/>
    <w:rsid w:val="00CC56CA"/>
    <w:rsid w:val="00CC6349"/>
    <w:rsid w:val="00CC63A6"/>
    <w:rsid w:val="00CC70C9"/>
    <w:rsid w:val="00CC756E"/>
    <w:rsid w:val="00CC78D7"/>
    <w:rsid w:val="00CC7A46"/>
    <w:rsid w:val="00CD04A8"/>
    <w:rsid w:val="00CD071E"/>
    <w:rsid w:val="00CD09C2"/>
    <w:rsid w:val="00CD0D20"/>
    <w:rsid w:val="00CD0DEC"/>
    <w:rsid w:val="00CD0E81"/>
    <w:rsid w:val="00CD0E86"/>
    <w:rsid w:val="00CD229C"/>
    <w:rsid w:val="00CD2414"/>
    <w:rsid w:val="00CD2A48"/>
    <w:rsid w:val="00CD3B48"/>
    <w:rsid w:val="00CD3C59"/>
    <w:rsid w:val="00CD3C5E"/>
    <w:rsid w:val="00CD42C3"/>
    <w:rsid w:val="00CD4BE5"/>
    <w:rsid w:val="00CD4C99"/>
    <w:rsid w:val="00CD4CB3"/>
    <w:rsid w:val="00CD4CF6"/>
    <w:rsid w:val="00CD4E32"/>
    <w:rsid w:val="00CD531E"/>
    <w:rsid w:val="00CD5932"/>
    <w:rsid w:val="00CD5D11"/>
    <w:rsid w:val="00CD60D4"/>
    <w:rsid w:val="00CD6E65"/>
    <w:rsid w:val="00CD742E"/>
    <w:rsid w:val="00CD7994"/>
    <w:rsid w:val="00CD7F48"/>
    <w:rsid w:val="00CE010A"/>
    <w:rsid w:val="00CE0266"/>
    <w:rsid w:val="00CE0514"/>
    <w:rsid w:val="00CE0887"/>
    <w:rsid w:val="00CE0D93"/>
    <w:rsid w:val="00CE197F"/>
    <w:rsid w:val="00CE1C58"/>
    <w:rsid w:val="00CE2137"/>
    <w:rsid w:val="00CE2183"/>
    <w:rsid w:val="00CE2757"/>
    <w:rsid w:val="00CE278A"/>
    <w:rsid w:val="00CE27B4"/>
    <w:rsid w:val="00CE2C34"/>
    <w:rsid w:val="00CE2DB4"/>
    <w:rsid w:val="00CE2F30"/>
    <w:rsid w:val="00CE37F6"/>
    <w:rsid w:val="00CE3ABB"/>
    <w:rsid w:val="00CE40E2"/>
    <w:rsid w:val="00CE471E"/>
    <w:rsid w:val="00CE4C06"/>
    <w:rsid w:val="00CE4C97"/>
    <w:rsid w:val="00CE4CE5"/>
    <w:rsid w:val="00CE4E1A"/>
    <w:rsid w:val="00CE5431"/>
    <w:rsid w:val="00CE5770"/>
    <w:rsid w:val="00CE5931"/>
    <w:rsid w:val="00CE5AC8"/>
    <w:rsid w:val="00CE5E04"/>
    <w:rsid w:val="00CE5F0F"/>
    <w:rsid w:val="00CE61E1"/>
    <w:rsid w:val="00CE68CE"/>
    <w:rsid w:val="00CE690E"/>
    <w:rsid w:val="00CE6946"/>
    <w:rsid w:val="00CE6C68"/>
    <w:rsid w:val="00CE6CB3"/>
    <w:rsid w:val="00CE76E7"/>
    <w:rsid w:val="00CE77DB"/>
    <w:rsid w:val="00CF073A"/>
    <w:rsid w:val="00CF0DF8"/>
    <w:rsid w:val="00CF1620"/>
    <w:rsid w:val="00CF1B0E"/>
    <w:rsid w:val="00CF1BF1"/>
    <w:rsid w:val="00CF1D78"/>
    <w:rsid w:val="00CF2055"/>
    <w:rsid w:val="00CF260A"/>
    <w:rsid w:val="00CF26D0"/>
    <w:rsid w:val="00CF270C"/>
    <w:rsid w:val="00CF2A53"/>
    <w:rsid w:val="00CF2B4C"/>
    <w:rsid w:val="00CF2CC0"/>
    <w:rsid w:val="00CF2D7C"/>
    <w:rsid w:val="00CF2D88"/>
    <w:rsid w:val="00CF3B58"/>
    <w:rsid w:val="00CF3E2B"/>
    <w:rsid w:val="00CF41D1"/>
    <w:rsid w:val="00CF42CE"/>
    <w:rsid w:val="00CF4804"/>
    <w:rsid w:val="00CF4C44"/>
    <w:rsid w:val="00CF5132"/>
    <w:rsid w:val="00CF5712"/>
    <w:rsid w:val="00CF5BE4"/>
    <w:rsid w:val="00CF639B"/>
    <w:rsid w:val="00CF63E0"/>
    <w:rsid w:val="00CF64B2"/>
    <w:rsid w:val="00CF6681"/>
    <w:rsid w:val="00CF6A93"/>
    <w:rsid w:val="00CF6BF4"/>
    <w:rsid w:val="00CF7179"/>
    <w:rsid w:val="00CF7751"/>
    <w:rsid w:val="00CF78E6"/>
    <w:rsid w:val="00CF7CE7"/>
    <w:rsid w:val="00CF7F4C"/>
    <w:rsid w:val="00CF7F9B"/>
    <w:rsid w:val="00D00241"/>
    <w:rsid w:val="00D00DCC"/>
    <w:rsid w:val="00D00FD0"/>
    <w:rsid w:val="00D01245"/>
    <w:rsid w:val="00D01321"/>
    <w:rsid w:val="00D016C7"/>
    <w:rsid w:val="00D018D0"/>
    <w:rsid w:val="00D01BE5"/>
    <w:rsid w:val="00D01C98"/>
    <w:rsid w:val="00D02221"/>
    <w:rsid w:val="00D027D6"/>
    <w:rsid w:val="00D02D9F"/>
    <w:rsid w:val="00D032F5"/>
    <w:rsid w:val="00D04617"/>
    <w:rsid w:val="00D04E64"/>
    <w:rsid w:val="00D04FAA"/>
    <w:rsid w:val="00D0603C"/>
    <w:rsid w:val="00D06091"/>
    <w:rsid w:val="00D0613B"/>
    <w:rsid w:val="00D0615F"/>
    <w:rsid w:val="00D063FD"/>
    <w:rsid w:val="00D0661C"/>
    <w:rsid w:val="00D0672E"/>
    <w:rsid w:val="00D06A15"/>
    <w:rsid w:val="00D06B3C"/>
    <w:rsid w:val="00D06D15"/>
    <w:rsid w:val="00D06E08"/>
    <w:rsid w:val="00D06E40"/>
    <w:rsid w:val="00D07011"/>
    <w:rsid w:val="00D072CD"/>
    <w:rsid w:val="00D07476"/>
    <w:rsid w:val="00D075C4"/>
    <w:rsid w:val="00D07829"/>
    <w:rsid w:val="00D07B58"/>
    <w:rsid w:val="00D106EB"/>
    <w:rsid w:val="00D10C97"/>
    <w:rsid w:val="00D11F9F"/>
    <w:rsid w:val="00D12778"/>
    <w:rsid w:val="00D12970"/>
    <w:rsid w:val="00D12A1F"/>
    <w:rsid w:val="00D12BEF"/>
    <w:rsid w:val="00D12C4D"/>
    <w:rsid w:val="00D131A6"/>
    <w:rsid w:val="00D13478"/>
    <w:rsid w:val="00D13869"/>
    <w:rsid w:val="00D1398A"/>
    <w:rsid w:val="00D13BD8"/>
    <w:rsid w:val="00D1424B"/>
    <w:rsid w:val="00D1461A"/>
    <w:rsid w:val="00D146DA"/>
    <w:rsid w:val="00D14CFF"/>
    <w:rsid w:val="00D14DFE"/>
    <w:rsid w:val="00D14E2A"/>
    <w:rsid w:val="00D156EE"/>
    <w:rsid w:val="00D15AE7"/>
    <w:rsid w:val="00D1607C"/>
    <w:rsid w:val="00D16505"/>
    <w:rsid w:val="00D1660B"/>
    <w:rsid w:val="00D16D7F"/>
    <w:rsid w:val="00D17A15"/>
    <w:rsid w:val="00D17BB2"/>
    <w:rsid w:val="00D17F17"/>
    <w:rsid w:val="00D20109"/>
    <w:rsid w:val="00D201E6"/>
    <w:rsid w:val="00D2029C"/>
    <w:rsid w:val="00D206CC"/>
    <w:rsid w:val="00D20B19"/>
    <w:rsid w:val="00D20EB4"/>
    <w:rsid w:val="00D22294"/>
    <w:rsid w:val="00D22563"/>
    <w:rsid w:val="00D22BFE"/>
    <w:rsid w:val="00D22FC1"/>
    <w:rsid w:val="00D23315"/>
    <w:rsid w:val="00D2378E"/>
    <w:rsid w:val="00D23A27"/>
    <w:rsid w:val="00D23A71"/>
    <w:rsid w:val="00D23B9D"/>
    <w:rsid w:val="00D23DA4"/>
    <w:rsid w:val="00D23DAC"/>
    <w:rsid w:val="00D24145"/>
    <w:rsid w:val="00D24204"/>
    <w:rsid w:val="00D2441C"/>
    <w:rsid w:val="00D2466A"/>
    <w:rsid w:val="00D2494D"/>
    <w:rsid w:val="00D2511E"/>
    <w:rsid w:val="00D25C1D"/>
    <w:rsid w:val="00D25CDD"/>
    <w:rsid w:val="00D25E09"/>
    <w:rsid w:val="00D264F7"/>
    <w:rsid w:val="00D268AD"/>
    <w:rsid w:val="00D26944"/>
    <w:rsid w:val="00D26951"/>
    <w:rsid w:val="00D26DD3"/>
    <w:rsid w:val="00D26F99"/>
    <w:rsid w:val="00D272EF"/>
    <w:rsid w:val="00D275FE"/>
    <w:rsid w:val="00D27D62"/>
    <w:rsid w:val="00D3026F"/>
    <w:rsid w:val="00D30491"/>
    <w:rsid w:val="00D3066F"/>
    <w:rsid w:val="00D309BD"/>
    <w:rsid w:val="00D30C88"/>
    <w:rsid w:val="00D31056"/>
    <w:rsid w:val="00D311AD"/>
    <w:rsid w:val="00D318A8"/>
    <w:rsid w:val="00D319EE"/>
    <w:rsid w:val="00D31D45"/>
    <w:rsid w:val="00D31E8A"/>
    <w:rsid w:val="00D3229B"/>
    <w:rsid w:val="00D3254B"/>
    <w:rsid w:val="00D3256A"/>
    <w:rsid w:val="00D32B02"/>
    <w:rsid w:val="00D33118"/>
    <w:rsid w:val="00D3337C"/>
    <w:rsid w:val="00D335AE"/>
    <w:rsid w:val="00D3385F"/>
    <w:rsid w:val="00D339A6"/>
    <w:rsid w:val="00D33A63"/>
    <w:rsid w:val="00D33B77"/>
    <w:rsid w:val="00D340C7"/>
    <w:rsid w:val="00D342A4"/>
    <w:rsid w:val="00D34670"/>
    <w:rsid w:val="00D349B9"/>
    <w:rsid w:val="00D34A94"/>
    <w:rsid w:val="00D34D5C"/>
    <w:rsid w:val="00D356F6"/>
    <w:rsid w:val="00D35710"/>
    <w:rsid w:val="00D35E24"/>
    <w:rsid w:val="00D3631A"/>
    <w:rsid w:val="00D3649F"/>
    <w:rsid w:val="00D36695"/>
    <w:rsid w:val="00D36B2F"/>
    <w:rsid w:val="00D36ED7"/>
    <w:rsid w:val="00D36FCD"/>
    <w:rsid w:val="00D37155"/>
    <w:rsid w:val="00D37187"/>
    <w:rsid w:val="00D37477"/>
    <w:rsid w:val="00D3750D"/>
    <w:rsid w:val="00D37783"/>
    <w:rsid w:val="00D3778F"/>
    <w:rsid w:val="00D37AA5"/>
    <w:rsid w:val="00D37AE6"/>
    <w:rsid w:val="00D37F26"/>
    <w:rsid w:val="00D4019A"/>
    <w:rsid w:val="00D401F0"/>
    <w:rsid w:val="00D40458"/>
    <w:rsid w:val="00D4045F"/>
    <w:rsid w:val="00D407C9"/>
    <w:rsid w:val="00D40839"/>
    <w:rsid w:val="00D40DC4"/>
    <w:rsid w:val="00D4112E"/>
    <w:rsid w:val="00D411EF"/>
    <w:rsid w:val="00D41324"/>
    <w:rsid w:val="00D41378"/>
    <w:rsid w:val="00D414FE"/>
    <w:rsid w:val="00D41542"/>
    <w:rsid w:val="00D4157F"/>
    <w:rsid w:val="00D4181C"/>
    <w:rsid w:val="00D419AA"/>
    <w:rsid w:val="00D42415"/>
    <w:rsid w:val="00D42A62"/>
    <w:rsid w:val="00D4321E"/>
    <w:rsid w:val="00D43370"/>
    <w:rsid w:val="00D43567"/>
    <w:rsid w:val="00D43965"/>
    <w:rsid w:val="00D43B02"/>
    <w:rsid w:val="00D44126"/>
    <w:rsid w:val="00D4416C"/>
    <w:rsid w:val="00D44506"/>
    <w:rsid w:val="00D44D55"/>
    <w:rsid w:val="00D454B6"/>
    <w:rsid w:val="00D457DC"/>
    <w:rsid w:val="00D457E0"/>
    <w:rsid w:val="00D45DA7"/>
    <w:rsid w:val="00D46B7A"/>
    <w:rsid w:val="00D46C07"/>
    <w:rsid w:val="00D46CAF"/>
    <w:rsid w:val="00D46D93"/>
    <w:rsid w:val="00D47155"/>
    <w:rsid w:val="00D4753C"/>
    <w:rsid w:val="00D47545"/>
    <w:rsid w:val="00D47814"/>
    <w:rsid w:val="00D47A6F"/>
    <w:rsid w:val="00D47D33"/>
    <w:rsid w:val="00D47DCE"/>
    <w:rsid w:val="00D501F6"/>
    <w:rsid w:val="00D501FF"/>
    <w:rsid w:val="00D5056E"/>
    <w:rsid w:val="00D505F2"/>
    <w:rsid w:val="00D50AE0"/>
    <w:rsid w:val="00D51024"/>
    <w:rsid w:val="00D510EF"/>
    <w:rsid w:val="00D5127C"/>
    <w:rsid w:val="00D516D5"/>
    <w:rsid w:val="00D51775"/>
    <w:rsid w:val="00D51958"/>
    <w:rsid w:val="00D51DCA"/>
    <w:rsid w:val="00D521CC"/>
    <w:rsid w:val="00D5259A"/>
    <w:rsid w:val="00D525A1"/>
    <w:rsid w:val="00D529C1"/>
    <w:rsid w:val="00D52C66"/>
    <w:rsid w:val="00D52CD7"/>
    <w:rsid w:val="00D52D40"/>
    <w:rsid w:val="00D530A3"/>
    <w:rsid w:val="00D532E0"/>
    <w:rsid w:val="00D53590"/>
    <w:rsid w:val="00D538CC"/>
    <w:rsid w:val="00D54240"/>
    <w:rsid w:val="00D54547"/>
    <w:rsid w:val="00D5467C"/>
    <w:rsid w:val="00D54B41"/>
    <w:rsid w:val="00D54C17"/>
    <w:rsid w:val="00D54D7A"/>
    <w:rsid w:val="00D5543A"/>
    <w:rsid w:val="00D55BB3"/>
    <w:rsid w:val="00D56031"/>
    <w:rsid w:val="00D569B2"/>
    <w:rsid w:val="00D56C55"/>
    <w:rsid w:val="00D56E3C"/>
    <w:rsid w:val="00D56EA3"/>
    <w:rsid w:val="00D57F48"/>
    <w:rsid w:val="00D60151"/>
    <w:rsid w:val="00D604CC"/>
    <w:rsid w:val="00D605B2"/>
    <w:rsid w:val="00D6061D"/>
    <w:rsid w:val="00D60C3B"/>
    <w:rsid w:val="00D60CCE"/>
    <w:rsid w:val="00D60DFC"/>
    <w:rsid w:val="00D60ED7"/>
    <w:rsid w:val="00D610BA"/>
    <w:rsid w:val="00D612E1"/>
    <w:rsid w:val="00D6144B"/>
    <w:rsid w:val="00D618AD"/>
    <w:rsid w:val="00D619A6"/>
    <w:rsid w:val="00D61A3E"/>
    <w:rsid w:val="00D61A68"/>
    <w:rsid w:val="00D61C98"/>
    <w:rsid w:val="00D61D3D"/>
    <w:rsid w:val="00D61E25"/>
    <w:rsid w:val="00D6227B"/>
    <w:rsid w:val="00D623F5"/>
    <w:rsid w:val="00D627C9"/>
    <w:rsid w:val="00D6299B"/>
    <w:rsid w:val="00D62E11"/>
    <w:rsid w:val="00D62F84"/>
    <w:rsid w:val="00D631C6"/>
    <w:rsid w:val="00D63293"/>
    <w:rsid w:val="00D63B90"/>
    <w:rsid w:val="00D63C8E"/>
    <w:rsid w:val="00D64032"/>
    <w:rsid w:val="00D648EA"/>
    <w:rsid w:val="00D64D05"/>
    <w:rsid w:val="00D64D1C"/>
    <w:rsid w:val="00D6507F"/>
    <w:rsid w:val="00D658EA"/>
    <w:rsid w:val="00D6599E"/>
    <w:rsid w:val="00D65DEA"/>
    <w:rsid w:val="00D66105"/>
    <w:rsid w:val="00D661B3"/>
    <w:rsid w:val="00D66315"/>
    <w:rsid w:val="00D668C6"/>
    <w:rsid w:val="00D6690E"/>
    <w:rsid w:val="00D669E2"/>
    <w:rsid w:val="00D66C1A"/>
    <w:rsid w:val="00D67223"/>
    <w:rsid w:val="00D67405"/>
    <w:rsid w:val="00D67502"/>
    <w:rsid w:val="00D6767F"/>
    <w:rsid w:val="00D67818"/>
    <w:rsid w:val="00D6794A"/>
    <w:rsid w:val="00D67F3C"/>
    <w:rsid w:val="00D70464"/>
    <w:rsid w:val="00D705B4"/>
    <w:rsid w:val="00D70714"/>
    <w:rsid w:val="00D70822"/>
    <w:rsid w:val="00D70EA3"/>
    <w:rsid w:val="00D71002"/>
    <w:rsid w:val="00D710D0"/>
    <w:rsid w:val="00D710FB"/>
    <w:rsid w:val="00D717E8"/>
    <w:rsid w:val="00D71C79"/>
    <w:rsid w:val="00D71DB3"/>
    <w:rsid w:val="00D7232D"/>
    <w:rsid w:val="00D72788"/>
    <w:rsid w:val="00D728F1"/>
    <w:rsid w:val="00D72A5F"/>
    <w:rsid w:val="00D73431"/>
    <w:rsid w:val="00D7373A"/>
    <w:rsid w:val="00D7381F"/>
    <w:rsid w:val="00D748C8"/>
    <w:rsid w:val="00D74B0E"/>
    <w:rsid w:val="00D74C86"/>
    <w:rsid w:val="00D74FBC"/>
    <w:rsid w:val="00D752DC"/>
    <w:rsid w:val="00D75475"/>
    <w:rsid w:val="00D7552E"/>
    <w:rsid w:val="00D75875"/>
    <w:rsid w:val="00D758FE"/>
    <w:rsid w:val="00D75A08"/>
    <w:rsid w:val="00D75DF9"/>
    <w:rsid w:val="00D75EBF"/>
    <w:rsid w:val="00D76128"/>
    <w:rsid w:val="00D76167"/>
    <w:rsid w:val="00D762FA"/>
    <w:rsid w:val="00D76338"/>
    <w:rsid w:val="00D766C7"/>
    <w:rsid w:val="00D807AD"/>
    <w:rsid w:val="00D80C19"/>
    <w:rsid w:val="00D80C53"/>
    <w:rsid w:val="00D80DE9"/>
    <w:rsid w:val="00D81618"/>
    <w:rsid w:val="00D81B99"/>
    <w:rsid w:val="00D81C5F"/>
    <w:rsid w:val="00D81DF5"/>
    <w:rsid w:val="00D81EB3"/>
    <w:rsid w:val="00D8254D"/>
    <w:rsid w:val="00D82637"/>
    <w:rsid w:val="00D82E73"/>
    <w:rsid w:val="00D82F6D"/>
    <w:rsid w:val="00D8343F"/>
    <w:rsid w:val="00D83603"/>
    <w:rsid w:val="00D83A54"/>
    <w:rsid w:val="00D83D4E"/>
    <w:rsid w:val="00D83FC7"/>
    <w:rsid w:val="00D843A0"/>
    <w:rsid w:val="00D8456B"/>
    <w:rsid w:val="00D845D6"/>
    <w:rsid w:val="00D845F2"/>
    <w:rsid w:val="00D849F4"/>
    <w:rsid w:val="00D84C7B"/>
    <w:rsid w:val="00D84CFD"/>
    <w:rsid w:val="00D84F22"/>
    <w:rsid w:val="00D85485"/>
    <w:rsid w:val="00D8552F"/>
    <w:rsid w:val="00D856FB"/>
    <w:rsid w:val="00D859C1"/>
    <w:rsid w:val="00D85AFF"/>
    <w:rsid w:val="00D85D87"/>
    <w:rsid w:val="00D85FB3"/>
    <w:rsid w:val="00D865AA"/>
    <w:rsid w:val="00D86E30"/>
    <w:rsid w:val="00D870BD"/>
    <w:rsid w:val="00D875CB"/>
    <w:rsid w:val="00D87ED6"/>
    <w:rsid w:val="00D87FF3"/>
    <w:rsid w:val="00D90086"/>
    <w:rsid w:val="00D9032C"/>
    <w:rsid w:val="00D9062F"/>
    <w:rsid w:val="00D906B2"/>
    <w:rsid w:val="00D9078D"/>
    <w:rsid w:val="00D90AF2"/>
    <w:rsid w:val="00D90DF4"/>
    <w:rsid w:val="00D912C0"/>
    <w:rsid w:val="00D9152A"/>
    <w:rsid w:val="00D91733"/>
    <w:rsid w:val="00D91AC4"/>
    <w:rsid w:val="00D92204"/>
    <w:rsid w:val="00D92365"/>
    <w:rsid w:val="00D92896"/>
    <w:rsid w:val="00D92F38"/>
    <w:rsid w:val="00D9301F"/>
    <w:rsid w:val="00D931EA"/>
    <w:rsid w:val="00D93A2E"/>
    <w:rsid w:val="00D93B18"/>
    <w:rsid w:val="00D93B3B"/>
    <w:rsid w:val="00D93D6C"/>
    <w:rsid w:val="00D93F98"/>
    <w:rsid w:val="00D94298"/>
    <w:rsid w:val="00D9480A"/>
    <w:rsid w:val="00D94D42"/>
    <w:rsid w:val="00D94D6D"/>
    <w:rsid w:val="00D94E8B"/>
    <w:rsid w:val="00D95452"/>
    <w:rsid w:val="00D95A61"/>
    <w:rsid w:val="00D96760"/>
    <w:rsid w:val="00D969D3"/>
    <w:rsid w:val="00D96D7B"/>
    <w:rsid w:val="00D97267"/>
    <w:rsid w:val="00D97788"/>
    <w:rsid w:val="00D97DD1"/>
    <w:rsid w:val="00DA024C"/>
    <w:rsid w:val="00DA0615"/>
    <w:rsid w:val="00DA1902"/>
    <w:rsid w:val="00DA1C7D"/>
    <w:rsid w:val="00DA1EE6"/>
    <w:rsid w:val="00DA1F11"/>
    <w:rsid w:val="00DA218D"/>
    <w:rsid w:val="00DA22A8"/>
    <w:rsid w:val="00DA33FB"/>
    <w:rsid w:val="00DA3530"/>
    <w:rsid w:val="00DA3563"/>
    <w:rsid w:val="00DA3C24"/>
    <w:rsid w:val="00DA3D9F"/>
    <w:rsid w:val="00DA4017"/>
    <w:rsid w:val="00DA4307"/>
    <w:rsid w:val="00DA455A"/>
    <w:rsid w:val="00DA4A80"/>
    <w:rsid w:val="00DA4B6E"/>
    <w:rsid w:val="00DA4FC1"/>
    <w:rsid w:val="00DA4FD0"/>
    <w:rsid w:val="00DA52CA"/>
    <w:rsid w:val="00DA5340"/>
    <w:rsid w:val="00DA5ACA"/>
    <w:rsid w:val="00DA5E02"/>
    <w:rsid w:val="00DA677D"/>
    <w:rsid w:val="00DA6945"/>
    <w:rsid w:val="00DA6D55"/>
    <w:rsid w:val="00DA776B"/>
    <w:rsid w:val="00DA7D12"/>
    <w:rsid w:val="00DA7F6D"/>
    <w:rsid w:val="00DA7FA8"/>
    <w:rsid w:val="00DB0720"/>
    <w:rsid w:val="00DB084B"/>
    <w:rsid w:val="00DB0CFC"/>
    <w:rsid w:val="00DB146B"/>
    <w:rsid w:val="00DB19C2"/>
    <w:rsid w:val="00DB1D0C"/>
    <w:rsid w:val="00DB210F"/>
    <w:rsid w:val="00DB2449"/>
    <w:rsid w:val="00DB276A"/>
    <w:rsid w:val="00DB2A2F"/>
    <w:rsid w:val="00DB2DA1"/>
    <w:rsid w:val="00DB3484"/>
    <w:rsid w:val="00DB3673"/>
    <w:rsid w:val="00DB38C5"/>
    <w:rsid w:val="00DB39C0"/>
    <w:rsid w:val="00DB3C61"/>
    <w:rsid w:val="00DB4018"/>
    <w:rsid w:val="00DB4220"/>
    <w:rsid w:val="00DB4291"/>
    <w:rsid w:val="00DB466A"/>
    <w:rsid w:val="00DB473D"/>
    <w:rsid w:val="00DB4852"/>
    <w:rsid w:val="00DB498E"/>
    <w:rsid w:val="00DB4AF2"/>
    <w:rsid w:val="00DB50E9"/>
    <w:rsid w:val="00DB5257"/>
    <w:rsid w:val="00DB579D"/>
    <w:rsid w:val="00DB5864"/>
    <w:rsid w:val="00DB596A"/>
    <w:rsid w:val="00DB599F"/>
    <w:rsid w:val="00DB6337"/>
    <w:rsid w:val="00DB6353"/>
    <w:rsid w:val="00DB6723"/>
    <w:rsid w:val="00DB6B16"/>
    <w:rsid w:val="00DB6DD2"/>
    <w:rsid w:val="00DB6F51"/>
    <w:rsid w:val="00DB7331"/>
    <w:rsid w:val="00DB7490"/>
    <w:rsid w:val="00DB74BD"/>
    <w:rsid w:val="00DB798F"/>
    <w:rsid w:val="00DB7E5B"/>
    <w:rsid w:val="00DB7FFC"/>
    <w:rsid w:val="00DC02CD"/>
    <w:rsid w:val="00DC05A8"/>
    <w:rsid w:val="00DC073B"/>
    <w:rsid w:val="00DC0F0A"/>
    <w:rsid w:val="00DC0F1E"/>
    <w:rsid w:val="00DC0FF8"/>
    <w:rsid w:val="00DC1436"/>
    <w:rsid w:val="00DC1C3D"/>
    <w:rsid w:val="00DC216D"/>
    <w:rsid w:val="00DC29DC"/>
    <w:rsid w:val="00DC3216"/>
    <w:rsid w:val="00DC33EB"/>
    <w:rsid w:val="00DC34AF"/>
    <w:rsid w:val="00DC358B"/>
    <w:rsid w:val="00DC3B1A"/>
    <w:rsid w:val="00DC3BAB"/>
    <w:rsid w:val="00DC3C32"/>
    <w:rsid w:val="00DC4116"/>
    <w:rsid w:val="00DC45EF"/>
    <w:rsid w:val="00DC4C52"/>
    <w:rsid w:val="00DC4C55"/>
    <w:rsid w:val="00DC4FB9"/>
    <w:rsid w:val="00DC5CFE"/>
    <w:rsid w:val="00DC6E12"/>
    <w:rsid w:val="00DC75F1"/>
    <w:rsid w:val="00DC7735"/>
    <w:rsid w:val="00DC7D5C"/>
    <w:rsid w:val="00DC7F2F"/>
    <w:rsid w:val="00DD0260"/>
    <w:rsid w:val="00DD02FA"/>
    <w:rsid w:val="00DD0759"/>
    <w:rsid w:val="00DD08C4"/>
    <w:rsid w:val="00DD0B53"/>
    <w:rsid w:val="00DD0D1E"/>
    <w:rsid w:val="00DD0F6E"/>
    <w:rsid w:val="00DD13B5"/>
    <w:rsid w:val="00DD19B8"/>
    <w:rsid w:val="00DD1B91"/>
    <w:rsid w:val="00DD1C1D"/>
    <w:rsid w:val="00DD1C39"/>
    <w:rsid w:val="00DD20C7"/>
    <w:rsid w:val="00DD218D"/>
    <w:rsid w:val="00DD2428"/>
    <w:rsid w:val="00DD283E"/>
    <w:rsid w:val="00DD288B"/>
    <w:rsid w:val="00DD2B75"/>
    <w:rsid w:val="00DD2BB6"/>
    <w:rsid w:val="00DD2C7D"/>
    <w:rsid w:val="00DD3096"/>
    <w:rsid w:val="00DD3279"/>
    <w:rsid w:val="00DD327C"/>
    <w:rsid w:val="00DD3603"/>
    <w:rsid w:val="00DD3625"/>
    <w:rsid w:val="00DD381E"/>
    <w:rsid w:val="00DD3853"/>
    <w:rsid w:val="00DD3C87"/>
    <w:rsid w:val="00DD3C91"/>
    <w:rsid w:val="00DD3F9C"/>
    <w:rsid w:val="00DD44D1"/>
    <w:rsid w:val="00DD47B8"/>
    <w:rsid w:val="00DD4890"/>
    <w:rsid w:val="00DD493D"/>
    <w:rsid w:val="00DD4DAA"/>
    <w:rsid w:val="00DD598A"/>
    <w:rsid w:val="00DD5AF4"/>
    <w:rsid w:val="00DD5D06"/>
    <w:rsid w:val="00DD6121"/>
    <w:rsid w:val="00DD6467"/>
    <w:rsid w:val="00DD6ACC"/>
    <w:rsid w:val="00DD6CA8"/>
    <w:rsid w:val="00DD6D0E"/>
    <w:rsid w:val="00DD6F46"/>
    <w:rsid w:val="00DD7001"/>
    <w:rsid w:val="00DD7359"/>
    <w:rsid w:val="00DD73FD"/>
    <w:rsid w:val="00DD76D2"/>
    <w:rsid w:val="00DD79E5"/>
    <w:rsid w:val="00DD7B17"/>
    <w:rsid w:val="00DD7C47"/>
    <w:rsid w:val="00DD7F89"/>
    <w:rsid w:val="00DE12D0"/>
    <w:rsid w:val="00DE13F0"/>
    <w:rsid w:val="00DE1477"/>
    <w:rsid w:val="00DE18A3"/>
    <w:rsid w:val="00DE247F"/>
    <w:rsid w:val="00DE24AD"/>
    <w:rsid w:val="00DE264A"/>
    <w:rsid w:val="00DE29B1"/>
    <w:rsid w:val="00DE31C3"/>
    <w:rsid w:val="00DE34B0"/>
    <w:rsid w:val="00DE34C2"/>
    <w:rsid w:val="00DE368F"/>
    <w:rsid w:val="00DE3A51"/>
    <w:rsid w:val="00DE3D54"/>
    <w:rsid w:val="00DE42FE"/>
    <w:rsid w:val="00DE44C0"/>
    <w:rsid w:val="00DE4899"/>
    <w:rsid w:val="00DE50DF"/>
    <w:rsid w:val="00DE524D"/>
    <w:rsid w:val="00DE55B8"/>
    <w:rsid w:val="00DE5636"/>
    <w:rsid w:val="00DE5F44"/>
    <w:rsid w:val="00DE634F"/>
    <w:rsid w:val="00DE64F5"/>
    <w:rsid w:val="00DE68C3"/>
    <w:rsid w:val="00DE6B2C"/>
    <w:rsid w:val="00DE6C5D"/>
    <w:rsid w:val="00DE6EFE"/>
    <w:rsid w:val="00DE6FE0"/>
    <w:rsid w:val="00DE7917"/>
    <w:rsid w:val="00DF0299"/>
    <w:rsid w:val="00DF085B"/>
    <w:rsid w:val="00DF09E2"/>
    <w:rsid w:val="00DF125E"/>
    <w:rsid w:val="00DF12C3"/>
    <w:rsid w:val="00DF15A3"/>
    <w:rsid w:val="00DF184A"/>
    <w:rsid w:val="00DF2169"/>
    <w:rsid w:val="00DF2356"/>
    <w:rsid w:val="00DF24CF"/>
    <w:rsid w:val="00DF27B7"/>
    <w:rsid w:val="00DF283C"/>
    <w:rsid w:val="00DF2CAD"/>
    <w:rsid w:val="00DF2E04"/>
    <w:rsid w:val="00DF3A52"/>
    <w:rsid w:val="00DF3E16"/>
    <w:rsid w:val="00DF422B"/>
    <w:rsid w:val="00DF42B7"/>
    <w:rsid w:val="00DF42D3"/>
    <w:rsid w:val="00DF4356"/>
    <w:rsid w:val="00DF444E"/>
    <w:rsid w:val="00DF449C"/>
    <w:rsid w:val="00DF450A"/>
    <w:rsid w:val="00DF4A8E"/>
    <w:rsid w:val="00DF4EC6"/>
    <w:rsid w:val="00DF4EF7"/>
    <w:rsid w:val="00DF505B"/>
    <w:rsid w:val="00DF50EF"/>
    <w:rsid w:val="00DF5337"/>
    <w:rsid w:val="00DF5A6A"/>
    <w:rsid w:val="00DF64E4"/>
    <w:rsid w:val="00DF69EA"/>
    <w:rsid w:val="00DF6F4B"/>
    <w:rsid w:val="00DF71C6"/>
    <w:rsid w:val="00DF72E8"/>
    <w:rsid w:val="00DF7858"/>
    <w:rsid w:val="00DF79D9"/>
    <w:rsid w:val="00E0041B"/>
    <w:rsid w:val="00E006E2"/>
    <w:rsid w:val="00E00811"/>
    <w:rsid w:val="00E00832"/>
    <w:rsid w:val="00E00852"/>
    <w:rsid w:val="00E00AAB"/>
    <w:rsid w:val="00E00AEB"/>
    <w:rsid w:val="00E00B26"/>
    <w:rsid w:val="00E00DAE"/>
    <w:rsid w:val="00E00F70"/>
    <w:rsid w:val="00E0199D"/>
    <w:rsid w:val="00E021A7"/>
    <w:rsid w:val="00E02226"/>
    <w:rsid w:val="00E02559"/>
    <w:rsid w:val="00E02650"/>
    <w:rsid w:val="00E02698"/>
    <w:rsid w:val="00E02874"/>
    <w:rsid w:val="00E028B4"/>
    <w:rsid w:val="00E02918"/>
    <w:rsid w:val="00E02961"/>
    <w:rsid w:val="00E02AF2"/>
    <w:rsid w:val="00E02B24"/>
    <w:rsid w:val="00E02CCA"/>
    <w:rsid w:val="00E02E91"/>
    <w:rsid w:val="00E03029"/>
    <w:rsid w:val="00E0308D"/>
    <w:rsid w:val="00E033AF"/>
    <w:rsid w:val="00E03625"/>
    <w:rsid w:val="00E03D16"/>
    <w:rsid w:val="00E03D76"/>
    <w:rsid w:val="00E047FA"/>
    <w:rsid w:val="00E04E92"/>
    <w:rsid w:val="00E05BC8"/>
    <w:rsid w:val="00E067A8"/>
    <w:rsid w:val="00E0690C"/>
    <w:rsid w:val="00E06996"/>
    <w:rsid w:val="00E069AC"/>
    <w:rsid w:val="00E06C4E"/>
    <w:rsid w:val="00E073E7"/>
    <w:rsid w:val="00E0794D"/>
    <w:rsid w:val="00E07A6F"/>
    <w:rsid w:val="00E07BA5"/>
    <w:rsid w:val="00E07C35"/>
    <w:rsid w:val="00E10277"/>
    <w:rsid w:val="00E10A68"/>
    <w:rsid w:val="00E10BDA"/>
    <w:rsid w:val="00E110D3"/>
    <w:rsid w:val="00E11196"/>
    <w:rsid w:val="00E112A9"/>
    <w:rsid w:val="00E1175C"/>
    <w:rsid w:val="00E1194B"/>
    <w:rsid w:val="00E11E58"/>
    <w:rsid w:val="00E11FF5"/>
    <w:rsid w:val="00E120A4"/>
    <w:rsid w:val="00E1273F"/>
    <w:rsid w:val="00E1280A"/>
    <w:rsid w:val="00E12C2B"/>
    <w:rsid w:val="00E12EAC"/>
    <w:rsid w:val="00E131C0"/>
    <w:rsid w:val="00E14132"/>
    <w:rsid w:val="00E141B2"/>
    <w:rsid w:val="00E142FC"/>
    <w:rsid w:val="00E143A5"/>
    <w:rsid w:val="00E14515"/>
    <w:rsid w:val="00E147B0"/>
    <w:rsid w:val="00E14C87"/>
    <w:rsid w:val="00E163DA"/>
    <w:rsid w:val="00E16408"/>
    <w:rsid w:val="00E16877"/>
    <w:rsid w:val="00E168D0"/>
    <w:rsid w:val="00E16D7A"/>
    <w:rsid w:val="00E16F8A"/>
    <w:rsid w:val="00E17168"/>
    <w:rsid w:val="00E17471"/>
    <w:rsid w:val="00E17496"/>
    <w:rsid w:val="00E1751F"/>
    <w:rsid w:val="00E1778F"/>
    <w:rsid w:val="00E17A59"/>
    <w:rsid w:val="00E17BC5"/>
    <w:rsid w:val="00E17E78"/>
    <w:rsid w:val="00E17EEE"/>
    <w:rsid w:val="00E17F6F"/>
    <w:rsid w:val="00E2028D"/>
    <w:rsid w:val="00E20529"/>
    <w:rsid w:val="00E20596"/>
    <w:rsid w:val="00E20697"/>
    <w:rsid w:val="00E20943"/>
    <w:rsid w:val="00E20B85"/>
    <w:rsid w:val="00E2116B"/>
    <w:rsid w:val="00E2129C"/>
    <w:rsid w:val="00E212DA"/>
    <w:rsid w:val="00E21E51"/>
    <w:rsid w:val="00E220EA"/>
    <w:rsid w:val="00E2266C"/>
    <w:rsid w:val="00E22AC9"/>
    <w:rsid w:val="00E22EB9"/>
    <w:rsid w:val="00E23013"/>
    <w:rsid w:val="00E23228"/>
    <w:rsid w:val="00E23408"/>
    <w:rsid w:val="00E23FEF"/>
    <w:rsid w:val="00E240F9"/>
    <w:rsid w:val="00E24349"/>
    <w:rsid w:val="00E24603"/>
    <w:rsid w:val="00E248F1"/>
    <w:rsid w:val="00E25067"/>
    <w:rsid w:val="00E251BC"/>
    <w:rsid w:val="00E251F4"/>
    <w:rsid w:val="00E259F7"/>
    <w:rsid w:val="00E25E47"/>
    <w:rsid w:val="00E25F48"/>
    <w:rsid w:val="00E26244"/>
    <w:rsid w:val="00E26384"/>
    <w:rsid w:val="00E263A3"/>
    <w:rsid w:val="00E265B8"/>
    <w:rsid w:val="00E268E5"/>
    <w:rsid w:val="00E26B9C"/>
    <w:rsid w:val="00E26D6B"/>
    <w:rsid w:val="00E26F20"/>
    <w:rsid w:val="00E27234"/>
    <w:rsid w:val="00E272C2"/>
    <w:rsid w:val="00E2730A"/>
    <w:rsid w:val="00E27708"/>
    <w:rsid w:val="00E27B7C"/>
    <w:rsid w:val="00E30145"/>
    <w:rsid w:val="00E30156"/>
    <w:rsid w:val="00E30270"/>
    <w:rsid w:val="00E30CFE"/>
    <w:rsid w:val="00E30FE9"/>
    <w:rsid w:val="00E3137E"/>
    <w:rsid w:val="00E3150A"/>
    <w:rsid w:val="00E316C5"/>
    <w:rsid w:val="00E31EC7"/>
    <w:rsid w:val="00E32898"/>
    <w:rsid w:val="00E3331E"/>
    <w:rsid w:val="00E339C7"/>
    <w:rsid w:val="00E33AE6"/>
    <w:rsid w:val="00E342CC"/>
    <w:rsid w:val="00E3454A"/>
    <w:rsid w:val="00E3483E"/>
    <w:rsid w:val="00E349D5"/>
    <w:rsid w:val="00E34D88"/>
    <w:rsid w:val="00E34E12"/>
    <w:rsid w:val="00E35657"/>
    <w:rsid w:val="00E357CD"/>
    <w:rsid w:val="00E36474"/>
    <w:rsid w:val="00E364AE"/>
    <w:rsid w:val="00E364D9"/>
    <w:rsid w:val="00E364F7"/>
    <w:rsid w:val="00E3650F"/>
    <w:rsid w:val="00E36698"/>
    <w:rsid w:val="00E37453"/>
    <w:rsid w:val="00E378B7"/>
    <w:rsid w:val="00E40079"/>
    <w:rsid w:val="00E403B5"/>
    <w:rsid w:val="00E4056D"/>
    <w:rsid w:val="00E40F4D"/>
    <w:rsid w:val="00E4193F"/>
    <w:rsid w:val="00E41A06"/>
    <w:rsid w:val="00E41E37"/>
    <w:rsid w:val="00E42022"/>
    <w:rsid w:val="00E42032"/>
    <w:rsid w:val="00E4247D"/>
    <w:rsid w:val="00E42925"/>
    <w:rsid w:val="00E42C49"/>
    <w:rsid w:val="00E42D4F"/>
    <w:rsid w:val="00E42D50"/>
    <w:rsid w:val="00E42EFC"/>
    <w:rsid w:val="00E434E2"/>
    <w:rsid w:val="00E4366D"/>
    <w:rsid w:val="00E4398A"/>
    <w:rsid w:val="00E44277"/>
    <w:rsid w:val="00E449A8"/>
    <w:rsid w:val="00E449FB"/>
    <w:rsid w:val="00E44ED6"/>
    <w:rsid w:val="00E4518B"/>
    <w:rsid w:val="00E45376"/>
    <w:rsid w:val="00E45C5B"/>
    <w:rsid w:val="00E45E51"/>
    <w:rsid w:val="00E45ED2"/>
    <w:rsid w:val="00E461CB"/>
    <w:rsid w:val="00E4629E"/>
    <w:rsid w:val="00E468BB"/>
    <w:rsid w:val="00E468E3"/>
    <w:rsid w:val="00E469A8"/>
    <w:rsid w:val="00E46BDF"/>
    <w:rsid w:val="00E46DD5"/>
    <w:rsid w:val="00E4765A"/>
    <w:rsid w:val="00E47693"/>
    <w:rsid w:val="00E476BB"/>
    <w:rsid w:val="00E47DEA"/>
    <w:rsid w:val="00E50286"/>
    <w:rsid w:val="00E504CA"/>
    <w:rsid w:val="00E50F51"/>
    <w:rsid w:val="00E50FFD"/>
    <w:rsid w:val="00E510D6"/>
    <w:rsid w:val="00E51AA7"/>
    <w:rsid w:val="00E520F2"/>
    <w:rsid w:val="00E52C7A"/>
    <w:rsid w:val="00E53193"/>
    <w:rsid w:val="00E540EC"/>
    <w:rsid w:val="00E541C8"/>
    <w:rsid w:val="00E545BA"/>
    <w:rsid w:val="00E549EC"/>
    <w:rsid w:val="00E55157"/>
    <w:rsid w:val="00E552D4"/>
    <w:rsid w:val="00E55A15"/>
    <w:rsid w:val="00E55BF7"/>
    <w:rsid w:val="00E55ED0"/>
    <w:rsid w:val="00E56318"/>
    <w:rsid w:val="00E567C6"/>
    <w:rsid w:val="00E568C9"/>
    <w:rsid w:val="00E56E5B"/>
    <w:rsid w:val="00E5744E"/>
    <w:rsid w:val="00E57468"/>
    <w:rsid w:val="00E577DC"/>
    <w:rsid w:val="00E57975"/>
    <w:rsid w:val="00E579F0"/>
    <w:rsid w:val="00E57CE8"/>
    <w:rsid w:val="00E602D1"/>
    <w:rsid w:val="00E60908"/>
    <w:rsid w:val="00E60C71"/>
    <w:rsid w:val="00E610A1"/>
    <w:rsid w:val="00E61C4A"/>
    <w:rsid w:val="00E61CEF"/>
    <w:rsid w:val="00E61E6C"/>
    <w:rsid w:val="00E61F26"/>
    <w:rsid w:val="00E6215B"/>
    <w:rsid w:val="00E622B7"/>
    <w:rsid w:val="00E622F1"/>
    <w:rsid w:val="00E624F7"/>
    <w:rsid w:val="00E629D0"/>
    <w:rsid w:val="00E629E8"/>
    <w:rsid w:val="00E62AC1"/>
    <w:rsid w:val="00E62ACB"/>
    <w:rsid w:val="00E62F0C"/>
    <w:rsid w:val="00E62F37"/>
    <w:rsid w:val="00E631FD"/>
    <w:rsid w:val="00E637D6"/>
    <w:rsid w:val="00E63834"/>
    <w:rsid w:val="00E638E3"/>
    <w:rsid w:val="00E63EC2"/>
    <w:rsid w:val="00E645B1"/>
    <w:rsid w:val="00E64D29"/>
    <w:rsid w:val="00E64ECB"/>
    <w:rsid w:val="00E650A3"/>
    <w:rsid w:val="00E65518"/>
    <w:rsid w:val="00E6556B"/>
    <w:rsid w:val="00E65662"/>
    <w:rsid w:val="00E65DD5"/>
    <w:rsid w:val="00E65FB6"/>
    <w:rsid w:val="00E663B6"/>
    <w:rsid w:val="00E664E5"/>
    <w:rsid w:val="00E6663C"/>
    <w:rsid w:val="00E66AB8"/>
    <w:rsid w:val="00E66D3A"/>
    <w:rsid w:val="00E6758C"/>
    <w:rsid w:val="00E67649"/>
    <w:rsid w:val="00E677A8"/>
    <w:rsid w:val="00E67B3E"/>
    <w:rsid w:val="00E67B88"/>
    <w:rsid w:val="00E67F63"/>
    <w:rsid w:val="00E7021F"/>
    <w:rsid w:val="00E70862"/>
    <w:rsid w:val="00E70920"/>
    <w:rsid w:val="00E70C08"/>
    <w:rsid w:val="00E7135C"/>
    <w:rsid w:val="00E713E1"/>
    <w:rsid w:val="00E715B8"/>
    <w:rsid w:val="00E716E6"/>
    <w:rsid w:val="00E722C8"/>
    <w:rsid w:val="00E7292B"/>
    <w:rsid w:val="00E73717"/>
    <w:rsid w:val="00E7399A"/>
    <w:rsid w:val="00E73F08"/>
    <w:rsid w:val="00E746FC"/>
    <w:rsid w:val="00E7523A"/>
    <w:rsid w:val="00E75D21"/>
    <w:rsid w:val="00E75FB2"/>
    <w:rsid w:val="00E76164"/>
    <w:rsid w:val="00E7633D"/>
    <w:rsid w:val="00E7635A"/>
    <w:rsid w:val="00E76666"/>
    <w:rsid w:val="00E76714"/>
    <w:rsid w:val="00E76845"/>
    <w:rsid w:val="00E76EBB"/>
    <w:rsid w:val="00E775DD"/>
    <w:rsid w:val="00E77658"/>
    <w:rsid w:val="00E77786"/>
    <w:rsid w:val="00E77D04"/>
    <w:rsid w:val="00E8000A"/>
    <w:rsid w:val="00E8000F"/>
    <w:rsid w:val="00E800A0"/>
    <w:rsid w:val="00E801A9"/>
    <w:rsid w:val="00E804D7"/>
    <w:rsid w:val="00E80B5D"/>
    <w:rsid w:val="00E80D90"/>
    <w:rsid w:val="00E810E5"/>
    <w:rsid w:val="00E81464"/>
    <w:rsid w:val="00E81977"/>
    <w:rsid w:val="00E81AD6"/>
    <w:rsid w:val="00E81B3F"/>
    <w:rsid w:val="00E8266A"/>
    <w:rsid w:val="00E83015"/>
    <w:rsid w:val="00E83051"/>
    <w:rsid w:val="00E830AD"/>
    <w:rsid w:val="00E8366C"/>
    <w:rsid w:val="00E8374B"/>
    <w:rsid w:val="00E83850"/>
    <w:rsid w:val="00E83CB4"/>
    <w:rsid w:val="00E83F78"/>
    <w:rsid w:val="00E84141"/>
    <w:rsid w:val="00E8447C"/>
    <w:rsid w:val="00E84651"/>
    <w:rsid w:val="00E8466B"/>
    <w:rsid w:val="00E84877"/>
    <w:rsid w:val="00E84A55"/>
    <w:rsid w:val="00E85364"/>
    <w:rsid w:val="00E854FF"/>
    <w:rsid w:val="00E865F0"/>
    <w:rsid w:val="00E86CF0"/>
    <w:rsid w:val="00E879CD"/>
    <w:rsid w:val="00E90046"/>
    <w:rsid w:val="00E9020D"/>
    <w:rsid w:val="00E90229"/>
    <w:rsid w:val="00E90295"/>
    <w:rsid w:val="00E90475"/>
    <w:rsid w:val="00E90B3F"/>
    <w:rsid w:val="00E90F18"/>
    <w:rsid w:val="00E9109B"/>
    <w:rsid w:val="00E916A7"/>
    <w:rsid w:val="00E91CAB"/>
    <w:rsid w:val="00E91ED6"/>
    <w:rsid w:val="00E92260"/>
    <w:rsid w:val="00E923AD"/>
    <w:rsid w:val="00E92CC5"/>
    <w:rsid w:val="00E92DF2"/>
    <w:rsid w:val="00E93496"/>
    <w:rsid w:val="00E9397B"/>
    <w:rsid w:val="00E93C7D"/>
    <w:rsid w:val="00E93F95"/>
    <w:rsid w:val="00E94007"/>
    <w:rsid w:val="00E94134"/>
    <w:rsid w:val="00E943B2"/>
    <w:rsid w:val="00E94AD8"/>
    <w:rsid w:val="00E94C8D"/>
    <w:rsid w:val="00E951E3"/>
    <w:rsid w:val="00E956AE"/>
    <w:rsid w:val="00E957C8"/>
    <w:rsid w:val="00E9587E"/>
    <w:rsid w:val="00E958CB"/>
    <w:rsid w:val="00E95DA2"/>
    <w:rsid w:val="00E95DC6"/>
    <w:rsid w:val="00E9683F"/>
    <w:rsid w:val="00E96BCA"/>
    <w:rsid w:val="00E96D79"/>
    <w:rsid w:val="00E970C8"/>
    <w:rsid w:val="00E970FA"/>
    <w:rsid w:val="00E97651"/>
    <w:rsid w:val="00E97788"/>
    <w:rsid w:val="00E97D94"/>
    <w:rsid w:val="00EA0084"/>
    <w:rsid w:val="00EA0198"/>
    <w:rsid w:val="00EA0ABD"/>
    <w:rsid w:val="00EA165B"/>
    <w:rsid w:val="00EA1A32"/>
    <w:rsid w:val="00EA1AAB"/>
    <w:rsid w:val="00EA26CD"/>
    <w:rsid w:val="00EA278B"/>
    <w:rsid w:val="00EA2811"/>
    <w:rsid w:val="00EA289C"/>
    <w:rsid w:val="00EA2B64"/>
    <w:rsid w:val="00EA3463"/>
    <w:rsid w:val="00EA392F"/>
    <w:rsid w:val="00EA3E24"/>
    <w:rsid w:val="00EA3E53"/>
    <w:rsid w:val="00EA3F2F"/>
    <w:rsid w:val="00EA4068"/>
    <w:rsid w:val="00EA42D8"/>
    <w:rsid w:val="00EA47D0"/>
    <w:rsid w:val="00EA55F3"/>
    <w:rsid w:val="00EA5D6E"/>
    <w:rsid w:val="00EA5DBF"/>
    <w:rsid w:val="00EA5E48"/>
    <w:rsid w:val="00EA63A3"/>
    <w:rsid w:val="00EA6962"/>
    <w:rsid w:val="00EA6E7D"/>
    <w:rsid w:val="00EA7454"/>
    <w:rsid w:val="00EA745A"/>
    <w:rsid w:val="00EB0952"/>
    <w:rsid w:val="00EB0A16"/>
    <w:rsid w:val="00EB0A84"/>
    <w:rsid w:val="00EB0D7E"/>
    <w:rsid w:val="00EB0EBB"/>
    <w:rsid w:val="00EB0F55"/>
    <w:rsid w:val="00EB10BD"/>
    <w:rsid w:val="00EB1121"/>
    <w:rsid w:val="00EB161F"/>
    <w:rsid w:val="00EB1876"/>
    <w:rsid w:val="00EB1B44"/>
    <w:rsid w:val="00EB2065"/>
    <w:rsid w:val="00EB2C90"/>
    <w:rsid w:val="00EB33D7"/>
    <w:rsid w:val="00EB34A6"/>
    <w:rsid w:val="00EB3621"/>
    <w:rsid w:val="00EB371E"/>
    <w:rsid w:val="00EB3DFF"/>
    <w:rsid w:val="00EB3F06"/>
    <w:rsid w:val="00EB4104"/>
    <w:rsid w:val="00EB4105"/>
    <w:rsid w:val="00EB433D"/>
    <w:rsid w:val="00EB446C"/>
    <w:rsid w:val="00EB4E07"/>
    <w:rsid w:val="00EB4F89"/>
    <w:rsid w:val="00EB5174"/>
    <w:rsid w:val="00EB5442"/>
    <w:rsid w:val="00EB547E"/>
    <w:rsid w:val="00EB57A4"/>
    <w:rsid w:val="00EB599F"/>
    <w:rsid w:val="00EB5D04"/>
    <w:rsid w:val="00EB60B7"/>
    <w:rsid w:val="00EB6858"/>
    <w:rsid w:val="00EB6A07"/>
    <w:rsid w:val="00EB6C05"/>
    <w:rsid w:val="00EB6EE5"/>
    <w:rsid w:val="00EB70E6"/>
    <w:rsid w:val="00EB7260"/>
    <w:rsid w:val="00EC026F"/>
    <w:rsid w:val="00EC04D8"/>
    <w:rsid w:val="00EC0524"/>
    <w:rsid w:val="00EC0539"/>
    <w:rsid w:val="00EC055D"/>
    <w:rsid w:val="00EC07FC"/>
    <w:rsid w:val="00EC082E"/>
    <w:rsid w:val="00EC0961"/>
    <w:rsid w:val="00EC09DE"/>
    <w:rsid w:val="00EC1526"/>
    <w:rsid w:val="00EC1564"/>
    <w:rsid w:val="00EC19C8"/>
    <w:rsid w:val="00EC1D0D"/>
    <w:rsid w:val="00EC1E0A"/>
    <w:rsid w:val="00EC2541"/>
    <w:rsid w:val="00EC2557"/>
    <w:rsid w:val="00EC284D"/>
    <w:rsid w:val="00EC2A9E"/>
    <w:rsid w:val="00EC2CF2"/>
    <w:rsid w:val="00EC34B0"/>
    <w:rsid w:val="00EC35A7"/>
    <w:rsid w:val="00EC37A9"/>
    <w:rsid w:val="00EC3EE0"/>
    <w:rsid w:val="00EC4128"/>
    <w:rsid w:val="00EC5238"/>
    <w:rsid w:val="00EC531F"/>
    <w:rsid w:val="00EC53B6"/>
    <w:rsid w:val="00EC55F0"/>
    <w:rsid w:val="00EC5B6B"/>
    <w:rsid w:val="00EC66C7"/>
    <w:rsid w:val="00EC6AD0"/>
    <w:rsid w:val="00EC6B04"/>
    <w:rsid w:val="00EC6B77"/>
    <w:rsid w:val="00EC6C78"/>
    <w:rsid w:val="00EC7805"/>
    <w:rsid w:val="00EC783C"/>
    <w:rsid w:val="00EC7B32"/>
    <w:rsid w:val="00ED02C5"/>
    <w:rsid w:val="00ED0637"/>
    <w:rsid w:val="00ED06A7"/>
    <w:rsid w:val="00ED0783"/>
    <w:rsid w:val="00ED0A63"/>
    <w:rsid w:val="00ED0CDC"/>
    <w:rsid w:val="00ED0E2A"/>
    <w:rsid w:val="00ED0F15"/>
    <w:rsid w:val="00ED109B"/>
    <w:rsid w:val="00ED123C"/>
    <w:rsid w:val="00ED13CF"/>
    <w:rsid w:val="00ED1E5D"/>
    <w:rsid w:val="00ED1EBB"/>
    <w:rsid w:val="00ED25D4"/>
    <w:rsid w:val="00ED262D"/>
    <w:rsid w:val="00ED276F"/>
    <w:rsid w:val="00ED27E7"/>
    <w:rsid w:val="00ED2A0F"/>
    <w:rsid w:val="00ED2B80"/>
    <w:rsid w:val="00ED2F49"/>
    <w:rsid w:val="00ED30CB"/>
    <w:rsid w:val="00ED33D8"/>
    <w:rsid w:val="00ED342D"/>
    <w:rsid w:val="00ED345D"/>
    <w:rsid w:val="00ED3493"/>
    <w:rsid w:val="00ED3CC8"/>
    <w:rsid w:val="00ED4159"/>
    <w:rsid w:val="00ED41A4"/>
    <w:rsid w:val="00ED41EC"/>
    <w:rsid w:val="00ED46DA"/>
    <w:rsid w:val="00ED474C"/>
    <w:rsid w:val="00ED47FF"/>
    <w:rsid w:val="00ED4A44"/>
    <w:rsid w:val="00ED52AB"/>
    <w:rsid w:val="00ED52D0"/>
    <w:rsid w:val="00ED5315"/>
    <w:rsid w:val="00ED531E"/>
    <w:rsid w:val="00ED5355"/>
    <w:rsid w:val="00ED5D06"/>
    <w:rsid w:val="00ED6228"/>
    <w:rsid w:val="00ED66C7"/>
    <w:rsid w:val="00ED6723"/>
    <w:rsid w:val="00ED6736"/>
    <w:rsid w:val="00ED69AF"/>
    <w:rsid w:val="00ED6B5A"/>
    <w:rsid w:val="00ED771A"/>
    <w:rsid w:val="00ED7796"/>
    <w:rsid w:val="00ED793C"/>
    <w:rsid w:val="00ED7FB7"/>
    <w:rsid w:val="00EE0182"/>
    <w:rsid w:val="00EE0346"/>
    <w:rsid w:val="00EE03EE"/>
    <w:rsid w:val="00EE04E3"/>
    <w:rsid w:val="00EE09CC"/>
    <w:rsid w:val="00EE0B78"/>
    <w:rsid w:val="00EE0C07"/>
    <w:rsid w:val="00EE1802"/>
    <w:rsid w:val="00EE1847"/>
    <w:rsid w:val="00EE18DB"/>
    <w:rsid w:val="00EE1A12"/>
    <w:rsid w:val="00EE2069"/>
    <w:rsid w:val="00EE222B"/>
    <w:rsid w:val="00EE22A8"/>
    <w:rsid w:val="00EE239F"/>
    <w:rsid w:val="00EE263E"/>
    <w:rsid w:val="00EE286F"/>
    <w:rsid w:val="00EE2B4B"/>
    <w:rsid w:val="00EE2E59"/>
    <w:rsid w:val="00EE2E8F"/>
    <w:rsid w:val="00EE2FA3"/>
    <w:rsid w:val="00EE3080"/>
    <w:rsid w:val="00EE361C"/>
    <w:rsid w:val="00EE386A"/>
    <w:rsid w:val="00EE38C1"/>
    <w:rsid w:val="00EE3D43"/>
    <w:rsid w:val="00EE3E0D"/>
    <w:rsid w:val="00EE3F89"/>
    <w:rsid w:val="00EE42B5"/>
    <w:rsid w:val="00EE4354"/>
    <w:rsid w:val="00EE483B"/>
    <w:rsid w:val="00EE4958"/>
    <w:rsid w:val="00EE4A4A"/>
    <w:rsid w:val="00EE4A5A"/>
    <w:rsid w:val="00EE4CB8"/>
    <w:rsid w:val="00EE4FBF"/>
    <w:rsid w:val="00EE5036"/>
    <w:rsid w:val="00EE50C8"/>
    <w:rsid w:val="00EE542F"/>
    <w:rsid w:val="00EE555D"/>
    <w:rsid w:val="00EE5F07"/>
    <w:rsid w:val="00EE60FA"/>
    <w:rsid w:val="00EE63E4"/>
    <w:rsid w:val="00EE6F13"/>
    <w:rsid w:val="00EE73FC"/>
    <w:rsid w:val="00EE7C60"/>
    <w:rsid w:val="00EE7E40"/>
    <w:rsid w:val="00EE7EB7"/>
    <w:rsid w:val="00EE9ABB"/>
    <w:rsid w:val="00EF03AF"/>
    <w:rsid w:val="00EF05FD"/>
    <w:rsid w:val="00EF064B"/>
    <w:rsid w:val="00EF0682"/>
    <w:rsid w:val="00EF08DF"/>
    <w:rsid w:val="00EF0C5A"/>
    <w:rsid w:val="00EF1006"/>
    <w:rsid w:val="00EF13BB"/>
    <w:rsid w:val="00EF15BD"/>
    <w:rsid w:val="00EF172F"/>
    <w:rsid w:val="00EF1810"/>
    <w:rsid w:val="00EF1953"/>
    <w:rsid w:val="00EF1D5A"/>
    <w:rsid w:val="00EF204B"/>
    <w:rsid w:val="00EF2177"/>
    <w:rsid w:val="00EF276C"/>
    <w:rsid w:val="00EF27DB"/>
    <w:rsid w:val="00EF2E0F"/>
    <w:rsid w:val="00EF2E17"/>
    <w:rsid w:val="00EF31ED"/>
    <w:rsid w:val="00EF3764"/>
    <w:rsid w:val="00EF3C1B"/>
    <w:rsid w:val="00EF46FC"/>
    <w:rsid w:val="00EF48EF"/>
    <w:rsid w:val="00EF4B22"/>
    <w:rsid w:val="00EF4D14"/>
    <w:rsid w:val="00EF51C0"/>
    <w:rsid w:val="00EF5793"/>
    <w:rsid w:val="00EF5DC6"/>
    <w:rsid w:val="00EF6157"/>
    <w:rsid w:val="00EF6C9B"/>
    <w:rsid w:val="00EF7820"/>
    <w:rsid w:val="00EF7B72"/>
    <w:rsid w:val="00EF7C00"/>
    <w:rsid w:val="00EF7C93"/>
    <w:rsid w:val="00F0004D"/>
    <w:rsid w:val="00F001F4"/>
    <w:rsid w:val="00F002E1"/>
    <w:rsid w:val="00F0030B"/>
    <w:rsid w:val="00F009A2"/>
    <w:rsid w:val="00F00DFF"/>
    <w:rsid w:val="00F018BB"/>
    <w:rsid w:val="00F01A41"/>
    <w:rsid w:val="00F01BFB"/>
    <w:rsid w:val="00F01E8F"/>
    <w:rsid w:val="00F01FFD"/>
    <w:rsid w:val="00F02075"/>
    <w:rsid w:val="00F02078"/>
    <w:rsid w:val="00F02C3B"/>
    <w:rsid w:val="00F02FE9"/>
    <w:rsid w:val="00F03867"/>
    <w:rsid w:val="00F03B60"/>
    <w:rsid w:val="00F0413B"/>
    <w:rsid w:val="00F0443B"/>
    <w:rsid w:val="00F04995"/>
    <w:rsid w:val="00F05167"/>
    <w:rsid w:val="00F055CA"/>
    <w:rsid w:val="00F05B3B"/>
    <w:rsid w:val="00F05C3D"/>
    <w:rsid w:val="00F05D1E"/>
    <w:rsid w:val="00F05EAC"/>
    <w:rsid w:val="00F05EFF"/>
    <w:rsid w:val="00F062A6"/>
    <w:rsid w:val="00F0661A"/>
    <w:rsid w:val="00F06736"/>
    <w:rsid w:val="00F06E31"/>
    <w:rsid w:val="00F06EF5"/>
    <w:rsid w:val="00F07E89"/>
    <w:rsid w:val="00F107B7"/>
    <w:rsid w:val="00F1094D"/>
    <w:rsid w:val="00F10B61"/>
    <w:rsid w:val="00F10E93"/>
    <w:rsid w:val="00F10EBF"/>
    <w:rsid w:val="00F10EE9"/>
    <w:rsid w:val="00F10EF9"/>
    <w:rsid w:val="00F11482"/>
    <w:rsid w:val="00F116F6"/>
    <w:rsid w:val="00F11A72"/>
    <w:rsid w:val="00F127B5"/>
    <w:rsid w:val="00F12BB6"/>
    <w:rsid w:val="00F13572"/>
    <w:rsid w:val="00F1357C"/>
    <w:rsid w:val="00F136D5"/>
    <w:rsid w:val="00F13D38"/>
    <w:rsid w:val="00F13F66"/>
    <w:rsid w:val="00F140D4"/>
    <w:rsid w:val="00F140DA"/>
    <w:rsid w:val="00F14324"/>
    <w:rsid w:val="00F144E2"/>
    <w:rsid w:val="00F14642"/>
    <w:rsid w:val="00F14A61"/>
    <w:rsid w:val="00F154D2"/>
    <w:rsid w:val="00F155CD"/>
    <w:rsid w:val="00F15CAD"/>
    <w:rsid w:val="00F15EEA"/>
    <w:rsid w:val="00F161D0"/>
    <w:rsid w:val="00F16458"/>
    <w:rsid w:val="00F165A3"/>
    <w:rsid w:val="00F166CA"/>
    <w:rsid w:val="00F1689F"/>
    <w:rsid w:val="00F16DB9"/>
    <w:rsid w:val="00F17022"/>
    <w:rsid w:val="00F17046"/>
    <w:rsid w:val="00F17292"/>
    <w:rsid w:val="00F17751"/>
    <w:rsid w:val="00F17B25"/>
    <w:rsid w:val="00F17BD0"/>
    <w:rsid w:val="00F200BA"/>
    <w:rsid w:val="00F20329"/>
    <w:rsid w:val="00F208D0"/>
    <w:rsid w:val="00F20E32"/>
    <w:rsid w:val="00F2139E"/>
    <w:rsid w:val="00F21586"/>
    <w:rsid w:val="00F215CF"/>
    <w:rsid w:val="00F219BE"/>
    <w:rsid w:val="00F219F9"/>
    <w:rsid w:val="00F21D31"/>
    <w:rsid w:val="00F21D7F"/>
    <w:rsid w:val="00F21FA4"/>
    <w:rsid w:val="00F21FF7"/>
    <w:rsid w:val="00F223A8"/>
    <w:rsid w:val="00F22671"/>
    <w:rsid w:val="00F22A91"/>
    <w:rsid w:val="00F22C9D"/>
    <w:rsid w:val="00F22DCD"/>
    <w:rsid w:val="00F22E2D"/>
    <w:rsid w:val="00F22EBE"/>
    <w:rsid w:val="00F23095"/>
    <w:rsid w:val="00F2316A"/>
    <w:rsid w:val="00F23250"/>
    <w:rsid w:val="00F23433"/>
    <w:rsid w:val="00F234B0"/>
    <w:rsid w:val="00F238A3"/>
    <w:rsid w:val="00F239DE"/>
    <w:rsid w:val="00F23B2F"/>
    <w:rsid w:val="00F23BC8"/>
    <w:rsid w:val="00F23C9B"/>
    <w:rsid w:val="00F23E64"/>
    <w:rsid w:val="00F23E82"/>
    <w:rsid w:val="00F2406A"/>
    <w:rsid w:val="00F24135"/>
    <w:rsid w:val="00F2436D"/>
    <w:rsid w:val="00F24855"/>
    <w:rsid w:val="00F24A99"/>
    <w:rsid w:val="00F24EC7"/>
    <w:rsid w:val="00F24F8B"/>
    <w:rsid w:val="00F2511E"/>
    <w:rsid w:val="00F251DD"/>
    <w:rsid w:val="00F251E9"/>
    <w:rsid w:val="00F252A4"/>
    <w:rsid w:val="00F259A7"/>
    <w:rsid w:val="00F26534"/>
    <w:rsid w:val="00F266DA"/>
    <w:rsid w:val="00F26B2E"/>
    <w:rsid w:val="00F26CE7"/>
    <w:rsid w:val="00F26CF6"/>
    <w:rsid w:val="00F26DAC"/>
    <w:rsid w:val="00F26EEE"/>
    <w:rsid w:val="00F26F08"/>
    <w:rsid w:val="00F27172"/>
    <w:rsid w:val="00F27207"/>
    <w:rsid w:val="00F275F3"/>
    <w:rsid w:val="00F2766E"/>
    <w:rsid w:val="00F2784B"/>
    <w:rsid w:val="00F27ACC"/>
    <w:rsid w:val="00F27C07"/>
    <w:rsid w:val="00F27E3C"/>
    <w:rsid w:val="00F27F2F"/>
    <w:rsid w:val="00F302EB"/>
    <w:rsid w:val="00F3053A"/>
    <w:rsid w:val="00F308CC"/>
    <w:rsid w:val="00F30921"/>
    <w:rsid w:val="00F30AEF"/>
    <w:rsid w:val="00F314DE"/>
    <w:rsid w:val="00F317E5"/>
    <w:rsid w:val="00F31815"/>
    <w:rsid w:val="00F31C30"/>
    <w:rsid w:val="00F320C3"/>
    <w:rsid w:val="00F322D1"/>
    <w:rsid w:val="00F327A3"/>
    <w:rsid w:val="00F3295C"/>
    <w:rsid w:val="00F32FAF"/>
    <w:rsid w:val="00F3318F"/>
    <w:rsid w:val="00F3347D"/>
    <w:rsid w:val="00F33694"/>
    <w:rsid w:val="00F341D3"/>
    <w:rsid w:val="00F341D8"/>
    <w:rsid w:val="00F34659"/>
    <w:rsid w:val="00F34677"/>
    <w:rsid w:val="00F348D2"/>
    <w:rsid w:val="00F34A7D"/>
    <w:rsid w:val="00F34C08"/>
    <w:rsid w:val="00F34EFA"/>
    <w:rsid w:val="00F34F21"/>
    <w:rsid w:val="00F35081"/>
    <w:rsid w:val="00F35133"/>
    <w:rsid w:val="00F35471"/>
    <w:rsid w:val="00F3573C"/>
    <w:rsid w:val="00F359EF"/>
    <w:rsid w:val="00F36244"/>
    <w:rsid w:val="00F362BD"/>
    <w:rsid w:val="00F362D1"/>
    <w:rsid w:val="00F363BA"/>
    <w:rsid w:val="00F366C8"/>
    <w:rsid w:val="00F36776"/>
    <w:rsid w:val="00F36B5E"/>
    <w:rsid w:val="00F36C27"/>
    <w:rsid w:val="00F36F91"/>
    <w:rsid w:val="00F37169"/>
    <w:rsid w:val="00F373C5"/>
    <w:rsid w:val="00F3753A"/>
    <w:rsid w:val="00F3761F"/>
    <w:rsid w:val="00F37728"/>
    <w:rsid w:val="00F379C5"/>
    <w:rsid w:val="00F37C63"/>
    <w:rsid w:val="00F37CCF"/>
    <w:rsid w:val="00F4019E"/>
    <w:rsid w:val="00F40584"/>
    <w:rsid w:val="00F40650"/>
    <w:rsid w:val="00F4095A"/>
    <w:rsid w:val="00F409B3"/>
    <w:rsid w:val="00F4109F"/>
    <w:rsid w:val="00F41533"/>
    <w:rsid w:val="00F41866"/>
    <w:rsid w:val="00F41B84"/>
    <w:rsid w:val="00F41BC9"/>
    <w:rsid w:val="00F41D4C"/>
    <w:rsid w:val="00F41DCF"/>
    <w:rsid w:val="00F41F9F"/>
    <w:rsid w:val="00F4252D"/>
    <w:rsid w:val="00F42FE3"/>
    <w:rsid w:val="00F43D90"/>
    <w:rsid w:val="00F4427B"/>
    <w:rsid w:val="00F44419"/>
    <w:rsid w:val="00F44A1D"/>
    <w:rsid w:val="00F45134"/>
    <w:rsid w:val="00F453AB"/>
    <w:rsid w:val="00F45889"/>
    <w:rsid w:val="00F459BF"/>
    <w:rsid w:val="00F45DE0"/>
    <w:rsid w:val="00F46132"/>
    <w:rsid w:val="00F46136"/>
    <w:rsid w:val="00F468C1"/>
    <w:rsid w:val="00F46AB9"/>
    <w:rsid w:val="00F46BD4"/>
    <w:rsid w:val="00F46E7C"/>
    <w:rsid w:val="00F46F6A"/>
    <w:rsid w:val="00F4732F"/>
    <w:rsid w:val="00F475ED"/>
    <w:rsid w:val="00F475FD"/>
    <w:rsid w:val="00F4785B"/>
    <w:rsid w:val="00F47D12"/>
    <w:rsid w:val="00F5063F"/>
    <w:rsid w:val="00F506FD"/>
    <w:rsid w:val="00F50861"/>
    <w:rsid w:val="00F50FF3"/>
    <w:rsid w:val="00F51022"/>
    <w:rsid w:val="00F51677"/>
    <w:rsid w:val="00F51935"/>
    <w:rsid w:val="00F519D0"/>
    <w:rsid w:val="00F51A95"/>
    <w:rsid w:val="00F51F13"/>
    <w:rsid w:val="00F51FDA"/>
    <w:rsid w:val="00F520F5"/>
    <w:rsid w:val="00F5261E"/>
    <w:rsid w:val="00F527C6"/>
    <w:rsid w:val="00F52924"/>
    <w:rsid w:val="00F529CC"/>
    <w:rsid w:val="00F52D09"/>
    <w:rsid w:val="00F52E28"/>
    <w:rsid w:val="00F5324B"/>
    <w:rsid w:val="00F533A4"/>
    <w:rsid w:val="00F53424"/>
    <w:rsid w:val="00F539E0"/>
    <w:rsid w:val="00F53D34"/>
    <w:rsid w:val="00F543B5"/>
    <w:rsid w:val="00F54709"/>
    <w:rsid w:val="00F54941"/>
    <w:rsid w:val="00F54A5F"/>
    <w:rsid w:val="00F54AB5"/>
    <w:rsid w:val="00F55523"/>
    <w:rsid w:val="00F556E0"/>
    <w:rsid w:val="00F558A9"/>
    <w:rsid w:val="00F55933"/>
    <w:rsid w:val="00F55E3C"/>
    <w:rsid w:val="00F55EBA"/>
    <w:rsid w:val="00F5611D"/>
    <w:rsid w:val="00F56163"/>
    <w:rsid w:val="00F5657E"/>
    <w:rsid w:val="00F56DC5"/>
    <w:rsid w:val="00F57069"/>
    <w:rsid w:val="00F57818"/>
    <w:rsid w:val="00F5799E"/>
    <w:rsid w:val="00F57E08"/>
    <w:rsid w:val="00F57E1F"/>
    <w:rsid w:val="00F60245"/>
    <w:rsid w:val="00F60B3D"/>
    <w:rsid w:val="00F60C87"/>
    <w:rsid w:val="00F60CC6"/>
    <w:rsid w:val="00F60F24"/>
    <w:rsid w:val="00F611B6"/>
    <w:rsid w:val="00F611BD"/>
    <w:rsid w:val="00F61321"/>
    <w:rsid w:val="00F61834"/>
    <w:rsid w:val="00F61CD9"/>
    <w:rsid w:val="00F62403"/>
    <w:rsid w:val="00F62423"/>
    <w:rsid w:val="00F624B8"/>
    <w:rsid w:val="00F6264D"/>
    <w:rsid w:val="00F629B5"/>
    <w:rsid w:val="00F62E9A"/>
    <w:rsid w:val="00F63114"/>
    <w:rsid w:val="00F634A5"/>
    <w:rsid w:val="00F6351D"/>
    <w:rsid w:val="00F63736"/>
    <w:rsid w:val="00F63796"/>
    <w:rsid w:val="00F63E84"/>
    <w:rsid w:val="00F64352"/>
    <w:rsid w:val="00F64561"/>
    <w:rsid w:val="00F64995"/>
    <w:rsid w:val="00F64BCE"/>
    <w:rsid w:val="00F64E73"/>
    <w:rsid w:val="00F653E7"/>
    <w:rsid w:val="00F6542F"/>
    <w:rsid w:val="00F655AE"/>
    <w:rsid w:val="00F65661"/>
    <w:rsid w:val="00F657B8"/>
    <w:rsid w:val="00F6585B"/>
    <w:rsid w:val="00F65980"/>
    <w:rsid w:val="00F65BCB"/>
    <w:rsid w:val="00F6640B"/>
    <w:rsid w:val="00F66CA2"/>
    <w:rsid w:val="00F66FFB"/>
    <w:rsid w:val="00F67155"/>
    <w:rsid w:val="00F67439"/>
    <w:rsid w:val="00F676CA"/>
    <w:rsid w:val="00F679CA"/>
    <w:rsid w:val="00F67C11"/>
    <w:rsid w:val="00F701B2"/>
    <w:rsid w:val="00F70723"/>
    <w:rsid w:val="00F70B4F"/>
    <w:rsid w:val="00F712F9"/>
    <w:rsid w:val="00F713C8"/>
    <w:rsid w:val="00F7173B"/>
    <w:rsid w:val="00F71A08"/>
    <w:rsid w:val="00F71CB4"/>
    <w:rsid w:val="00F71F88"/>
    <w:rsid w:val="00F720DA"/>
    <w:rsid w:val="00F7222E"/>
    <w:rsid w:val="00F725BF"/>
    <w:rsid w:val="00F72D18"/>
    <w:rsid w:val="00F72FD3"/>
    <w:rsid w:val="00F73081"/>
    <w:rsid w:val="00F7339E"/>
    <w:rsid w:val="00F73648"/>
    <w:rsid w:val="00F736AA"/>
    <w:rsid w:val="00F73809"/>
    <w:rsid w:val="00F73967"/>
    <w:rsid w:val="00F73A51"/>
    <w:rsid w:val="00F73DE6"/>
    <w:rsid w:val="00F7414D"/>
    <w:rsid w:val="00F741BC"/>
    <w:rsid w:val="00F743BC"/>
    <w:rsid w:val="00F7440B"/>
    <w:rsid w:val="00F74932"/>
    <w:rsid w:val="00F74C33"/>
    <w:rsid w:val="00F74D73"/>
    <w:rsid w:val="00F74ED6"/>
    <w:rsid w:val="00F74F36"/>
    <w:rsid w:val="00F751EB"/>
    <w:rsid w:val="00F755C4"/>
    <w:rsid w:val="00F75626"/>
    <w:rsid w:val="00F75884"/>
    <w:rsid w:val="00F75DD9"/>
    <w:rsid w:val="00F75FBC"/>
    <w:rsid w:val="00F76171"/>
    <w:rsid w:val="00F761F4"/>
    <w:rsid w:val="00F76264"/>
    <w:rsid w:val="00F76425"/>
    <w:rsid w:val="00F76452"/>
    <w:rsid w:val="00F764CF"/>
    <w:rsid w:val="00F766FE"/>
    <w:rsid w:val="00F76880"/>
    <w:rsid w:val="00F769D2"/>
    <w:rsid w:val="00F76A18"/>
    <w:rsid w:val="00F77461"/>
    <w:rsid w:val="00F77485"/>
    <w:rsid w:val="00F77A9F"/>
    <w:rsid w:val="00F77B7D"/>
    <w:rsid w:val="00F77FE6"/>
    <w:rsid w:val="00F77FEE"/>
    <w:rsid w:val="00F800FE"/>
    <w:rsid w:val="00F8071B"/>
    <w:rsid w:val="00F80835"/>
    <w:rsid w:val="00F80AC5"/>
    <w:rsid w:val="00F80DF2"/>
    <w:rsid w:val="00F80F35"/>
    <w:rsid w:val="00F81381"/>
    <w:rsid w:val="00F8152E"/>
    <w:rsid w:val="00F816FD"/>
    <w:rsid w:val="00F81737"/>
    <w:rsid w:val="00F8180D"/>
    <w:rsid w:val="00F81A09"/>
    <w:rsid w:val="00F81CD8"/>
    <w:rsid w:val="00F81EA4"/>
    <w:rsid w:val="00F820F5"/>
    <w:rsid w:val="00F82315"/>
    <w:rsid w:val="00F8234C"/>
    <w:rsid w:val="00F82364"/>
    <w:rsid w:val="00F824CA"/>
    <w:rsid w:val="00F8251F"/>
    <w:rsid w:val="00F826EF"/>
    <w:rsid w:val="00F82945"/>
    <w:rsid w:val="00F82B1B"/>
    <w:rsid w:val="00F83A56"/>
    <w:rsid w:val="00F83E3C"/>
    <w:rsid w:val="00F84204"/>
    <w:rsid w:val="00F845BB"/>
    <w:rsid w:val="00F84751"/>
    <w:rsid w:val="00F847A4"/>
    <w:rsid w:val="00F84D47"/>
    <w:rsid w:val="00F851E7"/>
    <w:rsid w:val="00F85255"/>
    <w:rsid w:val="00F85356"/>
    <w:rsid w:val="00F8545D"/>
    <w:rsid w:val="00F854D6"/>
    <w:rsid w:val="00F856B7"/>
    <w:rsid w:val="00F8581C"/>
    <w:rsid w:val="00F85ABD"/>
    <w:rsid w:val="00F85B2E"/>
    <w:rsid w:val="00F85C21"/>
    <w:rsid w:val="00F85F9A"/>
    <w:rsid w:val="00F85FF8"/>
    <w:rsid w:val="00F86090"/>
    <w:rsid w:val="00F86120"/>
    <w:rsid w:val="00F86AD2"/>
    <w:rsid w:val="00F86B0B"/>
    <w:rsid w:val="00F86CE4"/>
    <w:rsid w:val="00F873B9"/>
    <w:rsid w:val="00F873D5"/>
    <w:rsid w:val="00F8753E"/>
    <w:rsid w:val="00F8760D"/>
    <w:rsid w:val="00F8765C"/>
    <w:rsid w:val="00F8775A"/>
    <w:rsid w:val="00F87D57"/>
    <w:rsid w:val="00F87D87"/>
    <w:rsid w:val="00F902BE"/>
    <w:rsid w:val="00F9059E"/>
    <w:rsid w:val="00F906D0"/>
    <w:rsid w:val="00F90AF2"/>
    <w:rsid w:val="00F90CC9"/>
    <w:rsid w:val="00F9192F"/>
    <w:rsid w:val="00F91C9D"/>
    <w:rsid w:val="00F91E87"/>
    <w:rsid w:val="00F9201C"/>
    <w:rsid w:val="00F92594"/>
    <w:rsid w:val="00F92854"/>
    <w:rsid w:val="00F92BA4"/>
    <w:rsid w:val="00F92C44"/>
    <w:rsid w:val="00F93089"/>
    <w:rsid w:val="00F93127"/>
    <w:rsid w:val="00F93AE9"/>
    <w:rsid w:val="00F9418D"/>
    <w:rsid w:val="00F9448C"/>
    <w:rsid w:val="00F94984"/>
    <w:rsid w:val="00F94D65"/>
    <w:rsid w:val="00F94D6E"/>
    <w:rsid w:val="00F954EC"/>
    <w:rsid w:val="00F958D8"/>
    <w:rsid w:val="00F96B79"/>
    <w:rsid w:val="00F96C8F"/>
    <w:rsid w:val="00F9703A"/>
    <w:rsid w:val="00F971F0"/>
    <w:rsid w:val="00F97204"/>
    <w:rsid w:val="00F97DBE"/>
    <w:rsid w:val="00FA0097"/>
    <w:rsid w:val="00FA00E5"/>
    <w:rsid w:val="00FA02CF"/>
    <w:rsid w:val="00FA097F"/>
    <w:rsid w:val="00FA0F4B"/>
    <w:rsid w:val="00FA0F58"/>
    <w:rsid w:val="00FA13BA"/>
    <w:rsid w:val="00FA1B2C"/>
    <w:rsid w:val="00FA1E1C"/>
    <w:rsid w:val="00FA1E39"/>
    <w:rsid w:val="00FA1FEC"/>
    <w:rsid w:val="00FA215A"/>
    <w:rsid w:val="00FA2B5B"/>
    <w:rsid w:val="00FA2C52"/>
    <w:rsid w:val="00FA2C80"/>
    <w:rsid w:val="00FA2F41"/>
    <w:rsid w:val="00FA30B4"/>
    <w:rsid w:val="00FA30E5"/>
    <w:rsid w:val="00FA31AB"/>
    <w:rsid w:val="00FA345D"/>
    <w:rsid w:val="00FA348F"/>
    <w:rsid w:val="00FA3795"/>
    <w:rsid w:val="00FA383D"/>
    <w:rsid w:val="00FA388A"/>
    <w:rsid w:val="00FA3EB0"/>
    <w:rsid w:val="00FA41F4"/>
    <w:rsid w:val="00FA431F"/>
    <w:rsid w:val="00FA4651"/>
    <w:rsid w:val="00FA46F9"/>
    <w:rsid w:val="00FA4C9C"/>
    <w:rsid w:val="00FA4E6C"/>
    <w:rsid w:val="00FA4E9A"/>
    <w:rsid w:val="00FA51B5"/>
    <w:rsid w:val="00FA51E9"/>
    <w:rsid w:val="00FA5430"/>
    <w:rsid w:val="00FA589C"/>
    <w:rsid w:val="00FA66B0"/>
    <w:rsid w:val="00FA6AA8"/>
    <w:rsid w:val="00FA7131"/>
    <w:rsid w:val="00FA728E"/>
    <w:rsid w:val="00FA7B82"/>
    <w:rsid w:val="00FA7CC1"/>
    <w:rsid w:val="00FA7D4A"/>
    <w:rsid w:val="00FA7F6B"/>
    <w:rsid w:val="00FB058C"/>
    <w:rsid w:val="00FB0D9B"/>
    <w:rsid w:val="00FB110F"/>
    <w:rsid w:val="00FB1183"/>
    <w:rsid w:val="00FB11F6"/>
    <w:rsid w:val="00FB1AF7"/>
    <w:rsid w:val="00FB1B66"/>
    <w:rsid w:val="00FB20E0"/>
    <w:rsid w:val="00FB2147"/>
    <w:rsid w:val="00FB21BA"/>
    <w:rsid w:val="00FB25E9"/>
    <w:rsid w:val="00FB2769"/>
    <w:rsid w:val="00FB2B0A"/>
    <w:rsid w:val="00FB300A"/>
    <w:rsid w:val="00FB319B"/>
    <w:rsid w:val="00FB3205"/>
    <w:rsid w:val="00FB3687"/>
    <w:rsid w:val="00FB39D4"/>
    <w:rsid w:val="00FB3BAD"/>
    <w:rsid w:val="00FB3D9A"/>
    <w:rsid w:val="00FB3E04"/>
    <w:rsid w:val="00FB3FE7"/>
    <w:rsid w:val="00FB4218"/>
    <w:rsid w:val="00FB4235"/>
    <w:rsid w:val="00FB4276"/>
    <w:rsid w:val="00FB42DF"/>
    <w:rsid w:val="00FB49E6"/>
    <w:rsid w:val="00FB4BE4"/>
    <w:rsid w:val="00FB4D9C"/>
    <w:rsid w:val="00FB5401"/>
    <w:rsid w:val="00FB60E9"/>
    <w:rsid w:val="00FB6348"/>
    <w:rsid w:val="00FB646F"/>
    <w:rsid w:val="00FB715D"/>
    <w:rsid w:val="00FB71A8"/>
    <w:rsid w:val="00FB71C4"/>
    <w:rsid w:val="00FB74E8"/>
    <w:rsid w:val="00FB7C96"/>
    <w:rsid w:val="00FC0083"/>
    <w:rsid w:val="00FC0110"/>
    <w:rsid w:val="00FC047F"/>
    <w:rsid w:val="00FC0AC4"/>
    <w:rsid w:val="00FC0BBB"/>
    <w:rsid w:val="00FC0D3E"/>
    <w:rsid w:val="00FC0E8C"/>
    <w:rsid w:val="00FC1106"/>
    <w:rsid w:val="00FC11E4"/>
    <w:rsid w:val="00FC15AD"/>
    <w:rsid w:val="00FC1639"/>
    <w:rsid w:val="00FC181D"/>
    <w:rsid w:val="00FC1E86"/>
    <w:rsid w:val="00FC1F95"/>
    <w:rsid w:val="00FC2CC9"/>
    <w:rsid w:val="00FC2FC5"/>
    <w:rsid w:val="00FC3020"/>
    <w:rsid w:val="00FC3385"/>
    <w:rsid w:val="00FC361F"/>
    <w:rsid w:val="00FC40AB"/>
    <w:rsid w:val="00FC41B9"/>
    <w:rsid w:val="00FC4A06"/>
    <w:rsid w:val="00FC4C33"/>
    <w:rsid w:val="00FC4C80"/>
    <w:rsid w:val="00FC4CC8"/>
    <w:rsid w:val="00FC4F6A"/>
    <w:rsid w:val="00FC4FE1"/>
    <w:rsid w:val="00FC512B"/>
    <w:rsid w:val="00FC525E"/>
    <w:rsid w:val="00FC53C6"/>
    <w:rsid w:val="00FC5733"/>
    <w:rsid w:val="00FC5B54"/>
    <w:rsid w:val="00FC5DEE"/>
    <w:rsid w:val="00FC5EFF"/>
    <w:rsid w:val="00FC64D4"/>
    <w:rsid w:val="00FC6A7C"/>
    <w:rsid w:val="00FC70DD"/>
    <w:rsid w:val="00FC7111"/>
    <w:rsid w:val="00FC73F2"/>
    <w:rsid w:val="00FC750B"/>
    <w:rsid w:val="00FC7947"/>
    <w:rsid w:val="00FC7DAF"/>
    <w:rsid w:val="00FD0016"/>
    <w:rsid w:val="00FD0121"/>
    <w:rsid w:val="00FD02B6"/>
    <w:rsid w:val="00FD02CD"/>
    <w:rsid w:val="00FD0378"/>
    <w:rsid w:val="00FD0A3D"/>
    <w:rsid w:val="00FD0B7C"/>
    <w:rsid w:val="00FD0D1A"/>
    <w:rsid w:val="00FD0EC2"/>
    <w:rsid w:val="00FD110C"/>
    <w:rsid w:val="00FD1114"/>
    <w:rsid w:val="00FD11D0"/>
    <w:rsid w:val="00FD1C81"/>
    <w:rsid w:val="00FD1CE5"/>
    <w:rsid w:val="00FD20E5"/>
    <w:rsid w:val="00FD26E9"/>
    <w:rsid w:val="00FD2A6A"/>
    <w:rsid w:val="00FD2AFC"/>
    <w:rsid w:val="00FD2E7C"/>
    <w:rsid w:val="00FD2F02"/>
    <w:rsid w:val="00FD334B"/>
    <w:rsid w:val="00FD35A4"/>
    <w:rsid w:val="00FD36D9"/>
    <w:rsid w:val="00FD3DEC"/>
    <w:rsid w:val="00FD3F82"/>
    <w:rsid w:val="00FD4817"/>
    <w:rsid w:val="00FD4E18"/>
    <w:rsid w:val="00FD51D5"/>
    <w:rsid w:val="00FD5874"/>
    <w:rsid w:val="00FD5D38"/>
    <w:rsid w:val="00FD5D81"/>
    <w:rsid w:val="00FD6545"/>
    <w:rsid w:val="00FD66FF"/>
    <w:rsid w:val="00FD6A7A"/>
    <w:rsid w:val="00FD7184"/>
    <w:rsid w:val="00FD73D7"/>
    <w:rsid w:val="00FD73E8"/>
    <w:rsid w:val="00FD741C"/>
    <w:rsid w:val="00FD7ABE"/>
    <w:rsid w:val="00FD7AD4"/>
    <w:rsid w:val="00FD7C07"/>
    <w:rsid w:val="00FD7D6A"/>
    <w:rsid w:val="00FD7D99"/>
    <w:rsid w:val="00FD7DA0"/>
    <w:rsid w:val="00FD7FAD"/>
    <w:rsid w:val="00FD7FCA"/>
    <w:rsid w:val="00FE0675"/>
    <w:rsid w:val="00FE07B0"/>
    <w:rsid w:val="00FE0979"/>
    <w:rsid w:val="00FE0FF2"/>
    <w:rsid w:val="00FE116E"/>
    <w:rsid w:val="00FE12F1"/>
    <w:rsid w:val="00FE13A5"/>
    <w:rsid w:val="00FE15D4"/>
    <w:rsid w:val="00FE16F7"/>
    <w:rsid w:val="00FE1780"/>
    <w:rsid w:val="00FE17B6"/>
    <w:rsid w:val="00FE17F8"/>
    <w:rsid w:val="00FE1BA2"/>
    <w:rsid w:val="00FE1F44"/>
    <w:rsid w:val="00FE2009"/>
    <w:rsid w:val="00FE215E"/>
    <w:rsid w:val="00FE25CB"/>
    <w:rsid w:val="00FE2879"/>
    <w:rsid w:val="00FE31C3"/>
    <w:rsid w:val="00FE350B"/>
    <w:rsid w:val="00FE3631"/>
    <w:rsid w:val="00FE364F"/>
    <w:rsid w:val="00FE3C9F"/>
    <w:rsid w:val="00FE4020"/>
    <w:rsid w:val="00FE40CF"/>
    <w:rsid w:val="00FE43F8"/>
    <w:rsid w:val="00FE445B"/>
    <w:rsid w:val="00FE4753"/>
    <w:rsid w:val="00FE4B35"/>
    <w:rsid w:val="00FE4C64"/>
    <w:rsid w:val="00FE4F3C"/>
    <w:rsid w:val="00FE4F84"/>
    <w:rsid w:val="00FE58C2"/>
    <w:rsid w:val="00FE5B48"/>
    <w:rsid w:val="00FE5C57"/>
    <w:rsid w:val="00FE6058"/>
    <w:rsid w:val="00FE610F"/>
    <w:rsid w:val="00FE61DC"/>
    <w:rsid w:val="00FE6244"/>
    <w:rsid w:val="00FE637F"/>
    <w:rsid w:val="00FE640C"/>
    <w:rsid w:val="00FE6496"/>
    <w:rsid w:val="00FE68EA"/>
    <w:rsid w:val="00FE69B1"/>
    <w:rsid w:val="00FE6A4D"/>
    <w:rsid w:val="00FE6F6E"/>
    <w:rsid w:val="00FE73E9"/>
    <w:rsid w:val="00FE7A64"/>
    <w:rsid w:val="00FE7F18"/>
    <w:rsid w:val="00FF0050"/>
    <w:rsid w:val="00FF0154"/>
    <w:rsid w:val="00FF0264"/>
    <w:rsid w:val="00FF05A4"/>
    <w:rsid w:val="00FF069D"/>
    <w:rsid w:val="00FF06FE"/>
    <w:rsid w:val="00FF0801"/>
    <w:rsid w:val="00FF094C"/>
    <w:rsid w:val="00FF0A99"/>
    <w:rsid w:val="00FF0C19"/>
    <w:rsid w:val="00FF1333"/>
    <w:rsid w:val="00FF1335"/>
    <w:rsid w:val="00FF145A"/>
    <w:rsid w:val="00FF1602"/>
    <w:rsid w:val="00FF17A9"/>
    <w:rsid w:val="00FF1E5C"/>
    <w:rsid w:val="00FF1FF1"/>
    <w:rsid w:val="00FF250A"/>
    <w:rsid w:val="00FF256F"/>
    <w:rsid w:val="00FF2FF4"/>
    <w:rsid w:val="00FF30CC"/>
    <w:rsid w:val="00FF34BA"/>
    <w:rsid w:val="00FF3D3B"/>
    <w:rsid w:val="00FF41C6"/>
    <w:rsid w:val="00FF43A5"/>
    <w:rsid w:val="00FF45F7"/>
    <w:rsid w:val="00FF46E6"/>
    <w:rsid w:val="00FF479F"/>
    <w:rsid w:val="00FF48B6"/>
    <w:rsid w:val="00FF498F"/>
    <w:rsid w:val="00FF4B32"/>
    <w:rsid w:val="00FF4B9D"/>
    <w:rsid w:val="00FF4EC8"/>
    <w:rsid w:val="00FF5164"/>
    <w:rsid w:val="00FF535D"/>
    <w:rsid w:val="00FF579E"/>
    <w:rsid w:val="00FF6187"/>
    <w:rsid w:val="00FF65A1"/>
    <w:rsid w:val="00FF66A5"/>
    <w:rsid w:val="00FF66DE"/>
    <w:rsid w:val="00FF6BD5"/>
    <w:rsid w:val="00FF6EE4"/>
    <w:rsid w:val="00FF6EE6"/>
    <w:rsid w:val="00FF7558"/>
    <w:rsid w:val="00FF759D"/>
    <w:rsid w:val="00FF7736"/>
    <w:rsid w:val="00FF77B2"/>
    <w:rsid w:val="00FF7A63"/>
    <w:rsid w:val="00FF7BBC"/>
    <w:rsid w:val="00FF7CAE"/>
    <w:rsid w:val="00FF7E1B"/>
    <w:rsid w:val="0128F094"/>
    <w:rsid w:val="015165AD"/>
    <w:rsid w:val="01626EFC"/>
    <w:rsid w:val="0163541D"/>
    <w:rsid w:val="017FA71C"/>
    <w:rsid w:val="01A53A22"/>
    <w:rsid w:val="01B5B241"/>
    <w:rsid w:val="01F2CC7A"/>
    <w:rsid w:val="01FF3FDB"/>
    <w:rsid w:val="0203F139"/>
    <w:rsid w:val="02220646"/>
    <w:rsid w:val="026E3039"/>
    <w:rsid w:val="027F535C"/>
    <w:rsid w:val="02A9306C"/>
    <w:rsid w:val="02AE0EA2"/>
    <w:rsid w:val="02BDAAB1"/>
    <w:rsid w:val="02CDDE86"/>
    <w:rsid w:val="02D4C24F"/>
    <w:rsid w:val="02D98674"/>
    <w:rsid w:val="02E41445"/>
    <w:rsid w:val="02F52C38"/>
    <w:rsid w:val="0310C3F9"/>
    <w:rsid w:val="0337FE1B"/>
    <w:rsid w:val="033B461B"/>
    <w:rsid w:val="034780F0"/>
    <w:rsid w:val="03789612"/>
    <w:rsid w:val="03798F0D"/>
    <w:rsid w:val="037D4AA5"/>
    <w:rsid w:val="038401C8"/>
    <w:rsid w:val="038CE71E"/>
    <w:rsid w:val="0393F3B3"/>
    <w:rsid w:val="03AE1DE4"/>
    <w:rsid w:val="03C9A730"/>
    <w:rsid w:val="03CD9369"/>
    <w:rsid w:val="03D292B1"/>
    <w:rsid w:val="03E510BA"/>
    <w:rsid w:val="03EBB5CE"/>
    <w:rsid w:val="040F6FAB"/>
    <w:rsid w:val="042BC0BD"/>
    <w:rsid w:val="045EA441"/>
    <w:rsid w:val="04652EDC"/>
    <w:rsid w:val="0482F516"/>
    <w:rsid w:val="04E637A6"/>
    <w:rsid w:val="04E7C819"/>
    <w:rsid w:val="04E9BD03"/>
    <w:rsid w:val="04F23A6A"/>
    <w:rsid w:val="051F41B2"/>
    <w:rsid w:val="0534F313"/>
    <w:rsid w:val="05374D8A"/>
    <w:rsid w:val="05455B9F"/>
    <w:rsid w:val="05533D8E"/>
    <w:rsid w:val="057744AF"/>
    <w:rsid w:val="057F97CA"/>
    <w:rsid w:val="0583E295"/>
    <w:rsid w:val="05973414"/>
    <w:rsid w:val="05A179FE"/>
    <w:rsid w:val="05A22AD5"/>
    <w:rsid w:val="05BF0C78"/>
    <w:rsid w:val="05F47600"/>
    <w:rsid w:val="05F5C8F5"/>
    <w:rsid w:val="05F93CEF"/>
    <w:rsid w:val="061FFB08"/>
    <w:rsid w:val="0625EF35"/>
    <w:rsid w:val="063A1C65"/>
    <w:rsid w:val="066D3716"/>
    <w:rsid w:val="0674F943"/>
    <w:rsid w:val="06887286"/>
    <w:rsid w:val="06EB5A9A"/>
    <w:rsid w:val="074169AE"/>
    <w:rsid w:val="0746D68C"/>
    <w:rsid w:val="075D841A"/>
    <w:rsid w:val="076FA3EC"/>
    <w:rsid w:val="078DF9D2"/>
    <w:rsid w:val="07915871"/>
    <w:rsid w:val="07ACF1CE"/>
    <w:rsid w:val="07C3461F"/>
    <w:rsid w:val="07C46131"/>
    <w:rsid w:val="07C6054F"/>
    <w:rsid w:val="07D6ACD4"/>
    <w:rsid w:val="07D71F85"/>
    <w:rsid w:val="0806C0C1"/>
    <w:rsid w:val="08272E9A"/>
    <w:rsid w:val="08371155"/>
    <w:rsid w:val="084684E7"/>
    <w:rsid w:val="084D1B14"/>
    <w:rsid w:val="08512BEC"/>
    <w:rsid w:val="08619765"/>
    <w:rsid w:val="08752C31"/>
    <w:rsid w:val="087B90F0"/>
    <w:rsid w:val="08C58AD7"/>
    <w:rsid w:val="08ECC261"/>
    <w:rsid w:val="094BA750"/>
    <w:rsid w:val="09630302"/>
    <w:rsid w:val="09630E47"/>
    <w:rsid w:val="096DDC55"/>
    <w:rsid w:val="09705814"/>
    <w:rsid w:val="0977F708"/>
    <w:rsid w:val="097B3DC1"/>
    <w:rsid w:val="097C4DD4"/>
    <w:rsid w:val="097DF981"/>
    <w:rsid w:val="098686FA"/>
    <w:rsid w:val="099B72FB"/>
    <w:rsid w:val="09AE27F7"/>
    <w:rsid w:val="09C2A53A"/>
    <w:rsid w:val="0A064C27"/>
    <w:rsid w:val="0A335D7B"/>
    <w:rsid w:val="0A6D5BD7"/>
    <w:rsid w:val="0A7320BB"/>
    <w:rsid w:val="0A7DFD45"/>
    <w:rsid w:val="0AB4125A"/>
    <w:rsid w:val="0AB50FC3"/>
    <w:rsid w:val="0AB663CB"/>
    <w:rsid w:val="0AC0E698"/>
    <w:rsid w:val="0ADC9384"/>
    <w:rsid w:val="0B028D83"/>
    <w:rsid w:val="0B0DF688"/>
    <w:rsid w:val="0B25C07D"/>
    <w:rsid w:val="0B32AED5"/>
    <w:rsid w:val="0B38D91E"/>
    <w:rsid w:val="0B58DAC8"/>
    <w:rsid w:val="0B7FD37A"/>
    <w:rsid w:val="0B8ED279"/>
    <w:rsid w:val="0BA03B3D"/>
    <w:rsid w:val="0BA09B93"/>
    <w:rsid w:val="0BA9B963"/>
    <w:rsid w:val="0BFB679D"/>
    <w:rsid w:val="0BFC7159"/>
    <w:rsid w:val="0C0D9D71"/>
    <w:rsid w:val="0C2B3838"/>
    <w:rsid w:val="0C38331F"/>
    <w:rsid w:val="0C3862C9"/>
    <w:rsid w:val="0C3D027E"/>
    <w:rsid w:val="0C40286E"/>
    <w:rsid w:val="0C408B14"/>
    <w:rsid w:val="0C40CB21"/>
    <w:rsid w:val="0C4F7BA3"/>
    <w:rsid w:val="0C5029E8"/>
    <w:rsid w:val="0C57AFFA"/>
    <w:rsid w:val="0C866A9B"/>
    <w:rsid w:val="0C973EB7"/>
    <w:rsid w:val="0C98ED5B"/>
    <w:rsid w:val="0CD13273"/>
    <w:rsid w:val="0CDAD5F9"/>
    <w:rsid w:val="0D07DD7D"/>
    <w:rsid w:val="0D0845B4"/>
    <w:rsid w:val="0D1D03FD"/>
    <w:rsid w:val="0D1D4302"/>
    <w:rsid w:val="0D29A464"/>
    <w:rsid w:val="0D724008"/>
    <w:rsid w:val="0D947713"/>
    <w:rsid w:val="0D9D2D5F"/>
    <w:rsid w:val="0D9F4F2C"/>
    <w:rsid w:val="0DA8BA6E"/>
    <w:rsid w:val="0DBBD3B7"/>
    <w:rsid w:val="0DC1638F"/>
    <w:rsid w:val="0DD0826D"/>
    <w:rsid w:val="0DDA0211"/>
    <w:rsid w:val="0DF79721"/>
    <w:rsid w:val="0E0682E9"/>
    <w:rsid w:val="0E12EDBE"/>
    <w:rsid w:val="0E4F8FAC"/>
    <w:rsid w:val="0E717C56"/>
    <w:rsid w:val="0E725B3E"/>
    <w:rsid w:val="0EA1823A"/>
    <w:rsid w:val="0EAE2FB5"/>
    <w:rsid w:val="0EC92C7B"/>
    <w:rsid w:val="0ED229B5"/>
    <w:rsid w:val="0EDDD17A"/>
    <w:rsid w:val="0EFD9647"/>
    <w:rsid w:val="0F0AE104"/>
    <w:rsid w:val="0F1285CE"/>
    <w:rsid w:val="0F2009B3"/>
    <w:rsid w:val="0F438506"/>
    <w:rsid w:val="0F65B3AF"/>
    <w:rsid w:val="0F72C612"/>
    <w:rsid w:val="0F83B552"/>
    <w:rsid w:val="0F88570B"/>
    <w:rsid w:val="0FB4BDC4"/>
    <w:rsid w:val="0FBCD9E7"/>
    <w:rsid w:val="10160894"/>
    <w:rsid w:val="102ABDCE"/>
    <w:rsid w:val="102DF406"/>
    <w:rsid w:val="1037C896"/>
    <w:rsid w:val="105583CA"/>
    <w:rsid w:val="10728ADC"/>
    <w:rsid w:val="1077EB77"/>
    <w:rsid w:val="107B7D7F"/>
    <w:rsid w:val="109809CE"/>
    <w:rsid w:val="10A1094C"/>
    <w:rsid w:val="10AB7F98"/>
    <w:rsid w:val="10BA2659"/>
    <w:rsid w:val="10DF6B41"/>
    <w:rsid w:val="10F10195"/>
    <w:rsid w:val="1133779C"/>
    <w:rsid w:val="11375286"/>
    <w:rsid w:val="113F2595"/>
    <w:rsid w:val="11495BAA"/>
    <w:rsid w:val="1150EC80"/>
    <w:rsid w:val="115DE213"/>
    <w:rsid w:val="1164DDEF"/>
    <w:rsid w:val="116BE75C"/>
    <w:rsid w:val="11790759"/>
    <w:rsid w:val="11C2E1BD"/>
    <w:rsid w:val="11DB7AC9"/>
    <w:rsid w:val="11F04184"/>
    <w:rsid w:val="1238FC92"/>
    <w:rsid w:val="1256548A"/>
    <w:rsid w:val="1286853B"/>
    <w:rsid w:val="129601BE"/>
    <w:rsid w:val="12968684"/>
    <w:rsid w:val="12A9C4C4"/>
    <w:rsid w:val="12B84ACD"/>
    <w:rsid w:val="12D71FA6"/>
    <w:rsid w:val="12ECC002"/>
    <w:rsid w:val="12F000F8"/>
    <w:rsid w:val="13099143"/>
    <w:rsid w:val="130A0637"/>
    <w:rsid w:val="13125847"/>
    <w:rsid w:val="1326137D"/>
    <w:rsid w:val="132A8506"/>
    <w:rsid w:val="132CB944"/>
    <w:rsid w:val="13426A8F"/>
    <w:rsid w:val="1342A39F"/>
    <w:rsid w:val="13536D96"/>
    <w:rsid w:val="1356CEF2"/>
    <w:rsid w:val="1359739E"/>
    <w:rsid w:val="13685515"/>
    <w:rsid w:val="13823EE3"/>
    <w:rsid w:val="138B8DAE"/>
    <w:rsid w:val="13A95BB0"/>
    <w:rsid w:val="13AB688F"/>
    <w:rsid w:val="13AB84C3"/>
    <w:rsid w:val="13B5E566"/>
    <w:rsid w:val="13B81503"/>
    <w:rsid w:val="13B91230"/>
    <w:rsid w:val="13C1DD0A"/>
    <w:rsid w:val="13CEC9DB"/>
    <w:rsid w:val="13D62F1E"/>
    <w:rsid w:val="13D86C3C"/>
    <w:rsid w:val="13EF511B"/>
    <w:rsid w:val="13F4895F"/>
    <w:rsid w:val="1426B050"/>
    <w:rsid w:val="142F6B00"/>
    <w:rsid w:val="1433C83D"/>
    <w:rsid w:val="144EE276"/>
    <w:rsid w:val="14636660"/>
    <w:rsid w:val="14790629"/>
    <w:rsid w:val="148442C1"/>
    <w:rsid w:val="149D6C34"/>
    <w:rsid w:val="14A7D6DC"/>
    <w:rsid w:val="14AAB308"/>
    <w:rsid w:val="14E33635"/>
    <w:rsid w:val="150A849A"/>
    <w:rsid w:val="150F2DAA"/>
    <w:rsid w:val="1518B26F"/>
    <w:rsid w:val="154D22B0"/>
    <w:rsid w:val="15670C56"/>
    <w:rsid w:val="156AAD5E"/>
    <w:rsid w:val="1585A41A"/>
    <w:rsid w:val="15881902"/>
    <w:rsid w:val="15A17093"/>
    <w:rsid w:val="15B4F294"/>
    <w:rsid w:val="15F0ADB8"/>
    <w:rsid w:val="15F27E9A"/>
    <w:rsid w:val="15F7D599"/>
    <w:rsid w:val="16141EF9"/>
    <w:rsid w:val="16151D94"/>
    <w:rsid w:val="161C3BD7"/>
    <w:rsid w:val="1645BC3E"/>
    <w:rsid w:val="164B647A"/>
    <w:rsid w:val="166666AD"/>
    <w:rsid w:val="168492C9"/>
    <w:rsid w:val="16A3C95F"/>
    <w:rsid w:val="16B18611"/>
    <w:rsid w:val="16B93283"/>
    <w:rsid w:val="16BD8115"/>
    <w:rsid w:val="16CBE037"/>
    <w:rsid w:val="16F3BA0A"/>
    <w:rsid w:val="17010821"/>
    <w:rsid w:val="17079952"/>
    <w:rsid w:val="172643C7"/>
    <w:rsid w:val="1728311C"/>
    <w:rsid w:val="1737FDF0"/>
    <w:rsid w:val="17458858"/>
    <w:rsid w:val="1756898B"/>
    <w:rsid w:val="175AE153"/>
    <w:rsid w:val="17723B44"/>
    <w:rsid w:val="178E32BB"/>
    <w:rsid w:val="178E72A4"/>
    <w:rsid w:val="17A9D6DD"/>
    <w:rsid w:val="17B6231D"/>
    <w:rsid w:val="17B62FCD"/>
    <w:rsid w:val="17B8F24A"/>
    <w:rsid w:val="17C01456"/>
    <w:rsid w:val="17CCE729"/>
    <w:rsid w:val="17D683C4"/>
    <w:rsid w:val="17E6511A"/>
    <w:rsid w:val="17F27405"/>
    <w:rsid w:val="181229FA"/>
    <w:rsid w:val="1822A257"/>
    <w:rsid w:val="182725E1"/>
    <w:rsid w:val="18273B56"/>
    <w:rsid w:val="183EEC1D"/>
    <w:rsid w:val="184B77C2"/>
    <w:rsid w:val="1855B006"/>
    <w:rsid w:val="1866263E"/>
    <w:rsid w:val="1870CA0B"/>
    <w:rsid w:val="1898F719"/>
    <w:rsid w:val="189BF3E0"/>
    <w:rsid w:val="18AC90B9"/>
    <w:rsid w:val="18AD97E8"/>
    <w:rsid w:val="18B33A54"/>
    <w:rsid w:val="18C615F8"/>
    <w:rsid w:val="18C94C15"/>
    <w:rsid w:val="18CD4158"/>
    <w:rsid w:val="18D6D47D"/>
    <w:rsid w:val="18F3A50A"/>
    <w:rsid w:val="18F423C3"/>
    <w:rsid w:val="18FBB719"/>
    <w:rsid w:val="19026DA1"/>
    <w:rsid w:val="19036D71"/>
    <w:rsid w:val="190C5283"/>
    <w:rsid w:val="19157186"/>
    <w:rsid w:val="19260D21"/>
    <w:rsid w:val="1936860D"/>
    <w:rsid w:val="193A2C25"/>
    <w:rsid w:val="1951E5E0"/>
    <w:rsid w:val="19526888"/>
    <w:rsid w:val="19716EAB"/>
    <w:rsid w:val="19726C94"/>
    <w:rsid w:val="19755899"/>
    <w:rsid w:val="19787730"/>
    <w:rsid w:val="1978F304"/>
    <w:rsid w:val="197DCF48"/>
    <w:rsid w:val="19B6FBDA"/>
    <w:rsid w:val="19BF322E"/>
    <w:rsid w:val="19EA3F8F"/>
    <w:rsid w:val="19ED4A3B"/>
    <w:rsid w:val="19F07E46"/>
    <w:rsid w:val="19FD0B19"/>
    <w:rsid w:val="1A2E2624"/>
    <w:rsid w:val="1A36AD94"/>
    <w:rsid w:val="1A601041"/>
    <w:rsid w:val="1A60A320"/>
    <w:rsid w:val="1A8F41EE"/>
    <w:rsid w:val="1A9CE71A"/>
    <w:rsid w:val="1AB8729B"/>
    <w:rsid w:val="1ABF9521"/>
    <w:rsid w:val="1AC3AC09"/>
    <w:rsid w:val="1ACF05BD"/>
    <w:rsid w:val="1AD0DEF4"/>
    <w:rsid w:val="1AD7F24F"/>
    <w:rsid w:val="1AEB618F"/>
    <w:rsid w:val="1AF17893"/>
    <w:rsid w:val="1B103273"/>
    <w:rsid w:val="1B3A24F3"/>
    <w:rsid w:val="1B45DB1C"/>
    <w:rsid w:val="1B5018B6"/>
    <w:rsid w:val="1B680EDF"/>
    <w:rsid w:val="1B68F02B"/>
    <w:rsid w:val="1B6D2D67"/>
    <w:rsid w:val="1B8D792B"/>
    <w:rsid w:val="1B97D3C8"/>
    <w:rsid w:val="1B9AA533"/>
    <w:rsid w:val="1BAEA997"/>
    <w:rsid w:val="1BAEF11E"/>
    <w:rsid w:val="1BB16DFD"/>
    <w:rsid w:val="1BBB9219"/>
    <w:rsid w:val="1BBC2961"/>
    <w:rsid w:val="1BC3A8F4"/>
    <w:rsid w:val="1BE7CD94"/>
    <w:rsid w:val="1BF36197"/>
    <w:rsid w:val="1C03AB98"/>
    <w:rsid w:val="1C087B44"/>
    <w:rsid w:val="1C28CE4F"/>
    <w:rsid w:val="1C35782A"/>
    <w:rsid w:val="1C55397D"/>
    <w:rsid w:val="1C8665F8"/>
    <w:rsid w:val="1CE0E0FA"/>
    <w:rsid w:val="1D0B1D7F"/>
    <w:rsid w:val="1D0CBED3"/>
    <w:rsid w:val="1D1FD4C8"/>
    <w:rsid w:val="1D2D39DE"/>
    <w:rsid w:val="1D4C6D90"/>
    <w:rsid w:val="1D580DB9"/>
    <w:rsid w:val="1D5F2D86"/>
    <w:rsid w:val="1D6B002A"/>
    <w:rsid w:val="1D6D14DD"/>
    <w:rsid w:val="1D7EACE4"/>
    <w:rsid w:val="1D93D673"/>
    <w:rsid w:val="1D9529C3"/>
    <w:rsid w:val="1DC5A027"/>
    <w:rsid w:val="1DC8C066"/>
    <w:rsid w:val="1DE7475D"/>
    <w:rsid w:val="1DE87633"/>
    <w:rsid w:val="1DEB4E2D"/>
    <w:rsid w:val="1E00647A"/>
    <w:rsid w:val="1E56F810"/>
    <w:rsid w:val="1E5F86A7"/>
    <w:rsid w:val="1E7A073B"/>
    <w:rsid w:val="1E858C19"/>
    <w:rsid w:val="1E8591BA"/>
    <w:rsid w:val="1E9CC805"/>
    <w:rsid w:val="1EB40FA3"/>
    <w:rsid w:val="1EB9CDC5"/>
    <w:rsid w:val="1EC47959"/>
    <w:rsid w:val="1F12BA74"/>
    <w:rsid w:val="1F15075A"/>
    <w:rsid w:val="1F15C288"/>
    <w:rsid w:val="1F177A8D"/>
    <w:rsid w:val="1F25B33A"/>
    <w:rsid w:val="1F3DCD37"/>
    <w:rsid w:val="1F4F8C8F"/>
    <w:rsid w:val="1F55F506"/>
    <w:rsid w:val="1F903A96"/>
    <w:rsid w:val="1F920103"/>
    <w:rsid w:val="1F96C01C"/>
    <w:rsid w:val="1FA02A7C"/>
    <w:rsid w:val="1FA955B2"/>
    <w:rsid w:val="1FB157CF"/>
    <w:rsid w:val="1FB1C275"/>
    <w:rsid w:val="1FB21DC1"/>
    <w:rsid w:val="1FBC441C"/>
    <w:rsid w:val="1FE3871F"/>
    <w:rsid w:val="1FE54F30"/>
    <w:rsid w:val="1FECDE58"/>
    <w:rsid w:val="1FED95D6"/>
    <w:rsid w:val="1FEDEB5C"/>
    <w:rsid w:val="20047851"/>
    <w:rsid w:val="20066B87"/>
    <w:rsid w:val="200ADE4D"/>
    <w:rsid w:val="201B0F13"/>
    <w:rsid w:val="2021D943"/>
    <w:rsid w:val="2024C276"/>
    <w:rsid w:val="20310714"/>
    <w:rsid w:val="203C828B"/>
    <w:rsid w:val="204D46D5"/>
    <w:rsid w:val="2058648A"/>
    <w:rsid w:val="2062D346"/>
    <w:rsid w:val="206F1FE2"/>
    <w:rsid w:val="209A5D20"/>
    <w:rsid w:val="209EAAF9"/>
    <w:rsid w:val="20A2CE70"/>
    <w:rsid w:val="20D4C4AF"/>
    <w:rsid w:val="20EA3798"/>
    <w:rsid w:val="20EB6F8E"/>
    <w:rsid w:val="2106BA87"/>
    <w:rsid w:val="21233AE0"/>
    <w:rsid w:val="21248192"/>
    <w:rsid w:val="213145C8"/>
    <w:rsid w:val="21360F5D"/>
    <w:rsid w:val="214770DD"/>
    <w:rsid w:val="214FCA66"/>
    <w:rsid w:val="2151103D"/>
    <w:rsid w:val="21579A4C"/>
    <w:rsid w:val="215CF625"/>
    <w:rsid w:val="21895F27"/>
    <w:rsid w:val="219F9EE1"/>
    <w:rsid w:val="219FF090"/>
    <w:rsid w:val="21A4293B"/>
    <w:rsid w:val="21CC0D1B"/>
    <w:rsid w:val="22126B61"/>
    <w:rsid w:val="2232E13B"/>
    <w:rsid w:val="223946B9"/>
    <w:rsid w:val="2256767A"/>
    <w:rsid w:val="22630B7E"/>
    <w:rsid w:val="229D06F5"/>
    <w:rsid w:val="22B14D4A"/>
    <w:rsid w:val="22C804C3"/>
    <w:rsid w:val="22D800EC"/>
    <w:rsid w:val="2326FDEA"/>
    <w:rsid w:val="232E96B4"/>
    <w:rsid w:val="2342A1E7"/>
    <w:rsid w:val="2392B54D"/>
    <w:rsid w:val="23AC9C38"/>
    <w:rsid w:val="23DC35FE"/>
    <w:rsid w:val="23F6CE70"/>
    <w:rsid w:val="23F6D08E"/>
    <w:rsid w:val="23FE310B"/>
    <w:rsid w:val="24030FFB"/>
    <w:rsid w:val="2403126D"/>
    <w:rsid w:val="240BDCA7"/>
    <w:rsid w:val="241A62D8"/>
    <w:rsid w:val="243813C2"/>
    <w:rsid w:val="244AAFC1"/>
    <w:rsid w:val="244B1EA3"/>
    <w:rsid w:val="24536D53"/>
    <w:rsid w:val="2455F6EC"/>
    <w:rsid w:val="2463A577"/>
    <w:rsid w:val="24665F54"/>
    <w:rsid w:val="247D7C06"/>
    <w:rsid w:val="247EC533"/>
    <w:rsid w:val="2484BF9D"/>
    <w:rsid w:val="2490A6CF"/>
    <w:rsid w:val="249B6F2D"/>
    <w:rsid w:val="24B0733E"/>
    <w:rsid w:val="24D50273"/>
    <w:rsid w:val="24F85895"/>
    <w:rsid w:val="24F8ED23"/>
    <w:rsid w:val="24F9360C"/>
    <w:rsid w:val="24FA216C"/>
    <w:rsid w:val="24FBFC94"/>
    <w:rsid w:val="251B99E4"/>
    <w:rsid w:val="2521C3E8"/>
    <w:rsid w:val="2527DAF7"/>
    <w:rsid w:val="25345BC1"/>
    <w:rsid w:val="253C03CC"/>
    <w:rsid w:val="253E0E7A"/>
    <w:rsid w:val="255CBAD0"/>
    <w:rsid w:val="255FF1AF"/>
    <w:rsid w:val="256C53E0"/>
    <w:rsid w:val="257DE561"/>
    <w:rsid w:val="257F403D"/>
    <w:rsid w:val="25807478"/>
    <w:rsid w:val="25859172"/>
    <w:rsid w:val="2593043A"/>
    <w:rsid w:val="25979DA6"/>
    <w:rsid w:val="259F601A"/>
    <w:rsid w:val="25A6CFB6"/>
    <w:rsid w:val="25ACBACF"/>
    <w:rsid w:val="25F3E2B4"/>
    <w:rsid w:val="2640BF69"/>
    <w:rsid w:val="264C5540"/>
    <w:rsid w:val="264DF3F8"/>
    <w:rsid w:val="264ED415"/>
    <w:rsid w:val="2662A5EC"/>
    <w:rsid w:val="2664F8AB"/>
    <w:rsid w:val="2665296C"/>
    <w:rsid w:val="26A037D5"/>
    <w:rsid w:val="26A45573"/>
    <w:rsid w:val="26BD150B"/>
    <w:rsid w:val="26DD4C0A"/>
    <w:rsid w:val="26EF0E65"/>
    <w:rsid w:val="26F673EF"/>
    <w:rsid w:val="26F9F94C"/>
    <w:rsid w:val="2702871D"/>
    <w:rsid w:val="27069DCF"/>
    <w:rsid w:val="271720C9"/>
    <w:rsid w:val="2723AB87"/>
    <w:rsid w:val="2726BB4E"/>
    <w:rsid w:val="2729E083"/>
    <w:rsid w:val="27727520"/>
    <w:rsid w:val="2784071A"/>
    <w:rsid w:val="2788FD49"/>
    <w:rsid w:val="2794C175"/>
    <w:rsid w:val="27957401"/>
    <w:rsid w:val="27B11613"/>
    <w:rsid w:val="27CD49A5"/>
    <w:rsid w:val="27FB60F4"/>
    <w:rsid w:val="27FE8E83"/>
    <w:rsid w:val="2811CD2F"/>
    <w:rsid w:val="281A7B4D"/>
    <w:rsid w:val="282453BF"/>
    <w:rsid w:val="28589186"/>
    <w:rsid w:val="285DB60C"/>
    <w:rsid w:val="2865A9A5"/>
    <w:rsid w:val="287C9F9F"/>
    <w:rsid w:val="288E927A"/>
    <w:rsid w:val="289126E0"/>
    <w:rsid w:val="28AAC246"/>
    <w:rsid w:val="28DECD28"/>
    <w:rsid w:val="28E6977F"/>
    <w:rsid w:val="28EAD4D2"/>
    <w:rsid w:val="29002568"/>
    <w:rsid w:val="291D7A23"/>
    <w:rsid w:val="291DEF3B"/>
    <w:rsid w:val="2933A94F"/>
    <w:rsid w:val="293A6659"/>
    <w:rsid w:val="2942D700"/>
    <w:rsid w:val="2992947F"/>
    <w:rsid w:val="29A00283"/>
    <w:rsid w:val="29A01972"/>
    <w:rsid w:val="29A04C43"/>
    <w:rsid w:val="29AF25C5"/>
    <w:rsid w:val="2A002935"/>
    <w:rsid w:val="2A09CD0C"/>
    <w:rsid w:val="2A16B3A0"/>
    <w:rsid w:val="2A3F86E7"/>
    <w:rsid w:val="2A538715"/>
    <w:rsid w:val="2A6BA0A5"/>
    <w:rsid w:val="2A6EB3A9"/>
    <w:rsid w:val="2A7377AB"/>
    <w:rsid w:val="2A951918"/>
    <w:rsid w:val="2AB79B93"/>
    <w:rsid w:val="2AD9BDBE"/>
    <w:rsid w:val="2ADB0417"/>
    <w:rsid w:val="2ADBEBB1"/>
    <w:rsid w:val="2AE43C20"/>
    <w:rsid w:val="2AEBE544"/>
    <w:rsid w:val="2B0803F5"/>
    <w:rsid w:val="2B120646"/>
    <w:rsid w:val="2B13B199"/>
    <w:rsid w:val="2B57BE62"/>
    <w:rsid w:val="2BAAD8E8"/>
    <w:rsid w:val="2BC6468F"/>
    <w:rsid w:val="2BCE64A6"/>
    <w:rsid w:val="2BE2967B"/>
    <w:rsid w:val="2C02B212"/>
    <w:rsid w:val="2C0DFEF3"/>
    <w:rsid w:val="2C21D758"/>
    <w:rsid w:val="2C25CC4C"/>
    <w:rsid w:val="2C3BE4C7"/>
    <w:rsid w:val="2C415EA3"/>
    <w:rsid w:val="2C4160D1"/>
    <w:rsid w:val="2C5A68AF"/>
    <w:rsid w:val="2C5C00CC"/>
    <w:rsid w:val="2C66E77A"/>
    <w:rsid w:val="2C6E98AE"/>
    <w:rsid w:val="2C772DB7"/>
    <w:rsid w:val="2C784B57"/>
    <w:rsid w:val="2C8228C8"/>
    <w:rsid w:val="2CB80F04"/>
    <w:rsid w:val="2CD397A8"/>
    <w:rsid w:val="2CDC22FA"/>
    <w:rsid w:val="2CEAF4A6"/>
    <w:rsid w:val="2CF8AD1D"/>
    <w:rsid w:val="2D186F17"/>
    <w:rsid w:val="2D33A5EC"/>
    <w:rsid w:val="2D34ECE7"/>
    <w:rsid w:val="2D38B137"/>
    <w:rsid w:val="2D3B1100"/>
    <w:rsid w:val="2D41F3F0"/>
    <w:rsid w:val="2D4319CD"/>
    <w:rsid w:val="2D43937B"/>
    <w:rsid w:val="2D638DB2"/>
    <w:rsid w:val="2D6C9178"/>
    <w:rsid w:val="2D982D9F"/>
    <w:rsid w:val="2D99AFC5"/>
    <w:rsid w:val="2DBDBA55"/>
    <w:rsid w:val="2DC16B75"/>
    <w:rsid w:val="2DCC9254"/>
    <w:rsid w:val="2DCE66EC"/>
    <w:rsid w:val="2DCFBFFF"/>
    <w:rsid w:val="2DE9921F"/>
    <w:rsid w:val="2DF8C022"/>
    <w:rsid w:val="2E0CE012"/>
    <w:rsid w:val="2E27468A"/>
    <w:rsid w:val="2E432299"/>
    <w:rsid w:val="2E568060"/>
    <w:rsid w:val="2E5A80D1"/>
    <w:rsid w:val="2E5D73A5"/>
    <w:rsid w:val="2E6E4A48"/>
    <w:rsid w:val="2E764937"/>
    <w:rsid w:val="2E7B3F06"/>
    <w:rsid w:val="2EC3E231"/>
    <w:rsid w:val="2ED81F21"/>
    <w:rsid w:val="2F0DCAB5"/>
    <w:rsid w:val="2F2020BB"/>
    <w:rsid w:val="2F4A5017"/>
    <w:rsid w:val="2F514AFC"/>
    <w:rsid w:val="2F570E68"/>
    <w:rsid w:val="2F59EFA0"/>
    <w:rsid w:val="2F639C45"/>
    <w:rsid w:val="2F63DC22"/>
    <w:rsid w:val="2F64E635"/>
    <w:rsid w:val="2F79E31F"/>
    <w:rsid w:val="2F89FBEA"/>
    <w:rsid w:val="2F95F22B"/>
    <w:rsid w:val="2FAD5646"/>
    <w:rsid w:val="2FAE6BCA"/>
    <w:rsid w:val="2FBDF69D"/>
    <w:rsid w:val="2FE5F006"/>
    <w:rsid w:val="2FF2FC60"/>
    <w:rsid w:val="2FF88492"/>
    <w:rsid w:val="2FFAC398"/>
    <w:rsid w:val="2FFBB89F"/>
    <w:rsid w:val="300D926A"/>
    <w:rsid w:val="3011B850"/>
    <w:rsid w:val="30181894"/>
    <w:rsid w:val="302191EC"/>
    <w:rsid w:val="3028BD49"/>
    <w:rsid w:val="3045183E"/>
    <w:rsid w:val="304CDD8B"/>
    <w:rsid w:val="3067D3BE"/>
    <w:rsid w:val="3092F766"/>
    <w:rsid w:val="30BCDB65"/>
    <w:rsid w:val="30E7F8DE"/>
    <w:rsid w:val="30F60D9C"/>
    <w:rsid w:val="30F990AC"/>
    <w:rsid w:val="3107D8AE"/>
    <w:rsid w:val="311AA817"/>
    <w:rsid w:val="3120E9BD"/>
    <w:rsid w:val="312C01AD"/>
    <w:rsid w:val="313B275A"/>
    <w:rsid w:val="313C428B"/>
    <w:rsid w:val="313CD9B2"/>
    <w:rsid w:val="313F4E81"/>
    <w:rsid w:val="31482274"/>
    <w:rsid w:val="31547741"/>
    <w:rsid w:val="315DF4FE"/>
    <w:rsid w:val="315F441E"/>
    <w:rsid w:val="3165CFC1"/>
    <w:rsid w:val="31712DBE"/>
    <w:rsid w:val="3178896F"/>
    <w:rsid w:val="3195E233"/>
    <w:rsid w:val="31BC516E"/>
    <w:rsid w:val="31CF509B"/>
    <w:rsid w:val="31CFE80E"/>
    <w:rsid w:val="31E045D2"/>
    <w:rsid w:val="31F6CB7A"/>
    <w:rsid w:val="31F9E4E7"/>
    <w:rsid w:val="3219BFD3"/>
    <w:rsid w:val="3223C159"/>
    <w:rsid w:val="3228B2A4"/>
    <w:rsid w:val="322947A4"/>
    <w:rsid w:val="322A588A"/>
    <w:rsid w:val="322E53BF"/>
    <w:rsid w:val="3257D569"/>
    <w:rsid w:val="327AFEC0"/>
    <w:rsid w:val="329D0627"/>
    <w:rsid w:val="329F3AC7"/>
    <w:rsid w:val="32A37062"/>
    <w:rsid w:val="32A4498A"/>
    <w:rsid w:val="32AE38DA"/>
    <w:rsid w:val="32CC76ED"/>
    <w:rsid w:val="32D2595F"/>
    <w:rsid w:val="32DCC1FC"/>
    <w:rsid w:val="32DD4AAE"/>
    <w:rsid w:val="32F9006D"/>
    <w:rsid w:val="3312A6B2"/>
    <w:rsid w:val="33149133"/>
    <w:rsid w:val="33385264"/>
    <w:rsid w:val="33467A25"/>
    <w:rsid w:val="3352A9E9"/>
    <w:rsid w:val="336ED746"/>
    <w:rsid w:val="336F58D6"/>
    <w:rsid w:val="338D685A"/>
    <w:rsid w:val="338F6103"/>
    <w:rsid w:val="341556B4"/>
    <w:rsid w:val="342A4F95"/>
    <w:rsid w:val="342B9D23"/>
    <w:rsid w:val="34390135"/>
    <w:rsid w:val="343B23F1"/>
    <w:rsid w:val="34413EDD"/>
    <w:rsid w:val="344417D3"/>
    <w:rsid w:val="345CD10B"/>
    <w:rsid w:val="346622A9"/>
    <w:rsid w:val="348C58B0"/>
    <w:rsid w:val="34A58C3E"/>
    <w:rsid w:val="34AD5829"/>
    <w:rsid w:val="34BB928A"/>
    <w:rsid w:val="34BF1853"/>
    <w:rsid w:val="34C0E416"/>
    <w:rsid w:val="34CB9019"/>
    <w:rsid w:val="34CF2200"/>
    <w:rsid w:val="34E07B4E"/>
    <w:rsid w:val="34E7854C"/>
    <w:rsid w:val="34F44F63"/>
    <w:rsid w:val="350AAF37"/>
    <w:rsid w:val="350E7C5F"/>
    <w:rsid w:val="3510DEE8"/>
    <w:rsid w:val="351A639C"/>
    <w:rsid w:val="3525B8E1"/>
    <w:rsid w:val="352E6456"/>
    <w:rsid w:val="354E1987"/>
    <w:rsid w:val="354EB333"/>
    <w:rsid w:val="35603CB3"/>
    <w:rsid w:val="356DC9A0"/>
    <w:rsid w:val="35746EBF"/>
    <w:rsid w:val="357C24DA"/>
    <w:rsid w:val="35AC49C0"/>
    <w:rsid w:val="35AFD93E"/>
    <w:rsid w:val="35CC891F"/>
    <w:rsid w:val="35D1599C"/>
    <w:rsid w:val="35E20647"/>
    <w:rsid w:val="35F5AEC7"/>
    <w:rsid w:val="35F751AF"/>
    <w:rsid w:val="35FC154C"/>
    <w:rsid w:val="3603748D"/>
    <w:rsid w:val="360A3D30"/>
    <w:rsid w:val="361F0C91"/>
    <w:rsid w:val="3645B427"/>
    <w:rsid w:val="365EF05A"/>
    <w:rsid w:val="3665AFD0"/>
    <w:rsid w:val="367355F0"/>
    <w:rsid w:val="36744375"/>
    <w:rsid w:val="367DAFE2"/>
    <w:rsid w:val="36BA102D"/>
    <w:rsid w:val="36D1A35E"/>
    <w:rsid w:val="36E07B04"/>
    <w:rsid w:val="36E83063"/>
    <w:rsid w:val="3752D0E3"/>
    <w:rsid w:val="375C561A"/>
    <w:rsid w:val="377F1F05"/>
    <w:rsid w:val="378471AD"/>
    <w:rsid w:val="37855B65"/>
    <w:rsid w:val="37A32022"/>
    <w:rsid w:val="37C9D2B2"/>
    <w:rsid w:val="37E40069"/>
    <w:rsid w:val="38048AF0"/>
    <w:rsid w:val="3831DEEB"/>
    <w:rsid w:val="383772FF"/>
    <w:rsid w:val="3850698A"/>
    <w:rsid w:val="38582155"/>
    <w:rsid w:val="3860D833"/>
    <w:rsid w:val="3869BCE7"/>
    <w:rsid w:val="386F658A"/>
    <w:rsid w:val="387396A6"/>
    <w:rsid w:val="38995DA7"/>
    <w:rsid w:val="389F5489"/>
    <w:rsid w:val="38A5EE50"/>
    <w:rsid w:val="38A8C3D7"/>
    <w:rsid w:val="38A9C3D4"/>
    <w:rsid w:val="38ACA641"/>
    <w:rsid w:val="38C189DC"/>
    <w:rsid w:val="38D3CBB7"/>
    <w:rsid w:val="38E39A5B"/>
    <w:rsid w:val="38E83DE9"/>
    <w:rsid w:val="38F67C0F"/>
    <w:rsid w:val="392EA7A5"/>
    <w:rsid w:val="3932CC8E"/>
    <w:rsid w:val="39551E0D"/>
    <w:rsid w:val="398A890F"/>
    <w:rsid w:val="39916052"/>
    <w:rsid w:val="39916C7B"/>
    <w:rsid w:val="39B4D38F"/>
    <w:rsid w:val="39C23125"/>
    <w:rsid w:val="39DC68D6"/>
    <w:rsid w:val="39EB3AD3"/>
    <w:rsid w:val="39F8447E"/>
    <w:rsid w:val="3A194134"/>
    <w:rsid w:val="3A24B205"/>
    <w:rsid w:val="3A3F69C3"/>
    <w:rsid w:val="3A47FE13"/>
    <w:rsid w:val="3A5C97A2"/>
    <w:rsid w:val="3A8BB5DE"/>
    <w:rsid w:val="3A9A7515"/>
    <w:rsid w:val="3B14DB2F"/>
    <w:rsid w:val="3B22BD17"/>
    <w:rsid w:val="3B265600"/>
    <w:rsid w:val="3B2B124E"/>
    <w:rsid w:val="3B409D6D"/>
    <w:rsid w:val="3B445430"/>
    <w:rsid w:val="3B6D4027"/>
    <w:rsid w:val="3B6DE696"/>
    <w:rsid w:val="3B6E458C"/>
    <w:rsid w:val="3B91313F"/>
    <w:rsid w:val="3B9B81E8"/>
    <w:rsid w:val="3BA90791"/>
    <w:rsid w:val="3BCC1013"/>
    <w:rsid w:val="3BE39C1E"/>
    <w:rsid w:val="3BF0FBCC"/>
    <w:rsid w:val="3BFCB110"/>
    <w:rsid w:val="3C2CEB86"/>
    <w:rsid w:val="3C851BDE"/>
    <w:rsid w:val="3CB1E519"/>
    <w:rsid w:val="3CD93157"/>
    <w:rsid w:val="3CDF7636"/>
    <w:rsid w:val="3CEB37AE"/>
    <w:rsid w:val="3CEC36F6"/>
    <w:rsid w:val="3CF097EF"/>
    <w:rsid w:val="3CF16068"/>
    <w:rsid w:val="3D1BB953"/>
    <w:rsid w:val="3D5A9C97"/>
    <w:rsid w:val="3D5CA0A9"/>
    <w:rsid w:val="3D6F0231"/>
    <w:rsid w:val="3D812A3B"/>
    <w:rsid w:val="3D88ACA4"/>
    <w:rsid w:val="3D94EC88"/>
    <w:rsid w:val="3D9BA00B"/>
    <w:rsid w:val="3DD8FD4B"/>
    <w:rsid w:val="3DE25156"/>
    <w:rsid w:val="3E2E0FBA"/>
    <w:rsid w:val="3E428D88"/>
    <w:rsid w:val="3E4F9EB9"/>
    <w:rsid w:val="3E53CC50"/>
    <w:rsid w:val="3E6B0D50"/>
    <w:rsid w:val="3E72FCBE"/>
    <w:rsid w:val="3E75F075"/>
    <w:rsid w:val="3E7D70D7"/>
    <w:rsid w:val="3E9510C9"/>
    <w:rsid w:val="3EA65664"/>
    <w:rsid w:val="3EBB50AA"/>
    <w:rsid w:val="3EBF124B"/>
    <w:rsid w:val="3ED55B35"/>
    <w:rsid w:val="3EDEC179"/>
    <w:rsid w:val="3F0FF5EF"/>
    <w:rsid w:val="3F446378"/>
    <w:rsid w:val="3F693522"/>
    <w:rsid w:val="3F73F2D3"/>
    <w:rsid w:val="3F78968F"/>
    <w:rsid w:val="3F8B8AAC"/>
    <w:rsid w:val="3F95F964"/>
    <w:rsid w:val="3FAE3706"/>
    <w:rsid w:val="3FB5BEBD"/>
    <w:rsid w:val="3FF1323D"/>
    <w:rsid w:val="3FF69389"/>
    <w:rsid w:val="3FF8D125"/>
    <w:rsid w:val="4003DE22"/>
    <w:rsid w:val="4013B0D8"/>
    <w:rsid w:val="4022535F"/>
    <w:rsid w:val="402742DD"/>
    <w:rsid w:val="402C894A"/>
    <w:rsid w:val="40539A03"/>
    <w:rsid w:val="406272F9"/>
    <w:rsid w:val="40987842"/>
    <w:rsid w:val="409C5E1A"/>
    <w:rsid w:val="40EC7607"/>
    <w:rsid w:val="40F46827"/>
    <w:rsid w:val="4100A636"/>
    <w:rsid w:val="410B0BA0"/>
    <w:rsid w:val="4127DE6C"/>
    <w:rsid w:val="4152D0D2"/>
    <w:rsid w:val="415B38F6"/>
    <w:rsid w:val="4173FC9F"/>
    <w:rsid w:val="419823CF"/>
    <w:rsid w:val="41995CBB"/>
    <w:rsid w:val="41B58070"/>
    <w:rsid w:val="41BF0F39"/>
    <w:rsid w:val="41D44CDD"/>
    <w:rsid w:val="41E39058"/>
    <w:rsid w:val="41F3BB86"/>
    <w:rsid w:val="41F49890"/>
    <w:rsid w:val="420920C1"/>
    <w:rsid w:val="421128A3"/>
    <w:rsid w:val="42119732"/>
    <w:rsid w:val="422A1B4B"/>
    <w:rsid w:val="4239C6CB"/>
    <w:rsid w:val="42492B13"/>
    <w:rsid w:val="4280FBED"/>
    <w:rsid w:val="428E88AD"/>
    <w:rsid w:val="429F5740"/>
    <w:rsid w:val="42E52393"/>
    <w:rsid w:val="42FAB6EC"/>
    <w:rsid w:val="43270F57"/>
    <w:rsid w:val="435849A9"/>
    <w:rsid w:val="437DA3EF"/>
    <w:rsid w:val="439D0D5A"/>
    <w:rsid w:val="43A498E2"/>
    <w:rsid w:val="43A81E48"/>
    <w:rsid w:val="43B5B07D"/>
    <w:rsid w:val="43BBFC0C"/>
    <w:rsid w:val="43C43A20"/>
    <w:rsid w:val="43D1A19A"/>
    <w:rsid w:val="43D30575"/>
    <w:rsid w:val="43DFF9D3"/>
    <w:rsid w:val="43E06138"/>
    <w:rsid w:val="43E46B2F"/>
    <w:rsid w:val="43E96AF2"/>
    <w:rsid w:val="44461578"/>
    <w:rsid w:val="444E2BA8"/>
    <w:rsid w:val="444E609B"/>
    <w:rsid w:val="445FDC12"/>
    <w:rsid w:val="446630FF"/>
    <w:rsid w:val="447A5864"/>
    <w:rsid w:val="4497DD46"/>
    <w:rsid w:val="44990E3B"/>
    <w:rsid w:val="44A1D9EF"/>
    <w:rsid w:val="44A7BAAB"/>
    <w:rsid w:val="44DB728A"/>
    <w:rsid w:val="44E79C59"/>
    <w:rsid w:val="44ECD5BF"/>
    <w:rsid w:val="4523CB57"/>
    <w:rsid w:val="4524CECA"/>
    <w:rsid w:val="4528B8E9"/>
    <w:rsid w:val="454E7417"/>
    <w:rsid w:val="4556C49E"/>
    <w:rsid w:val="4559285D"/>
    <w:rsid w:val="45616060"/>
    <w:rsid w:val="4584E5F2"/>
    <w:rsid w:val="458A65A2"/>
    <w:rsid w:val="45A3615A"/>
    <w:rsid w:val="45B00D26"/>
    <w:rsid w:val="45C6B12C"/>
    <w:rsid w:val="45D3F1FC"/>
    <w:rsid w:val="45E3818B"/>
    <w:rsid w:val="45E42ED3"/>
    <w:rsid w:val="460D6749"/>
    <w:rsid w:val="4611B1A0"/>
    <w:rsid w:val="4616A284"/>
    <w:rsid w:val="463955FA"/>
    <w:rsid w:val="465AD190"/>
    <w:rsid w:val="465CE51B"/>
    <w:rsid w:val="46634CB9"/>
    <w:rsid w:val="4666C92F"/>
    <w:rsid w:val="46684890"/>
    <w:rsid w:val="466A1421"/>
    <w:rsid w:val="467B3340"/>
    <w:rsid w:val="4682DC96"/>
    <w:rsid w:val="46976797"/>
    <w:rsid w:val="46A6E019"/>
    <w:rsid w:val="46B6580E"/>
    <w:rsid w:val="46B725C3"/>
    <w:rsid w:val="46BE84E7"/>
    <w:rsid w:val="46E0B332"/>
    <w:rsid w:val="46EEAEEE"/>
    <w:rsid w:val="46F94926"/>
    <w:rsid w:val="46FB7671"/>
    <w:rsid w:val="46FBA511"/>
    <w:rsid w:val="471CC9B3"/>
    <w:rsid w:val="472EA16F"/>
    <w:rsid w:val="474C9303"/>
    <w:rsid w:val="474D62AD"/>
    <w:rsid w:val="4777368B"/>
    <w:rsid w:val="47779CE6"/>
    <w:rsid w:val="478D5218"/>
    <w:rsid w:val="47930F6B"/>
    <w:rsid w:val="4798A473"/>
    <w:rsid w:val="47A68D97"/>
    <w:rsid w:val="47AEDF8E"/>
    <w:rsid w:val="47BB0B79"/>
    <w:rsid w:val="47C49430"/>
    <w:rsid w:val="47FBC702"/>
    <w:rsid w:val="4808BE22"/>
    <w:rsid w:val="48122E9A"/>
    <w:rsid w:val="483DAA24"/>
    <w:rsid w:val="486149AE"/>
    <w:rsid w:val="48711CF9"/>
    <w:rsid w:val="4874A375"/>
    <w:rsid w:val="48886BFE"/>
    <w:rsid w:val="48992D67"/>
    <w:rsid w:val="48B115A5"/>
    <w:rsid w:val="48BEB55A"/>
    <w:rsid w:val="48BFF7FE"/>
    <w:rsid w:val="48C4651C"/>
    <w:rsid w:val="48E79CA0"/>
    <w:rsid w:val="48EAF41D"/>
    <w:rsid w:val="48EC165C"/>
    <w:rsid w:val="491842C5"/>
    <w:rsid w:val="491957EC"/>
    <w:rsid w:val="49315F8F"/>
    <w:rsid w:val="493E1A21"/>
    <w:rsid w:val="495DA89F"/>
    <w:rsid w:val="4960E555"/>
    <w:rsid w:val="4961EAF0"/>
    <w:rsid w:val="4965A20C"/>
    <w:rsid w:val="497AA045"/>
    <w:rsid w:val="49823661"/>
    <w:rsid w:val="49AD8D85"/>
    <w:rsid w:val="49B2E78C"/>
    <w:rsid w:val="49D48AFA"/>
    <w:rsid w:val="49E17533"/>
    <w:rsid w:val="49EABB04"/>
    <w:rsid w:val="49EB84E6"/>
    <w:rsid w:val="49FD316B"/>
    <w:rsid w:val="4A085004"/>
    <w:rsid w:val="4A12E336"/>
    <w:rsid w:val="4A433816"/>
    <w:rsid w:val="4A4C5D31"/>
    <w:rsid w:val="4A624ACE"/>
    <w:rsid w:val="4A63DBBA"/>
    <w:rsid w:val="4A71D208"/>
    <w:rsid w:val="4AAB1C67"/>
    <w:rsid w:val="4ABA0403"/>
    <w:rsid w:val="4AC2CC27"/>
    <w:rsid w:val="4AFB2604"/>
    <w:rsid w:val="4B0A7D14"/>
    <w:rsid w:val="4B19EA19"/>
    <w:rsid w:val="4B31C46F"/>
    <w:rsid w:val="4B332665"/>
    <w:rsid w:val="4B38E611"/>
    <w:rsid w:val="4B39858B"/>
    <w:rsid w:val="4B452AD5"/>
    <w:rsid w:val="4B6109DB"/>
    <w:rsid w:val="4B6C40EB"/>
    <w:rsid w:val="4B7B4497"/>
    <w:rsid w:val="4B82C13B"/>
    <w:rsid w:val="4B8F2EB2"/>
    <w:rsid w:val="4B9511E9"/>
    <w:rsid w:val="4BDA78A3"/>
    <w:rsid w:val="4BF33CE3"/>
    <w:rsid w:val="4C44EEC1"/>
    <w:rsid w:val="4C520C0B"/>
    <w:rsid w:val="4C6CE3C6"/>
    <w:rsid w:val="4C7602AB"/>
    <w:rsid w:val="4C785990"/>
    <w:rsid w:val="4C7A359E"/>
    <w:rsid w:val="4C7C5F44"/>
    <w:rsid w:val="4C8DB152"/>
    <w:rsid w:val="4C99FF7A"/>
    <w:rsid w:val="4CA0BB59"/>
    <w:rsid w:val="4CA0D9FA"/>
    <w:rsid w:val="4CAB777D"/>
    <w:rsid w:val="4CEDB610"/>
    <w:rsid w:val="4CEF3EB5"/>
    <w:rsid w:val="4CF61819"/>
    <w:rsid w:val="4D0D5FF2"/>
    <w:rsid w:val="4D18B366"/>
    <w:rsid w:val="4D262C4C"/>
    <w:rsid w:val="4D5032E8"/>
    <w:rsid w:val="4D5262DD"/>
    <w:rsid w:val="4D88BC9F"/>
    <w:rsid w:val="4D938F82"/>
    <w:rsid w:val="4DA7A6B6"/>
    <w:rsid w:val="4DA904AE"/>
    <w:rsid w:val="4DD9F6E9"/>
    <w:rsid w:val="4DDD452B"/>
    <w:rsid w:val="4DDEADA0"/>
    <w:rsid w:val="4DE2C104"/>
    <w:rsid w:val="4DF62AAE"/>
    <w:rsid w:val="4E45F08D"/>
    <w:rsid w:val="4E49A64F"/>
    <w:rsid w:val="4E598307"/>
    <w:rsid w:val="4E9FBE72"/>
    <w:rsid w:val="4EAB8167"/>
    <w:rsid w:val="4EBF146E"/>
    <w:rsid w:val="4ECB4040"/>
    <w:rsid w:val="4EF89315"/>
    <w:rsid w:val="4F04B9A8"/>
    <w:rsid w:val="4F11FCF8"/>
    <w:rsid w:val="4F276FBC"/>
    <w:rsid w:val="4F3167D3"/>
    <w:rsid w:val="4F367AFA"/>
    <w:rsid w:val="4F3FC970"/>
    <w:rsid w:val="4F66AB3F"/>
    <w:rsid w:val="4F6E82AB"/>
    <w:rsid w:val="4F8D7135"/>
    <w:rsid w:val="4FA38397"/>
    <w:rsid w:val="4FB39E32"/>
    <w:rsid w:val="4FE61E21"/>
    <w:rsid w:val="4FF3D66E"/>
    <w:rsid w:val="4FFEF45F"/>
    <w:rsid w:val="500789DB"/>
    <w:rsid w:val="5013E0A1"/>
    <w:rsid w:val="5013EF39"/>
    <w:rsid w:val="5026F58D"/>
    <w:rsid w:val="502DF1ED"/>
    <w:rsid w:val="5032B4DD"/>
    <w:rsid w:val="504040E6"/>
    <w:rsid w:val="50432A6E"/>
    <w:rsid w:val="5061C545"/>
    <w:rsid w:val="5063F0B1"/>
    <w:rsid w:val="5081CF4C"/>
    <w:rsid w:val="509408AB"/>
    <w:rsid w:val="509940AE"/>
    <w:rsid w:val="50B2EDBD"/>
    <w:rsid w:val="50BC90D7"/>
    <w:rsid w:val="50C8C0B1"/>
    <w:rsid w:val="50EDAB87"/>
    <w:rsid w:val="510E43F0"/>
    <w:rsid w:val="513AE1C5"/>
    <w:rsid w:val="514E9D06"/>
    <w:rsid w:val="51602F8C"/>
    <w:rsid w:val="51636DF6"/>
    <w:rsid w:val="518B29BA"/>
    <w:rsid w:val="519EBC1D"/>
    <w:rsid w:val="51A1B520"/>
    <w:rsid w:val="51B639D6"/>
    <w:rsid w:val="51C45B9E"/>
    <w:rsid w:val="51CFA6E2"/>
    <w:rsid w:val="51DAA90B"/>
    <w:rsid w:val="51E02B97"/>
    <w:rsid w:val="51E367F1"/>
    <w:rsid w:val="5206E0AF"/>
    <w:rsid w:val="520EFC7B"/>
    <w:rsid w:val="521402EA"/>
    <w:rsid w:val="521ADD31"/>
    <w:rsid w:val="52484BF6"/>
    <w:rsid w:val="525DD9DB"/>
    <w:rsid w:val="52756E35"/>
    <w:rsid w:val="5278D805"/>
    <w:rsid w:val="52894EFF"/>
    <w:rsid w:val="5292B420"/>
    <w:rsid w:val="529943A4"/>
    <w:rsid w:val="529AEC1F"/>
    <w:rsid w:val="52ABE376"/>
    <w:rsid w:val="52AD58B1"/>
    <w:rsid w:val="52BF54EE"/>
    <w:rsid w:val="52CCCC75"/>
    <w:rsid w:val="52F3B9F7"/>
    <w:rsid w:val="530C1177"/>
    <w:rsid w:val="530CF294"/>
    <w:rsid w:val="53175031"/>
    <w:rsid w:val="531F81E6"/>
    <w:rsid w:val="53253399"/>
    <w:rsid w:val="53277A5E"/>
    <w:rsid w:val="53726368"/>
    <w:rsid w:val="537EA358"/>
    <w:rsid w:val="538B35EC"/>
    <w:rsid w:val="53BD1A7C"/>
    <w:rsid w:val="53C0B595"/>
    <w:rsid w:val="53C5BD1D"/>
    <w:rsid w:val="53E5B682"/>
    <w:rsid w:val="54321C75"/>
    <w:rsid w:val="54375A0A"/>
    <w:rsid w:val="543FBD00"/>
    <w:rsid w:val="546065CB"/>
    <w:rsid w:val="54638261"/>
    <w:rsid w:val="5472BB0A"/>
    <w:rsid w:val="5472DDF7"/>
    <w:rsid w:val="547BB7E8"/>
    <w:rsid w:val="547CF6EC"/>
    <w:rsid w:val="549A7AC1"/>
    <w:rsid w:val="54A665BE"/>
    <w:rsid w:val="54CDE973"/>
    <w:rsid w:val="54D2D712"/>
    <w:rsid w:val="54DFF898"/>
    <w:rsid w:val="5515FE3A"/>
    <w:rsid w:val="5526BF51"/>
    <w:rsid w:val="5535A755"/>
    <w:rsid w:val="554BA10C"/>
    <w:rsid w:val="5559F451"/>
    <w:rsid w:val="556360BF"/>
    <w:rsid w:val="557090CE"/>
    <w:rsid w:val="557AD963"/>
    <w:rsid w:val="5586C946"/>
    <w:rsid w:val="558F436F"/>
    <w:rsid w:val="55E962E1"/>
    <w:rsid w:val="55FA8258"/>
    <w:rsid w:val="56053431"/>
    <w:rsid w:val="56086575"/>
    <w:rsid w:val="5617D679"/>
    <w:rsid w:val="561F2917"/>
    <w:rsid w:val="5645E7E0"/>
    <w:rsid w:val="565F2E68"/>
    <w:rsid w:val="56794153"/>
    <w:rsid w:val="56978117"/>
    <w:rsid w:val="56B27C2F"/>
    <w:rsid w:val="56C2B1E5"/>
    <w:rsid w:val="56C5597D"/>
    <w:rsid w:val="56CC929D"/>
    <w:rsid w:val="56E4E4A9"/>
    <w:rsid w:val="56EC4BE4"/>
    <w:rsid w:val="5710934E"/>
    <w:rsid w:val="5720312F"/>
    <w:rsid w:val="57293E4F"/>
    <w:rsid w:val="572FFF6D"/>
    <w:rsid w:val="57745646"/>
    <w:rsid w:val="578E8F87"/>
    <w:rsid w:val="5795E81A"/>
    <w:rsid w:val="57A5DA8B"/>
    <w:rsid w:val="57AAFCBF"/>
    <w:rsid w:val="57BEF606"/>
    <w:rsid w:val="57C3CF72"/>
    <w:rsid w:val="57DCA21D"/>
    <w:rsid w:val="580F3A10"/>
    <w:rsid w:val="581642F2"/>
    <w:rsid w:val="5819C9D6"/>
    <w:rsid w:val="5825704F"/>
    <w:rsid w:val="584FC545"/>
    <w:rsid w:val="585176E1"/>
    <w:rsid w:val="5883A862"/>
    <w:rsid w:val="5884647B"/>
    <w:rsid w:val="588DA8AA"/>
    <w:rsid w:val="589609EC"/>
    <w:rsid w:val="58B809DD"/>
    <w:rsid w:val="58D8A693"/>
    <w:rsid w:val="58DAEF0C"/>
    <w:rsid w:val="592301F1"/>
    <w:rsid w:val="59230AD5"/>
    <w:rsid w:val="5956E7AC"/>
    <w:rsid w:val="595E1F94"/>
    <w:rsid w:val="595E8E3C"/>
    <w:rsid w:val="59640047"/>
    <w:rsid w:val="5975435A"/>
    <w:rsid w:val="599D7C05"/>
    <w:rsid w:val="59E89F2A"/>
    <w:rsid w:val="5A02F481"/>
    <w:rsid w:val="5A05096A"/>
    <w:rsid w:val="5A36EE1E"/>
    <w:rsid w:val="5A402D6E"/>
    <w:rsid w:val="5A4135A3"/>
    <w:rsid w:val="5A682B24"/>
    <w:rsid w:val="5A78F924"/>
    <w:rsid w:val="5A7B51EA"/>
    <w:rsid w:val="5A8C0F66"/>
    <w:rsid w:val="5AAACEA2"/>
    <w:rsid w:val="5ABA5EB7"/>
    <w:rsid w:val="5ADBE3D0"/>
    <w:rsid w:val="5AF9DCCC"/>
    <w:rsid w:val="5B0135AD"/>
    <w:rsid w:val="5B1049F8"/>
    <w:rsid w:val="5B1AC3ED"/>
    <w:rsid w:val="5B1BF0D3"/>
    <w:rsid w:val="5B21A7AC"/>
    <w:rsid w:val="5B25607A"/>
    <w:rsid w:val="5B2B9334"/>
    <w:rsid w:val="5B2F8C08"/>
    <w:rsid w:val="5B3148CE"/>
    <w:rsid w:val="5B3617CD"/>
    <w:rsid w:val="5B39FC0E"/>
    <w:rsid w:val="5B4DDF64"/>
    <w:rsid w:val="5B54BFDF"/>
    <w:rsid w:val="5B623335"/>
    <w:rsid w:val="5B680926"/>
    <w:rsid w:val="5B784D30"/>
    <w:rsid w:val="5B84EA01"/>
    <w:rsid w:val="5BA4506E"/>
    <w:rsid w:val="5BD101CA"/>
    <w:rsid w:val="5BEAD796"/>
    <w:rsid w:val="5C086AB4"/>
    <w:rsid w:val="5C0A617F"/>
    <w:rsid w:val="5C14FF3B"/>
    <w:rsid w:val="5C265826"/>
    <w:rsid w:val="5C302585"/>
    <w:rsid w:val="5C7AD98A"/>
    <w:rsid w:val="5C8453D3"/>
    <w:rsid w:val="5CA05DB9"/>
    <w:rsid w:val="5CAC7CF9"/>
    <w:rsid w:val="5CBBB9A2"/>
    <w:rsid w:val="5CD39BA4"/>
    <w:rsid w:val="5CFEE75B"/>
    <w:rsid w:val="5D05FAA8"/>
    <w:rsid w:val="5D10BEAC"/>
    <w:rsid w:val="5D471FAA"/>
    <w:rsid w:val="5D490EFE"/>
    <w:rsid w:val="5D65E8F6"/>
    <w:rsid w:val="5D67813D"/>
    <w:rsid w:val="5D6C9D59"/>
    <w:rsid w:val="5D76491D"/>
    <w:rsid w:val="5D8BCE7F"/>
    <w:rsid w:val="5DAC3B1C"/>
    <w:rsid w:val="5DECB71A"/>
    <w:rsid w:val="5E03D8E2"/>
    <w:rsid w:val="5E186ADE"/>
    <w:rsid w:val="5E639C7E"/>
    <w:rsid w:val="5E8758E0"/>
    <w:rsid w:val="5E902D27"/>
    <w:rsid w:val="5EAAF5CF"/>
    <w:rsid w:val="5EBF2ECB"/>
    <w:rsid w:val="5EC36C88"/>
    <w:rsid w:val="5EDF6951"/>
    <w:rsid w:val="5F0D7F0C"/>
    <w:rsid w:val="5F0F9542"/>
    <w:rsid w:val="5F27310B"/>
    <w:rsid w:val="5F2E731B"/>
    <w:rsid w:val="5F38278F"/>
    <w:rsid w:val="5F3BA4AA"/>
    <w:rsid w:val="5F41B1ED"/>
    <w:rsid w:val="5F42F83E"/>
    <w:rsid w:val="5F523E39"/>
    <w:rsid w:val="5F806105"/>
    <w:rsid w:val="5F824F30"/>
    <w:rsid w:val="5F9E2F2B"/>
    <w:rsid w:val="5FC069E7"/>
    <w:rsid w:val="5FE8CE30"/>
    <w:rsid w:val="5FF32E7F"/>
    <w:rsid w:val="600D4944"/>
    <w:rsid w:val="603E3B12"/>
    <w:rsid w:val="604680B7"/>
    <w:rsid w:val="604DBFAD"/>
    <w:rsid w:val="605AD01E"/>
    <w:rsid w:val="606D1F11"/>
    <w:rsid w:val="6077DA57"/>
    <w:rsid w:val="6080530A"/>
    <w:rsid w:val="60919028"/>
    <w:rsid w:val="60921CC6"/>
    <w:rsid w:val="60931482"/>
    <w:rsid w:val="60A151F2"/>
    <w:rsid w:val="60A9029A"/>
    <w:rsid w:val="61150C90"/>
    <w:rsid w:val="611A45B8"/>
    <w:rsid w:val="61215C8B"/>
    <w:rsid w:val="613B9334"/>
    <w:rsid w:val="6191958F"/>
    <w:rsid w:val="61B3089F"/>
    <w:rsid w:val="61B7D8A5"/>
    <w:rsid w:val="61D3E51C"/>
    <w:rsid w:val="6211E3E2"/>
    <w:rsid w:val="621D6C3A"/>
    <w:rsid w:val="6232A29B"/>
    <w:rsid w:val="62410A42"/>
    <w:rsid w:val="624702FA"/>
    <w:rsid w:val="6260FA68"/>
    <w:rsid w:val="62659573"/>
    <w:rsid w:val="626C78D1"/>
    <w:rsid w:val="6278CF03"/>
    <w:rsid w:val="627EC89F"/>
    <w:rsid w:val="629ACDE4"/>
    <w:rsid w:val="62A50954"/>
    <w:rsid w:val="62C5DE40"/>
    <w:rsid w:val="62EC80EB"/>
    <w:rsid w:val="62F623C0"/>
    <w:rsid w:val="6301753F"/>
    <w:rsid w:val="630A4D00"/>
    <w:rsid w:val="633F71B0"/>
    <w:rsid w:val="6345B8DD"/>
    <w:rsid w:val="634EF7B6"/>
    <w:rsid w:val="635F3D72"/>
    <w:rsid w:val="636535A7"/>
    <w:rsid w:val="63A164CD"/>
    <w:rsid w:val="63A5CDDF"/>
    <w:rsid w:val="63BE1F4D"/>
    <w:rsid w:val="63C30150"/>
    <w:rsid w:val="63C7B2A5"/>
    <w:rsid w:val="63E86887"/>
    <w:rsid w:val="63E91133"/>
    <w:rsid w:val="63EAB9E4"/>
    <w:rsid w:val="63F5FDCF"/>
    <w:rsid w:val="64168E1C"/>
    <w:rsid w:val="641F500D"/>
    <w:rsid w:val="6422FC34"/>
    <w:rsid w:val="6426954F"/>
    <w:rsid w:val="643D5300"/>
    <w:rsid w:val="645F844B"/>
    <w:rsid w:val="645F98FC"/>
    <w:rsid w:val="6468F8FB"/>
    <w:rsid w:val="647EC8D5"/>
    <w:rsid w:val="6484C9FE"/>
    <w:rsid w:val="648671F6"/>
    <w:rsid w:val="64883675"/>
    <w:rsid w:val="648EA9D5"/>
    <w:rsid w:val="648F4D4B"/>
    <w:rsid w:val="648F929D"/>
    <w:rsid w:val="6497CB21"/>
    <w:rsid w:val="64C0DD48"/>
    <w:rsid w:val="64CF06A1"/>
    <w:rsid w:val="64E8D01B"/>
    <w:rsid w:val="64F3199B"/>
    <w:rsid w:val="65026FB1"/>
    <w:rsid w:val="651D4455"/>
    <w:rsid w:val="652F3545"/>
    <w:rsid w:val="653CA98C"/>
    <w:rsid w:val="654CB0E6"/>
    <w:rsid w:val="65604232"/>
    <w:rsid w:val="65611D83"/>
    <w:rsid w:val="6565988E"/>
    <w:rsid w:val="65852FBA"/>
    <w:rsid w:val="65928C07"/>
    <w:rsid w:val="6594D731"/>
    <w:rsid w:val="65BD082A"/>
    <w:rsid w:val="65BF44C6"/>
    <w:rsid w:val="65DA67B5"/>
    <w:rsid w:val="660ED175"/>
    <w:rsid w:val="66122660"/>
    <w:rsid w:val="66149339"/>
    <w:rsid w:val="661A9CBE"/>
    <w:rsid w:val="661D7E81"/>
    <w:rsid w:val="6642160E"/>
    <w:rsid w:val="6659EA2F"/>
    <w:rsid w:val="665DF087"/>
    <w:rsid w:val="6666322B"/>
    <w:rsid w:val="6672B74B"/>
    <w:rsid w:val="669640DE"/>
    <w:rsid w:val="66975239"/>
    <w:rsid w:val="66A9DF9B"/>
    <w:rsid w:val="66C40FBF"/>
    <w:rsid w:val="66DAAE18"/>
    <w:rsid w:val="66E42368"/>
    <w:rsid w:val="66F69A19"/>
    <w:rsid w:val="66FA1076"/>
    <w:rsid w:val="670E1392"/>
    <w:rsid w:val="6718ADEE"/>
    <w:rsid w:val="671C2A6F"/>
    <w:rsid w:val="6728CD06"/>
    <w:rsid w:val="672A9724"/>
    <w:rsid w:val="67347313"/>
    <w:rsid w:val="673BA205"/>
    <w:rsid w:val="67561CF9"/>
    <w:rsid w:val="675643F4"/>
    <w:rsid w:val="67728D7A"/>
    <w:rsid w:val="67955CE8"/>
    <w:rsid w:val="679A5C27"/>
    <w:rsid w:val="67C13D67"/>
    <w:rsid w:val="67CA74BA"/>
    <w:rsid w:val="67D62513"/>
    <w:rsid w:val="67DE591E"/>
    <w:rsid w:val="67E1C86A"/>
    <w:rsid w:val="67E22FC2"/>
    <w:rsid w:val="67E83298"/>
    <w:rsid w:val="6800E7A6"/>
    <w:rsid w:val="681B3E9C"/>
    <w:rsid w:val="682EE930"/>
    <w:rsid w:val="68318102"/>
    <w:rsid w:val="6844726D"/>
    <w:rsid w:val="685052B8"/>
    <w:rsid w:val="6859991A"/>
    <w:rsid w:val="6862312B"/>
    <w:rsid w:val="6867BCEA"/>
    <w:rsid w:val="686B0F43"/>
    <w:rsid w:val="68720CA9"/>
    <w:rsid w:val="687AD08B"/>
    <w:rsid w:val="687B9486"/>
    <w:rsid w:val="68C81624"/>
    <w:rsid w:val="68D4DF87"/>
    <w:rsid w:val="6927D28B"/>
    <w:rsid w:val="692B7280"/>
    <w:rsid w:val="692F961A"/>
    <w:rsid w:val="693211D4"/>
    <w:rsid w:val="693DD254"/>
    <w:rsid w:val="6959EAE1"/>
    <w:rsid w:val="6961B107"/>
    <w:rsid w:val="6973F1D5"/>
    <w:rsid w:val="69741F1A"/>
    <w:rsid w:val="69841E40"/>
    <w:rsid w:val="69A52246"/>
    <w:rsid w:val="69A8F636"/>
    <w:rsid w:val="69B4D3D6"/>
    <w:rsid w:val="69B7A3D2"/>
    <w:rsid w:val="69BE814A"/>
    <w:rsid w:val="69D5C2FE"/>
    <w:rsid w:val="69E5FC79"/>
    <w:rsid w:val="69EE4B6E"/>
    <w:rsid w:val="6A1437A1"/>
    <w:rsid w:val="6A1D8CB2"/>
    <w:rsid w:val="6A1E34E7"/>
    <w:rsid w:val="6A1F651D"/>
    <w:rsid w:val="6A29E74C"/>
    <w:rsid w:val="6A65F5A3"/>
    <w:rsid w:val="6A689034"/>
    <w:rsid w:val="6A9270F9"/>
    <w:rsid w:val="6AC26768"/>
    <w:rsid w:val="6AFCCD7D"/>
    <w:rsid w:val="6B3A6EDC"/>
    <w:rsid w:val="6B4B36F0"/>
    <w:rsid w:val="6B5813D0"/>
    <w:rsid w:val="6B6A314F"/>
    <w:rsid w:val="6BD655BC"/>
    <w:rsid w:val="6BF6EDC3"/>
    <w:rsid w:val="6BF80B74"/>
    <w:rsid w:val="6C02343C"/>
    <w:rsid w:val="6C089001"/>
    <w:rsid w:val="6C44DF61"/>
    <w:rsid w:val="6C47A28B"/>
    <w:rsid w:val="6C53C4A9"/>
    <w:rsid w:val="6C884A09"/>
    <w:rsid w:val="6CC260F8"/>
    <w:rsid w:val="6CCF0B33"/>
    <w:rsid w:val="6CE97D7D"/>
    <w:rsid w:val="6CF9131A"/>
    <w:rsid w:val="6D114912"/>
    <w:rsid w:val="6D18211E"/>
    <w:rsid w:val="6D459E40"/>
    <w:rsid w:val="6D58A504"/>
    <w:rsid w:val="6D6102A0"/>
    <w:rsid w:val="6D75EDE6"/>
    <w:rsid w:val="6D8EF7B7"/>
    <w:rsid w:val="6DA11BF4"/>
    <w:rsid w:val="6DAFD875"/>
    <w:rsid w:val="6DB6844E"/>
    <w:rsid w:val="6DB98610"/>
    <w:rsid w:val="6DBDDE0A"/>
    <w:rsid w:val="6DC1F7ED"/>
    <w:rsid w:val="6DCECB40"/>
    <w:rsid w:val="6DDAEDE6"/>
    <w:rsid w:val="6DE8551E"/>
    <w:rsid w:val="6DECBB53"/>
    <w:rsid w:val="6E08DA5C"/>
    <w:rsid w:val="6E149149"/>
    <w:rsid w:val="6E228E3D"/>
    <w:rsid w:val="6E2A6BBB"/>
    <w:rsid w:val="6E41130F"/>
    <w:rsid w:val="6E687D89"/>
    <w:rsid w:val="6E8B72C0"/>
    <w:rsid w:val="6E9504DF"/>
    <w:rsid w:val="6EA78047"/>
    <w:rsid w:val="6ECC23C4"/>
    <w:rsid w:val="6ED413E1"/>
    <w:rsid w:val="6EDFE0E4"/>
    <w:rsid w:val="6EF21C3B"/>
    <w:rsid w:val="6F239168"/>
    <w:rsid w:val="6F438F8C"/>
    <w:rsid w:val="6F50F4C8"/>
    <w:rsid w:val="6F779F4C"/>
    <w:rsid w:val="6F924022"/>
    <w:rsid w:val="6FA0C513"/>
    <w:rsid w:val="6FA31BC9"/>
    <w:rsid w:val="6FB487C7"/>
    <w:rsid w:val="6FD81386"/>
    <w:rsid w:val="6FEB7A7F"/>
    <w:rsid w:val="6FFBFD97"/>
    <w:rsid w:val="70052C92"/>
    <w:rsid w:val="70148157"/>
    <w:rsid w:val="70386D74"/>
    <w:rsid w:val="703FF498"/>
    <w:rsid w:val="705254C8"/>
    <w:rsid w:val="70530911"/>
    <w:rsid w:val="70623664"/>
    <w:rsid w:val="707B2D62"/>
    <w:rsid w:val="7082CECC"/>
    <w:rsid w:val="709A69D3"/>
    <w:rsid w:val="70AB9E36"/>
    <w:rsid w:val="70CDD061"/>
    <w:rsid w:val="70D0CF98"/>
    <w:rsid w:val="70D3DDFE"/>
    <w:rsid w:val="70DD29CD"/>
    <w:rsid w:val="70F23DA2"/>
    <w:rsid w:val="711D75C4"/>
    <w:rsid w:val="71348F2D"/>
    <w:rsid w:val="714BEECA"/>
    <w:rsid w:val="7154AD1F"/>
    <w:rsid w:val="715550B5"/>
    <w:rsid w:val="71BF4538"/>
    <w:rsid w:val="71C34B66"/>
    <w:rsid w:val="71D3A21A"/>
    <w:rsid w:val="71FDF580"/>
    <w:rsid w:val="71FE1725"/>
    <w:rsid w:val="7202A329"/>
    <w:rsid w:val="7226339A"/>
    <w:rsid w:val="72463962"/>
    <w:rsid w:val="725069F5"/>
    <w:rsid w:val="725BCAFB"/>
    <w:rsid w:val="725D43A3"/>
    <w:rsid w:val="726808B9"/>
    <w:rsid w:val="728E55A1"/>
    <w:rsid w:val="729AA8C4"/>
    <w:rsid w:val="729F546F"/>
    <w:rsid w:val="72AB90A0"/>
    <w:rsid w:val="72AE239E"/>
    <w:rsid w:val="72B576A5"/>
    <w:rsid w:val="72D81A3C"/>
    <w:rsid w:val="72D8AD2F"/>
    <w:rsid w:val="72E4A0A4"/>
    <w:rsid w:val="730DC99A"/>
    <w:rsid w:val="730EAD99"/>
    <w:rsid w:val="73109BDB"/>
    <w:rsid w:val="73238332"/>
    <w:rsid w:val="7323E3BE"/>
    <w:rsid w:val="734AD4C9"/>
    <w:rsid w:val="734AD6AF"/>
    <w:rsid w:val="73519288"/>
    <w:rsid w:val="735C787B"/>
    <w:rsid w:val="73729C92"/>
    <w:rsid w:val="737EF7E0"/>
    <w:rsid w:val="739EDA49"/>
    <w:rsid w:val="73A77FCE"/>
    <w:rsid w:val="73ABDF2A"/>
    <w:rsid w:val="73B3ADE9"/>
    <w:rsid w:val="73B6E1DB"/>
    <w:rsid w:val="73D303BF"/>
    <w:rsid w:val="73DA6491"/>
    <w:rsid w:val="73DE0994"/>
    <w:rsid w:val="7411B7A2"/>
    <w:rsid w:val="741FCB0A"/>
    <w:rsid w:val="7439CAEB"/>
    <w:rsid w:val="743C2F64"/>
    <w:rsid w:val="74473255"/>
    <w:rsid w:val="7452DBE4"/>
    <w:rsid w:val="74561176"/>
    <w:rsid w:val="74678B2D"/>
    <w:rsid w:val="74876710"/>
    <w:rsid w:val="74883666"/>
    <w:rsid w:val="748D0FC1"/>
    <w:rsid w:val="74AE653E"/>
    <w:rsid w:val="74B7982E"/>
    <w:rsid w:val="74D391F4"/>
    <w:rsid w:val="74DA66C6"/>
    <w:rsid w:val="750A8B30"/>
    <w:rsid w:val="750CFE34"/>
    <w:rsid w:val="751C2AE3"/>
    <w:rsid w:val="7528DBD5"/>
    <w:rsid w:val="753EA837"/>
    <w:rsid w:val="7541F06D"/>
    <w:rsid w:val="755E3BFC"/>
    <w:rsid w:val="756BFE11"/>
    <w:rsid w:val="7573F016"/>
    <w:rsid w:val="7576AB2F"/>
    <w:rsid w:val="75823592"/>
    <w:rsid w:val="75963695"/>
    <w:rsid w:val="759721C5"/>
    <w:rsid w:val="75AE5764"/>
    <w:rsid w:val="75C187F1"/>
    <w:rsid w:val="75C622D0"/>
    <w:rsid w:val="75E1E6FC"/>
    <w:rsid w:val="75F51BD0"/>
    <w:rsid w:val="7611177D"/>
    <w:rsid w:val="762BEA44"/>
    <w:rsid w:val="763F1CF0"/>
    <w:rsid w:val="76805A14"/>
    <w:rsid w:val="76A447EC"/>
    <w:rsid w:val="76AD30DE"/>
    <w:rsid w:val="76B0C2A3"/>
    <w:rsid w:val="76B6F7C8"/>
    <w:rsid w:val="76D51042"/>
    <w:rsid w:val="76E4CC00"/>
    <w:rsid w:val="76E9B49D"/>
    <w:rsid w:val="76EB3CF4"/>
    <w:rsid w:val="76FFABFF"/>
    <w:rsid w:val="77152EA2"/>
    <w:rsid w:val="772A8247"/>
    <w:rsid w:val="77499844"/>
    <w:rsid w:val="7754AE9E"/>
    <w:rsid w:val="7754D29E"/>
    <w:rsid w:val="7759815A"/>
    <w:rsid w:val="775F96FC"/>
    <w:rsid w:val="7795A920"/>
    <w:rsid w:val="77CD88AB"/>
    <w:rsid w:val="77D1F6A5"/>
    <w:rsid w:val="77E137F2"/>
    <w:rsid w:val="77E51BFE"/>
    <w:rsid w:val="77EF0AA5"/>
    <w:rsid w:val="77F2255C"/>
    <w:rsid w:val="77F8FBC0"/>
    <w:rsid w:val="7803BA50"/>
    <w:rsid w:val="78049C5C"/>
    <w:rsid w:val="7805566C"/>
    <w:rsid w:val="7810A71B"/>
    <w:rsid w:val="78217BD1"/>
    <w:rsid w:val="7856B6A1"/>
    <w:rsid w:val="788783CE"/>
    <w:rsid w:val="7887DB78"/>
    <w:rsid w:val="788C2776"/>
    <w:rsid w:val="7898BC18"/>
    <w:rsid w:val="78C8DE3C"/>
    <w:rsid w:val="78E2090A"/>
    <w:rsid w:val="78F9D1F2"/>
    <w:rsid w:val="79165861"/>
    <w:rsid w:val="7925F71E"/>
    <w:rsid w:val="79544EF2"/>
    <w:rsid w:val="79594F7D"/>
    <w:rsid w:val="7973142A"/>
    <w:rsid w:val="79809BF2"/>
    <w:rsid w:val="7987921D"/>
    <w:rsid w:val="79BAD4E0"/>
    <w:rsid w:val="79D440A0"/>
    <w:rsid w:val="79D6A948"/>
    <w:rsid w:val="79D89E8D"/>
    <w:rsid w:val="79F94461"/>
    <w:rsid w:val="7A0AADF5"/>
    <w:rsid w:val="7A0C7CE5"/>
    <w:rsid w:val="7A1A9B2B"/>
    <w:rsid w:val="7A2D1156"/>
    <w:rsid w:val="7A523F7E"/>
    <w:rsid w:val="7A65D00D"/>
    <w:rsid w:val="7A68EF9B"/>
    <w:rsid w:val="7A811513"/>
    <w:rsid w:val="7AAACFF2"/>
    <w:rsid w:val="7AACC665"/>
    <w:rsid w:val="7AAD1445"/>
    <w:rsid w:val="7AD01830"/>
    <w:rsid w:val="7AE0037E"/>
    <w:rsid w:val="7AE39963"/>
    <w:rsid w:val="7AF707D5"/>
    <w:rsid w:val="7AFAB004"/>
    <w:rsid w:val="7AFD97E5"/>
    <w:rsid w:val="7AFF1591"/>
    <w:rsid w:val="7B4D7021"/>
    <w:rsid w:val="7B711F31"/>
    <w:rsid w:val="7B78FB45"/>
    <w:rsid w:val="7B91F9E6"/>
    <w:rsid w:val="7BACBFB5"/>
    <w:rsid w:val="7BE7C24A"/>
    <w:rsid w:val="7BFF0354"/>
    <w:rsid w:val="7C0FEA96"/>
    <w:rsid w:val="7C1979DF"/>
    <w:rsid w:val="7C30113B"/>
    <w:rsid w:val="7C3454C4"/>
    <w:rsid w:val="7C4FFDF0"/>
    <w:rsid w:val="7C54DC61"/>
    <w:rsid w:val="7C69559B"/>
    <w:rsid w:val="7C784877"/>
    <w:rsid w:val="7C8B1E45"/>
    <w:rsid w:val="7C9F3EEB"/>
    <w:rsid w:val="7CA10D90"/>
    <w:rsid w:val="7CA5124E"/>
    <w:rsid w:val="7CCEA944"/>
    <w:rsid w:val="7CDBE86F"/>
    <w:rsid w:val="7CF31535"/>
    <w:rsid w:val="7CFAF3E7"/>
    <w:rsid w:val="7D296B44"/>
    <w:rsid w:val="7D298EE3"/>
    <w:rsid w:val="7D355880"/>
    <w:rsid w:val="7D40C9A7"/>
    <w:rsid w:val="7D449473"/>
    <w:rsid w:val="7D4B5929"/>
    <w:rsid w:val="7D4DD8BD"/>
    <w:rsid w:val="7D5EAF33"/>
    <w:rsid w:val="7D623D22"/>
    <w:rsid w:val="7D79B86C"/>
    <w:rsid w:val="7D79ED27"/>
    <w:rsid w:val="7D808D8D"/>
    <w:rsid w:val="7D8C0625"/>
    <w:rsid w:val="7DA63BCB"/>
    <w:rsid w:val="7DACC6BA"/>
    <w:rsid w:val="7DBFA2F6"/>
    <w:rsid w:val="7DCB6EBD"/>
    <w:rsid w:val="7DDBAEBD"/>
    <w:rsid w:val="7DDD713B"/>
    <w:rsid w:val="7DE9B537"/>
    <w:rsid w:val="7DF6FF92"/>
    <w:rsid w:val="7DF7A006"/>
    <w:rsid w:val="7E08F2FB"/>
    <w:rsid w:val="7E332E10"/>
    <w:rsid w:val="7E4DC3C1"/>
    <w:rsid w:val="7E6644C3"/>
    <w:rsid w:val="7E672D9B"/>
    <w:rsid w:val="7E696B6D"/>
    <w:rsid w:val="7E7C9404"/>
    <w:rsid w:val="7E8879FF"/>
    <w:rsid w:val="7E8BC1DF"/>
    <w:rsid w:val="7E8E3C2E"/>
    <w:rsid w:val="7EB909C6"/>
    <w:rsid w:val="7EBE0749"/>
    <w:rsid w:val="7EC043F8"/>
    <w:rsid w:val="7EC84BDC"/>
    <w:rsid w:val="7EE47954"/>
    <w:rsid w:val="7EF3C266"/>
    <w:rsid w:val="7F090785"/>
    <w:rsid w:val="7F3F05E1"/>
    <w:rsid w:val="7F4EF8E7"/>
    <w:rsid w:val="7F4F152C"/>
    <w:rsid w:val="7F534F15"/>
    <w:rsid w:val="7F5D0827"/>
    <w:rsid w:val="7F861520"/>
    <w:rsid w:val="7F893054"/>
    <w:rsid w:val="7FA1AA62"/>
    <w:rsid w:val="7FA29A54"/>
    <w:rsid w:val="7FADA845"/>
    <w:rsid w:val="7FCD3DA9"/>
    <w:rsid w:val="7FEF981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6CD06DC"/>
  <w15:chartTrackingRefBased/>
  <w15:docId w15:val="{9171F567-CC3D-49C6-8624-7A08DE3E3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0520"/>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663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422B"/>
    <w:pPr>
      <w:outlineLvl w:val="9"/>
    </w:pPr>
  </w:style>
  <w:style w:type="paragraph" w:styleId="TOC1">
    <w:name w:val="toc 1"/>
    <w:basedOn w:val="Normal"/>
    <w:next w:val="Normal"/>
    <w:autoRedefine/>
    <w:uiPriority w:val="39"/>
    <w:unhideWhenUsed/>
    <w:rsid w:val="00DF422B"/>
    <w:pPr>
      <w:spacing w:after="100"/>
    </w:pPr>
  </w:style>
  <w:style w:type="character" w:styleId="Hyperlink">
    <w:name w:val="Hyperlink"/>
    <w:basedOn w:val="DefaultParagraphFont"/>
    <w:uiPriority w:val="99"/>
    <w:unhideWhenUsed/>
    <w:rsid w:val="00DF422B"/>
    <w:rPr>
      <w:color w:val="0563C1" w:themeColor="hyperlink"/>
      <w:u w:val="single"/>
    </w:rPr>
  </w:style>
  <w:style w:type="paragraph" w:styleId="Header">
    <w:name w:val="header"/>
    <w:basedOn w:val="Normal"/>
    <w:link w:val="HeaderChar"/>
    <w:uiPriority w:val="99"/>
    <w:unhideWhenUsed/>
    <w:rsid w:val="00320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F63"/>
  </w:style>
  <w:style w:type="paragraph" w:styleId="Footer">
    <w:name w:val="footer"/>
    <w:basedOn w:val="Normal"/>
    <w:link w:val="FooterChar"/>
    <w:uiPriority w:val="99"/>
    <w:unhideWhenUsed/>
    <w:rsid w:val="00320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F63"/>
  </w:style>
  <w:style w:type="table" w:styleId="TableGrid">
    <w:name w:val="Table Grid"/>
    <w:basedOn w:val="TableNormal"/>
    <w:uiPriority w:val="59"/>
    <w:rsid w:val="00320F6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7663B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663BF"/>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C44865"/>
    <w:pPr>
      <w:spacing w:after="100"/>
      <w:ind w:left="220"/>
    </w:pPr>
  </w:style>
  <w:style w:type="character" w:styleId="CommentReference">
    <w:name w:val="annotation reference"/>
    <w:basedOn w:val="DefaultParagraphFont"/>
    <w:uiPriority w:val="99"/>
    <w:semiHidden/>
    <w:unhideWhenUsed/>
    <w:rsid w:val="00A73AEB"/>
    <w:rPr>
      <w:sz w:val="16"/>
      <w:szCs w:val="16"/>
    </w:rPr>
  </w:style>
  <w:style w:type="paragraph" w:styleId="CommentText">
    <w:name w:val="annotation text"/>
    <w:basedOn w:val="Normal"/>
    <w:link w:val="CommentTextChar"/>
    <w:uiPriority w:val="99"/>
    <w:semiHidden/>
    <w:unhideWhenUsed/>
    <w:rsid w:val="00A73AEB"/>
    <w:pPr>
      <w:spacing w:line="240" w:lineRule="auto"/>
    </w:pPr>
    <w:rPr>
      <w:sz w:val="20"/>
      <w:szCs w:val="20"/>
    </w:rPr>
  </w:style>
  <w:style w:type="character" w:customStyle="1" w:styleId="CommentTextChar">
    <w:name w:val="Comment Text Char"/>
    <w:basedOn w:val="DefaultParagraphFont"/>
    <w:link w:val="CommentText"/>
    <w:uiPriority w:val="99"/>
    <w:semiHidden/>
    <w:rsid w:val="00A73AEB"/>
    <w:rPr>
      <w:sz w:val="20"/>
      <w:szCs w:val="20"/>
    </w:rPr>
  </w:style>
  <w:style w:type="paragraph" w:styleId="CommentSubject">
    <w:name w:val="annotation subject"/>
    <w:basedOn w:val="CommentText"/>
    <w:next w:val="CommentText"/>
    <w:link w:val="CommentSubjectChar"/>
    <w:uiPriority w:val="99"/>
    <w:semiHidden/>
    <w:unhideWhenUsed/>
    <w:rsid w:val="00A73AEB"/>
    <w:rPr>
      <w:b/>
      <w:bCs/>
    </w:rPr>
  </w:style>
  <w:style w:type="character" w:customStyle="1" w:styleId="CommentSubjectChar">
    <w:name w:val="Comment Subject Char"/>
    <w:basedOn w:val="CommentTextChar"/>
    <w:link w:val="CommentSubject"/>
    <w:uiPriority w:val="99"/>
    <w:semiHidden/>
    <w:rsid w:val="00A73AEB"/>
    <w:rPr>
      <w:b/>
      <w:bCs/>
      <w:sz w:val="20"/>
      <w:szCs w:val="20"/>
    </w:rPr>
  </w:style>
  <w:style w:type="paragraph" w:styleId="BalloonText">
    <w:name w:val="Balloon Text"/>
    <w:basedOn w:val="Normal"/>
    <w:link w:val="BalloonTextChar"/>
    <w:uiPriority w:val="99"/>
    <w:semiHidden/>
    <w:unhideWhenUsed/>
    <w:rsid w:val="00A73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3AEB"/>
    <w:rPr>
      <w:rFonts w:ascii="Segoe UI" w:hAnsi="Segoe UI" w:cs="Segoe UI"/>
      <w:sz w:val="18"/>
      <w:szCs w:val="18"/>
    </w:rPr>
  </w:style>
  <w:style w:type="paragraph" w:styleId="TOC3">
    <w:name w:val="toc 3"/>
    <w:basedOn w:val="Normal"/>
    <w:next w:val="Normal"/>
    <w:autoRedefine/>
    <w:uiPriority w:val="39"/>
    <w:unhideWhenUsed/>
    <w:rsid w:val="00997184"/>
    <w:pPr>
      <w:spacing w:after="100"/>
      <w:ind w:left="440"/>
    </w:pPr>
  </w:style>
  <w:style w:type="character" w:styleId="UnresolvedMention">
    <w:name w:val="Unresolved Mention"/>
    <w:basedOn w:val="DefaultParagraphFont"/>
    <w:uiPriority w:val="99"/>
    <w:semiHidden/>
    <w:unhideWhenUsed/>
    <w:rsid w:val="00B47CDE"/>
    <w:rPr>
      <w:color w:val="605E5C"/>
      <w:shd w:val="clear" w:color="auto" w:fill="E1DFDD"/>
    </w:rPr>
  </w:style>
  <w:style w:type="paragraph" w:styleId="NoSpacing">
    <w:name w:val="No Spacing"/>
    <w:uiPriority w:val="1"/>
    <w:qFormat/>
    <w:pPr>
      <w:spacing w:after="0" w:line="240" w:lineRule="auto"/>
    </w:pPr>
  </w:style>
  <w:style w:type="table" w:styleId="ListTable3-Accent1">
    <w:name w:val="List Table 3 Accent 1"/>
    <w:basedOn w:val="TableNormal"/>
    <w:uiPriority w:val="48"/>
    <w:rsid w:val="000963F0"/>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normaltextrun">
    <w:name w:val="normaltextrun"/>
    <w:basedOn w:val="DefaultParagraphFont"/>
    <w:rsid w:val="000963F0"/>
  </w:style>
  <w:style w:type="character" w:customStyle="1" w:styleId="eop">
    <w:name w:val="eop"/>
    <w:basedOn w:val="DefaultParagraphFont"/>
    <w:rsid w:val="000963F0"/>
  </w:style>
  <w:style w:type="paragraph" w:styleId="Caption">
    <w:name w:val="caption"/>
    <w:basedOn w:val="Normal"/>
    <w:next w:val="Normal"/>
    <w:uiPriority w:val="35"/>
    <w:unhideWhenUsed/>
    <w:qFormat/>
    <w:rsid w:val="00A60DEE"/>
    <w:pPr>
      <w:spacing w:after="200" w:line="240" w:lineRule="auto"/>
    </w:pPr>
    <w:rPr>
      <w:i/>
      <w:iCs/>
      <w:color w:val="44546A" w:themeColor="text2"/>
      <w:sz w:val="18"/>
      <w:szCs w:val="18"/>
    </w:rPr>
  </w:style>
  <w:style w:type="character" w:customStyle="1" w:styleId="a-size-large">
    <w:name w:val="a-size-large"/>
    <w:basedOn w:val="DefaultParagraphFont"/>
    <w:rsid w:val="00CF63E0"/>
  </w:style>
  <w:style w:type="character" w:customStyle="1" w:styleId="a-list-item">
    <w:name w:val="a-list-item"/>
    <w:basedOn w:val="DefaultParagraphFont"/>
    <w:rsid w:val="00CF63E0"/>
  </w:style>
  <w:style w:type="paragraph" w:styleId="Revision">
    <w:name w:val="Revision"/>
    <w:hidden/>
    <w:uiPriority w:val="99"/>
    <w:semiHidden/>
    <w:rsid w:val="00CF63E0"/>
    <w:pPr>
      <w:spacing w:after="0" w:line="240" w:lineRule="auto"/>
    </w:pPr>
  </w:style>
  <w:style w:type="character" w:customStyle="1" w:styleId="textlayer--absolute">
    <w:name w:val="textlayer--absolute"/>
    <w:basedOn w:val="DefaultParagraphFont"/>
    <w:rsid w:val="00EF1810"/>
  </w:style>
  <w:style w:type="paragraph" w:styleId="Title">
    <w:name w:val="Title"/>
    <w:basedOn w:val="Normal"/>
    <w:next w:val="Normal"/>
    <w:link w:val="TitleChar"/>
    <w:uiPriority w:val="10"/>
    <w:qFormat/>
    <w:rsid w:val="005943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3A0"/>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C6604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66041"/>
    <w:rPr>
      <w:sz w:val="20"/>
      <w:szCs w:val="20"/>
    </w:rPr>
  </w:style>
  <w:style w:type="character" w:styleId="EndnoteReference">
    <w:name w:val="endnote reference"/>
    <w:basedOn w:val="DefaultParagraphFont"/>
    <w:uiPriority w:val="99"/>
    <w:semiHidden/>
    <w:unhideWhenUsed/>
    <w:rsid w:val="00C660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152471">
      <w:bodyDiv w:val="1"/>
      <w:marLeft w:val="0"/>
      <w:marRight w:val="0"/>
      <w:marTop w:val="0"/>
      <w:marBottom w:val="0"/>
      <w:divBdr>
        <w:top w:val="none" w:sz="0" w:space="0" w:color="auto"/>
        <w:left w:val="none" w:sz="0" w:space="0" w:color="auto"/>
        <w:bottom w:val="none" w:sz="0" w:space="0" w:color="auto"/>
        <w:right w:val="none" w:sz="0" w:space="0" w:color="auto"/>
      </w:divBdr>
    </w:div>
    <w:div w:id="371422420">
      <w:bodyDiv w:val="1"/>
      <w:marLeft w:val="0"/>
      <w:marRight w:val="0"/>
      <w:marTop w:val="0"/>
      <w:marBottom w:val="0"/>
      <w:divBdr>
        <w:top w:val="none" w:sz="0" w:space="0" w:color="auto"/>
        <w:left w:val="none" w:sz="0" w:space="0" w:color="auto"/>
        <w:bottom w:val="none" w:sz="0" w:space="0" w:color="auto"/>
        <w:right w:val="none" w:sz="0" w:space="0" w:color="auto"/>
      </w:divBdr>
      <w:divsChild>
        <w:div w:id="1680111271">
          <w:marLeft w:val="0"/>
          <w:marRight w:val="0"/>
          <w:marTop w:val="0"/>
          <w:marBottom w:val="0"/>
          <w:divBdr>
            <w:top w:val="none" w:sz="0" w:space="0" w:color="auto"/>
            <w:left w:val="none" w:sz="0" w:space="0" w:color="auto"/>
            <w:bottom w:val="none" w:sz="0" w:space="0" w:color="auto"/>
            <w:right w:val="none" w:sz="0" w:space="0" w:color="auto"/>
          </w:divBdr>
        </w:div>
      </w:divsChild>
    </w:div>
    <w:div w:id="491531615">
      <w:bodyDiv w:val="1"/>
      <w:marLeft w:val="0"/>
      <w:marRight w:val="0"/>
      <w:marTop w:val="0"/>
      <w:marBottom w:val="0"/>
      <w:divBdr>
        <w:top w:val="none" w:sz="0" w:space="0" w:color="auto"/>
        <w:left w:val="none" w:sz="0" w:space="0" w:color="auto"/>
        <w:bottom w:val="none" w:sz="0" w:space="0" w:color="auto"/>
        <w:right w:val="none" w:sz="0" w:space="0" w:color="auto"/>
      </w:divBdr>
    </w:div>
    <w:div w:id="552934432">
      <w:bodyDiv w:val="1"/>
      <w:marLeft w:val="0"/>
      <w:marRight w:val="0"/>
      <w:marTop w:val="0"/>
      <w:marBottom w:val="0"/>
      <w:divBdr>
        <w:top w:val="none" w:sz="0" w:space="0" w:color="auto"/>
        <w:left w:val="none" w:sz="0" w:space="0" w:color="auto"/>
        <w:bottom w:val="none" w:sz="0" w:space="0" w:color="auto"/>
        <w:right w:val="none" w:sz="0" w:space="0" w:color="auto"/>
      </w:divBdr>
    </w:div>
    <w:div w:id="806508378">
      <w:bodyDiv w:val="1"/>
      <w:marLeft w:val="0"/>
      <w:marRight w:val="0"/>
      <w:marTop w:val="0"/>
      <w:marBottom w:val="0"/>
      <w:divBdr>
        <w:top w:val="none" w:sz="0" w:space="0" w:color="auto"/>
        <w:left w:val="none" w:sz="0" w:space="0" w:color="auto"/>
        <w:bottom w:val="none" w:sz="0" w:space="0" w:color="auto"/>
        <w:right w:val="none" w:sz="0" w:space="0" w:color="auto"/>
      </w:divBdr>
    </w:div>
    <w:div w:id="884097064">
      <w:bodyDiv w:val="1"/>
      <w:marLeft w:val="0"/>
      <w:marRight w:val="0"/>
      <w:marTop w:val="0"/>
      <w:marBottom w:val="0"/>
      <w:divBdr>
        <w:top w:val="none" w:sz="0" w:space="0" w:color="auto"/>
        <w:left w:val="none" w:sz="0" w:space="0" w:color="auto"/>
        <w:bottom w:val="none" w:sz="0" w:space="0" w:color="auto"/>
        <w:right w:val="none" w:sz="0" w:space="0" w:color="auto"/>
      </w:divBdr>
    </w:div>
    <w:div w:id="967125671">
      <w:bodyDiv w:val="1"/>
      <w:marLeft w:val="0"/>
      <w:marRight w:val="0"/>
      <w:marTop w:val="0"/>
      <w:marBottom w:val="0"/>
      <w:divBdr>
        <w:top w:val="none" w:sz="0" w:space="0" w:color="auto"/>
        <w:left w:val="none" w:sz="0" w:space="0" w:color="auto"/>
        <w:bottom w:val="none" w:sz="0" w:space="0" w:color="auto"/>
        <w:right w:val="none" w:sz="0" w:space="0" w:color="auto"/>
      </w:divBdr>
    </w:div>
    <w:div w:id="968361556">
      <w:bodyDiv w:val="1"/>
      <w:marLeft w:val="0"/>
      <w:marRight w:val="0"/>
      <w:marTop w:val="0"/>
      <w:marBottom w:val="0"/>
      <w:divBdr>
        <w:top w:val="none" w:sz="0" w:space="0" w:color="auto"/>
        <w:left w:val="none" w:sz="0" w:space="0" w:color="auto"/>
        <w:bottom w:val="none" w:sz="0" w:space="0" w:color="auto"/>
        <w:right w:val="none" w:sz="0" w:space="0" w:color="auto"/>
      </w:divBdr>
    </w:div>
    <w:div w:id="1194927294">
      <w:bodyDiv w:val="1"/>
      <w:marLeft w:val="0"/>
      <w:marRight w:val="0"/>
      <w:marTop w:val="0"/>
      <w:marBottom w:val="0"/>
      <w:divBdr>
        <w:top w:val="none" w:sz="0" w:space="0" w:color="auto"/>
        <w:left w:val="none" w:sz="0" w:space="0" w:color="auto"/>
        <w:bottom w:val="none" w:sz="0" w:space="0" w:color="auto"/>
        <w:right w:val="none" w:sz="0" w:space="0" w:color="auto"/>
      </w:divBdr>
    </w:div>
    <w:div w:id="1196193491">
      <w:bodyDiv w:val="1"/>
      <w:marLeft w:val="0"/>
      <w:marRight w:val="0"/>
      <w:marTop w:val="0"/>
      <w:marBottom w:val="0"/>
      <w:divBdr>
        <w:top w:val="none" w:sz="0" w:space="0" w:color="auto"/>
        <w:left w:val="none" w:sz="0" w:space="0" w:color="auto"/>
        <w:bottom w:val="none" w:sz="0" w:space="0" w:color="auto"/>
        <w:right w:val="none" w:sz="0" w:space="0" w:color="auto"/>
      </w:divBdr>
    </w:div>
    <w:div w:id="1260681434">
      <w:bodyDiv w:val="1"/>
      <w:marLeft w:val="0"/>
      <w:marRight w:val="0"/>
      <w:marTop w:val="0"/>
      <w:marBottom w:val="0"/>
      <w:divBdr>
        <w:top w:val="none" w:sz="0" w:space="0" w:color="auto"/>
        <w:left w:val="none" w:sz="0" w:space="0" w:color="auto"/>
        <w:bottom w:val="none" w:sz="0" w:space="0" w:color="auto"/>
        <w:right w:val="none" w:sz="0" w:space="0" w:color="auto"/>
      </w:divBdr>
    </w:div>
    <w:div w:id="1277063729">
      <w:bodyDiv w:val="1"/>
      <w:marLeft w:val="0"/>
      <w:marRight w:val="0"/>
      <w:marTop w:val="0"/>
      <w:marBottom w:val="0"/>
      <w:divBdr>
        <w:top w:val="none" w:sz="0" w:space="0" w:color="auto"/>
        <w:left w:val="none" w:sz="0" w:space="0" w:color="auto"/>
        <w:bottom w:val="none" w:sz="0" w:space="0" w:color="auto"/>
        <w:right w:val="none" w:sz="0" w:space="0" w:color="auto"/>
      </w:divBdr>
    </w:div>
    <w:div w:id="1283420551">
      <w:bodyDiv w:val="1"/>
      <w:marLeft w:val="0"/>
      <w:marRight w:val="0"/>
      <w:marTop w:val="0"/>
      <w:marBottom w:val="0"/>
      <w:divBdr>
        <w:top w:val="none" w:sz="0" w:space="0" w:color="auto"/>
        <w:left w:val="none" w:sz="0" w:space="0" w:color="auto"/>
        <w:bottom w:val="none" w:sz="0" w:space="0" w:color="auto"/>
        <w:right w:val="none" w:sz="0" w:space="0" w:color="auto"/>
      </w:divBdr>
    </w:div>
    <w:div w:id="1443838463">
      <w:bodyDiv w:val="1"/>
      <w:marLeft w:val="0"/>
      <w:marRight w:val="0"/>
      <w:marTop w:val="0"/>
      <w:marBottom w:val="0"/>
      <w:divBdr>
        <w:top w:val="none" w:sz="0" w:space="0" w:color="auto"/>
        <w:left w:val="none" w:sz="0" w:space="0" w:color="auto"/>
        <w:bottom w:val="none" w:sz="0" w:space="0" w:color="auto"/>
        <w:right w:val="none" w:sz="0" w:space="0" w:color="auto"/>
      </w:divBdr>
    </w:div>
    <w:div w:id="1596085841">
      <w:bodyDiv w:val="1"/>
      <w:marLeft w:val="0"/>
      <w:marRight w:val="0"/>
      <w:marTop w:val="0"/>
      <w:marBottom w:val="0"/>
      <w:divBdr>
        <w:top w:val="none" w:sz="0" w:space="0" w:color="auto"/>
        <w:left w:val="none" w:sz="0" w:space="0" w:color="auto"/>
        <w:bottom w:val="none" w:sz="0" w:space="0" w:color="auto"/>
        <w:right w:val="none" w:sz="0" w:space="0" w:color="auto"/>
      </w:divBdr>
    </w:div>
    <w:div w:id="1945453304">
      <w:bodyDiv w:val="1"/>
      <w:marLeft w:val="0"/>
      <w:marRight w:val="0"/>
      <w:marTop w:val="0"/>
      <w:marBottom w:val="0"/>
      <w:divBdr>
        <w:top w:val="none" w:sz="0" w:space="0" w:color="auto"/>
        <w:left w:val="none" w:sz="0" w:space="0" w:color="auto"/>
        <w:bottom w:val="none" w:sz="0" w:space="0" w:color="auto"/>
        <w:right w:val="none" w:sz="0" w:space="0" w:color="auto"/>
      </w:divBdr>
    </w:div>
    <w:div w:id="1958485741">
      <w:bodyDiv w:val="1"/>
      <w:marLeft w:val="0"/>
      <w:marRight w:val="0"/>
      <w:marTop w:val="0"/>
      <w:marBottom w:val="0"/>
      <w:divBdr>
        <w:top w:val="none" w:sz="0" w:space="0" w:color="auto"/>
        <w:left w:val="none" w:sz="0" w:space="0" w:color="auto"/>
        <w:bottom w:val="none" w:sz="0" w:space="0" w:color="auto"/>
        <w:right w:val="none" w:sz="0" w:space="0" w:color="auto"/>
      </w:divBdr>
    </w:div>
    <w:div w:id="1958751069">
      <w:bodyDiv w:val="1"/>
      <w:marLeft w:val="0"/>
      <w:marRight w:val="0"/>
      <w:marTop w:val="0"/>
      <w:marBottom w:val="0"/>
      <w:divBdr>
        <w:top w:val="none" w:sz="0" w:space="0" w:color="auto"/>
        <w:left w:val="none" w:sz="0" w:space="0" w:color="auto"/>
        <w:bottom w:val="none" w:sz="0" w:space="0" w:color="auto"/>
        <w:right w:val="none" w:sz="0" w:space="0" w:color="auto"/>
      </w:divBdr>
    </w:div>
    <w:div w:id="1990864463">
      <w:bodyDiv w:val="1"/>
      <w:marLeft w:val="0"/>
      <w:marRight w:val="0"/>
      <w:marTop w:val="0"/>
      <w:marBottom w:val="0"/>
      <w:divBdr>
        <w:top w:val="none" w:sz="0" w:space="0" w:color="auto"/>
        <w:left w:val="none" w:sz="0" w:space="0" w:color="auto"/>
        <w:bottom w:val="none" w:sz="0" w:space="0" w:color="auto"/>
        <w:right w:val="none" w:sz="0" w:space="0" w:color="auto"/>
      </w:divBdr>
      <w:divsChild>
        <w:div w:id="473760434">
          <w:marLeft w:val="0"/>
          <w:marRight w:val="0"/>
          <w:marTop w:val="0"/>
          <w:marBottom w:val="0"/>
          <w:divBdr>
            <w:top w:val="none" w:sz="0" w:space="0" w:color="auto"/>
            <w:left w:val="none" w:sz="0" w:space="0" w:color="auto"/>
            <w:bottom w:val="none" w:sz="0" w:space="0" w:color="auto"/>
            <w:right w:val="none" w:sz="0" w:space="0" w:color="auto"/>
          </w:divBdr>
          <w:divsChild>
            <w:div w:id="1407260007">
              <w:marLeft w:val="0"/>
              <w:marRight w:val="0"/>
              <w:marTop w:val="0"/>
              <w:marBottom w:val="0"/>
              <w:divBdr>
                <w:top w:val="none" w:sz="0" w:space="0" w:color="auto"/>
                <w:left w:val="none" w:sz="0" w:space="0" w:color="auto"/>
                <w:bottom w:val="none" w:sz="0" w:space="0" w:color="auto"/>
                <w:right w:val="none" w:sz="0" w:space="0" w:color="auto"/>
              </w:divBdr>
              <w:divsChild>
                <w:div w:id="778135966">
                  <w:marLeft w:val="0"/>
                  <w:marRight w:val="0"/>
                  <w:marTop w:val="0"/>
                  <w:marBottom w:val="0"/>
                  <w:divBdr>
                    <w:top w:val="none" w:sz="0" w:space="0" w:color="auto"/>
                    <w:left w:val="none" w:sz="0" w:space="0" w:color="auto"/>
                    <w:bottom w:val="none" w:sz="0" w:space="0" w:color="auto"/>
                    <w:right w:val="none" w:sz="0" w:space="0" w:color="auto"/>
                  </w:divBdr>
                </w:div>
                <w:div w:id="1646931616">
                  <w:marLeft w:val="0"/>
                  <w:marRight w:val="0"/>
                  <w:marTop w:val="0"/>
                  <w:marBottom w:val="0"/>
                  <w:divBdr>
                    <w:top w:val="none" w:sz="0" w:space="0" w:color="auto"/>
                    <w:left w:val="none" w:sz="0" w:space="0" w:color="auto"/>
                    <w:bottom w:val="none" w:sz="0" w:space="0" w:color="auto"/>
                    <w:right w:val="none" w:sz="0" w:space="0" w:color="auto"/>
                  </w:divBdr>
                  <w:divsChild>
                    <w:div w:id="731929662">
                      <w:marLeft w:val="0"/>
                      <w:marRight w:val="0"/>
                      <w:marTop w:val="0"/>
                      <w:marBottom w:val="0"/>
                      <w:divBdr>
                        <w:top w:val="none" w:sz="0" w:space="0" w:color="auto"/>
                        <w:left w:val="none" w:sz="0" w:space="0" w:color="auto"/>
                        <w:bottom w:val="none" w:sz="0" w:space="0" w:color="auto"/>
                        <w:right w:val="none" w:sz="0" w:space="0" w:color="auto"/>
                      </w:divBdr>
                    </w:div>
                    <w:div w:id="2127119469">
                      <w:marLeft w:val="0"/>
                      <w:marRight w:val="0"/>
                      <w:marTop w:val="0"/>
                      <w:marBottom w:val="0"/>
                      <w:divBdr>
                        <w:top w:val="none" w:sz="0" w:space="0" w:color="auto"/>
                        <w:left w:val="none" w:sz="0" w:space="0" w:color="auto"/>
                        <w:bottom w:val="none" w:sz="0" w:space="0" w:color="auto"/>
                        <w:right w:val="none" w:sz="0" w:space="0" w:color="auto"/>
                      </w:divBdr>
                      <w:divsChild>
                        <w:div w:id="78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9258">
          <w:marLeft w:val="0"/>
          <w:marRight w:val="0"/>
          <w:marTop w:val="0"/>
          <w:marBottom w:val="0"/>
          <w:divBdr>
            <w:top w:val="none" w:sz="0" w:space="0" w:color="auto"/>
            <w:left w:val="none" w:sz="0" w:space="0" w:color="auto"/>
            <w:bottom w:val="none" w:sz="0" w:space="0" w:color="auto"/>
            <w:right w:val="none" w:sz="0" w:space="0" w:color="auto"/>
          </w:divBdr>
          <w:divsChild>
            <w:div w:id="1249660563">
              <w:marLeft w:val="0"/>
              <w:marRight w:val="0"/>
              <w:marTop w:val="0"/>
              <w:marBottom w:val="0"/>
              <w:divBdr>
                <w:top w:val="none" w:sz="0" w:space="0" w:color="auto"/>
                <w:left w:val="none" w:sz="0" w:space="0" w:color="auto"/>
                <w:bottom w:val="none" w:sz="0" w:space="0" w:color="auto"/>
                <w:right w:val="none" w:sz="0" w:space="0" w:color="auto"/>
              </w:divBdr>
              <w:divsChild>
                <w:div w:id="1879657426">
                  <w:marLeft w:val="0"/>
                  <w:marRight w:val="0"/>
                  <w:marTop w:val="0"/>
                  <w:marBottom w:val="0"/>
                  <w:divBdr>
                    <w:top w:val="none" w:sz="0" w:space="0" w:color="auto"/>
                    <w:left w:val="none" w:sz="0" w:space="0" w:color="auto"/>
                    <w:bottom w:val="none" w:sz="0" w:space="0" w:color="auto"/>
                    <w:right w:val="none" w:sz="0" w:space="0" w:color="auto"/>
                  </w:divBdr>
                  <w:divsChild>
                    <w:div w:id="14576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3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eader" Target="header1.xml"/><Relationship Id="rId42" Type="http://schemas.openxmlformats.org/officeDocument/2006/relationships/footer" Target="footer2.xml"/><Relationship Id="rId63" Type="http://schemas.openxmlformats.org/officeDocument/2006/relationships/image" Target="media/image18.emf"/><Relationship Id="rId84" Type="http://schemas.openxmlformats.org/officeDocument/2006/relationships/header" Target="header18.xml"/><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image" Target="media/image108.JPG"/><Relationship Id="rId191" Type="http://schemas.openxmlformats.org/officeDocument/2006/relationships/image" Target="media/image122.emf"/><Relationship Id="rId196" Type="http://schemas.openxmlformats.org/officeDocument/2006/relationships/header" Target="header30.xml"/><Relationship Id="rId200" Type="http://schemas.openxmlformats.org/officeDocument/2006/relationships/header" Target="header31.xml"/><Relationship Id="rId16" Type="http://schemas.openxmlformats.org/officeDocument/2006/relationships/image" Target="media/image1.jpeg"/><Relationship Id="rId107" Type="http://schemas.openxmlformats.org/officeDocument/2006/relationships/header" Target="header22.xml"/><Relationship Id="rId11" Type="http://schemas.openxmlformats.org/officeDocument/2006/relationships/styles" Target="styles.xml"/><Relationship Id="rId32" Type="http://schemas.openxmlformats.org/officeDocument/2006/relationships/header" Target="header11.xml"/><Relationship Id="rId37" Type="http://schemas.openxmlformats.org/officeDocument/2006/relationships/hyperlink" Target="https://www.amazon.com/Lenovo-Chromebook-MediaTek-Processor-81JW0000US/dp/B07GLV1VC7/ref=sr_1_1_sspa?dchild=1&amp;keywords=laptop+touchscreen&amp;qid=1604414795&amp;s=pc&amp;sr=1-1-spons&amp;psc=1&amp;spLa=https://www.amazon.com/Dell-Inspiron-15-3000-Anti-Glare/dp/B08FCDF3CW/ref=sr_1_1_sspa?dchild=1&amp;keywords=laptop%2Btouchscreen&amp;qid=1606119918&amp;refinements=p_89%3ADell&amp;rnid=2528832011&amp;s=electronics&amp;sr=1-1-spons&amp;spLa=ZW5jcnlwdGVkUXVhbGlmaWVyPUExRTExSUMxMzc4UUxPJmVuY3J5cHRlZElkPUEwMDQ1MTg4M0xRTzFBWFc0MkVQTyZlbmNyeXB0ZWRBZElkPUEwNjQzMzU4MjdKSzVRQzYyNkc5OCZ3aWRnZXROYW1lPXNwX2F0ZiZhY3Rpb249Y2xpY2tSZWRpcmVjdCZkb05vdExvZ0NsaWNrPXRydWU&amp;th=1" TargetMode="External"/><Relationship Id="rId53" Type="http://schemas.openxmlformats.org/officeDocument/2006/relationships/image" Target="media/image10.emf"/><Relationship Id="rId58" Type="http://schemas.openxmlformats.org/officeDocument/2006/relationships/image" Target="media/image14.emf"/><Relationship Id="rId74" Type="http://schemas.openxmlformats.org/officeDocument/2006/relationships/package" Target="embeddings/Microsoft_Visio_Drawing6.vsdx"/><Relationship Id="rId79" Type="http://schemas.openxmlformats.org/officeDocument/2006/relationships/image" Target="media/image27.emf"/><Relationship Id="rId102" Type="http://schemas.openxmlformats.org/officeDocument/2006/relationships/footer" Target="footer5.xml"/><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header" Target="header19.xml"/><Relationship Id="rId95" Type="http://schemas.openxmlformats.org/officeDocument/2006/relationships/image" Target="media/image38.emf"/><Relationship Id="rId160" Type="http://schemas.openxmlformats.org/officeDocument/2006/relationships/image" Target="media/image99.png"/><Relationship Id="rId165" Type="http://schemas.openxmlformats.org/officeDocument/2006/relationships/image" Target="media/image103.JPG"/><Relationship Id="rId181" Type="http://schemas.openxmlformats.org/officeDocument/2006/relationships/image" Target="media/image118.JPG"/><Relationship Id="rId186" Type="http://schemas.openxmlformats.org/officeDocument/2006/relationships/header" Target="header26.xml"/><Relationship Id="rId22" Type="http://schemas.openxmlformats.org/officeDocument/2006/relationships/footer" Target="footer1.xml"/><Relationship Id="rId27" Type="http://schemas.openxmlformats.org/officeDocument/2006/relationships/header" Target="header6.xml"/><Relationship Id="rId43" Type="http://schemas.openxmlformats.org/officeDocument/2006/relationships/image" Target="media/image6.emf"/><Relationship Id="rId48" Type="http://schemas.openxmlformats.org/officeDocument/2006/relationships/header" Target="header15.xml"/><Relationship Id="rId64" Type="http://schemas.openxmlformats.org/officeDocument/2006/relationships/package" Target="embeddings/Microsoft_Visio_Drawing3.vsdx"/><Relationship Id="rId69" Type="http://schemas.openxmlformats.org/officeDocument/2006/relationships/image" Target="media/image22.emf"/><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package" Target="embeddings/Microsoft_Visio_Drawing9.vsdx"/><Relationship Id="rId85" Type="http://schemas.openxmlformats.org/officeDocument/2006/relationships/image" Target="media/image30.emf"/><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09.JPG"/><Relationship Id="rId176" Type="http://schemas.openxmlformats.org/officeDocument/2006/relationships/image" Target="media/image114.JPG"/><Relationship Id="rId192" Type="http://schemas.openxmlformats.org/officeDocument/2006/relationships/package" Target="embeddings/Microsoft_Visio_Drawing12.vsdx"/><Relationship Id="rId197" Type="http://schemas.openxmlformats.org/officeDocument/2006/relationships/image" Target="media/image125.png"/><Relationship Id="rId201" Type="http://schemas.openxmlformats.org/officeDocument/2006/relationships/fontTable" Target="fontTable.xml"/><Relationship Id="rId12" Type="http://schemas.openxmlformats.org/officeDocument/2006/relationships/settings" Target="settings.xml"/><Relationship Id="rId17" Type="http://schemas.openxmlformats.org/officeDocument/2006/relationships/image" Target="media/image2.png"/><Relationship Id="rId33" Type="http://schemas.openxmlformats.org/officeDocument/2006/relationships/comments" Target="comments.xml"/><Relationship Id="rId38" Type="http://schemas.openxmlformats.org/officeDocument/2006/relationships/hyperlink" Target="https://www.amazon.com/Tera-Barcode-Wireless-Cordless-Computer/dp/B07D799ZDD/ref=sr_1_1?dchild=1&amp;keywords=scanner+qr&amp;qid=1604415005&amp;s=pc&amp;sr=1-1" TargetMode="External"/><Relationship Id="rId59" Type="http://schemas.openxmlformats.org/officeDocument/2006/relationships/image" Target="media/image15.emf"/><Relationship Id="rId103" Type="http://schemas.openxmlformats.org/officeDocument/2006/relationships/image" Target="media/image44.png"/><Relationship Id="rId108" Type="http://schemas.openxmlformats.org/officeDocument/2006/relationships/footer" Target="footer6.xm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11.emf"/><Relationship Id="rId70" Type="http://schemas.openxmlformats.org/officeDocument/2006/relationships/package" Target="embeddings/Microsoft_Visio_Drawing4.vsdx"/><Relationship Id="rId75" Type="http://schemas.openxmlformats.org/officeDocument/2006/relationships/image" Target="media/image25.emf"/><Relationship Id="rId91" Type="http://schemas.openxmlformats.org/officeDocument/2006/relationships/image" Target="media/image35.emf"/><Relationship Id="rId96" Type="http://schemas.openxmlformats.org/officeDocument/2006/relationships/image" Target="media/image39.emf"/><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header" Target="header23.xml"/><Relationship Id="rId166" Type="http://schemas.openxmlformats.org/officeDocument/2006/relationships/image" Target="media/image104.JPG"/><Relationship Id="rId182" Type="http://schemas.openxmlformats.org/officeDocument/2006/relationships/header" Target="header25.xml"/><Relationship Id="rId187"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2.xml"/><Relationship Id="rId28" Type="http://schemas.openxmlformats.org/officeDocument/2006/relationships/header" Target="header7.xml"/><Relationship Id="rId49" Type="http://schemas.openxmlformats.org/officeDocument/2006/relationships/image" Target="media/image8.emf"/><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eader" Target="header14.xml"/><Relationship Id="rId60" Type="http://schemas.openxmlformats.org/officeDocument/2006/relationships/image" Target="media/image16.emf"/><Relationship Id="rId65" Type="http://schemas.openxmlformats.org/officeDocument/2006/relationships/image" Target="media/image19.emf"/><Relationship Id="rId81" Type="http://schemas.openxmlformats.org/officeDocument/2006/relationships/image" Target="media/image28.emf"/><Relationship Id="rId86" Type="http://schemas.openxmlformats.org/officeDocument/2006/relationships/image" Target="media/image31.emf"/><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png"/><Relationship Id="rId156" Type="http://schemas.openxmlformats.org/officeDocument/2006/relationships/image" Target="media/image95.png"/><Relationship Id="rId177" Type="http://schemas.openxmlformats.org/officeDocument/2006/relationships/image" Target="media/image115.JPG"/><Relationship Id="rId198" Type="http://schemas.openxmlformats.org/officeDocument/2006/relationships/image" Target="media/image126.png"/><Relationship Id="rId172" Type="http://schemas.openxmlformats.org/officeDocument/2006/relationships/image" Target="media/image110.JPG"/><Relationship Id="rId193" Type="http://schemas.openxmlformats.org/officeDocument/2006/relationships/header" Target="header29.xml"/><Relationship Id="rId202" Type="http://schemas.microsoft.com/office/2011/relationships/people" Target="people.xml"/><Relationship Id="rId13" Type="http://schemas.openxmlformats.org/officeDocument/2006/relationships/webSettings" Target="webSettings.xml"/><Relationship Id="rId18" Type="http://schemas.openxmlformats.org/officeDocument/2006/relationships/image" Target="media/image3.jpeg"/><Relationship Id="rId39" Type="http://schemas.openxmlformats.org/officeDocument/2006/relationships/hyperlink" Target="https://www.amazon.com/MonMount-Laptop-Locking-Security-LAP1405/dp/B01CQ2N0CY/ref=pd_ybh_a_2?_encoding=UTF8&amp;psc=1&amp;refRID=QYA3K0MTD8VFBCKX1F45" TargetMode="External"/><Relationship Id="rId109" Type="http://schemas.openxmlformats.org/officeDocument/2006/relationships/image" Target="media/image48.png"/><Relationship Id="rId34" Type="http://schemas.microsoft.com/office/2011/relationships/commentsExtended" Target="commentsExtended.xml"/><Relationship Id="rId50" Type="http://schemas.openxmlformats.org/officeDocument/2006/relationships/package" Target="embeddings/Microsoft_Visio_Drawing1.vsdx"/><Relationship Id="rId55" Type="http://schemas.openxmlformats.org/officeDocument/2006/relationships/footer" Target="footer4.xml"/><Relationship Id="rId76" Type="http://schemas.openxmlformats.org/officeDocument/2006/relationships/package" Target="embeddings/Microsoft_Visio_Drawing7.vsdx"/><Relationship Id="rId97" Type="http://schemas.openxmlformats.org/officeDocument/2006/relationships/image" Target="media/image40.emf"/><Relationship Id="rId104" Type="http://schemas.openxmlformats.org/officeDocument/2006/relationships/image" Target="media/image45.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5.JPG"/><Relationship Id="rId188" Type="http://schemas.openxmlformats.org/officeDocument/2006/relationships/image" Target="media/image120.png"/><Relationship Id="rId7" Type="http://schemas.openxmlformats.org/officeDocument/2006/relationships/customXml" Target="../customXml/item7.xml"/><Relationship Id="rId71" Type="http://schemas.openxmlformats.org/officeDocument/2006/relationships/image" Target="media/image23.emf"/><Relationship Id="rId92" Type="http://schemas.openxmlformats.org/officeDocument/2006/relationships/image" Target="media/image36.emf"/><Relationship Id="rId162" Type="http://schemas.openxmlformats.org/officeDocument/2006/relationships/image" Target="media/image100.JPG"/><Relationship Id="rId183"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3.xml"/><Relationship Id="rId40" Type="http://schemas.openxmlformats.org/officeDocument/2006/relationships/hyperlink" Target="https://www.amazon.com/Woods-992555-Extension-Reinforced-Visibility/dp/B00ASNW1QA/ref=sr_1_10?dchild=1&amp;gclid=CjwKCAiAtK79BRAIEiwA4OskBvw1gGHTSHWkNkrkQqU-yU7kcCOiGf_o1UqP06OI3Y4OL92eeia8IhoCddcQAvD_BwE&amp;hvadid=174242388156&amp;hvdev=c&amp;hvlocphy=9017088&amp;hvnetw=g&amp;hvqmt=e&amp;hvrand=3763510145785027&amp;hvtargid=kwd-37389126&amp;hydadcr=24628_9648893&amp;keywords=heavy+duty+extension+cord&amp;qid=1605150722&amp;refinements=p_n_feature_keywords_two_browse-bin%3A7065065011&amp;rnid=1248907011&amp;s=lamps-light&amp;sr=1-10" TargetMode="External"/><Relationship Id="rId45" Type="http://schemas.openxmlformats.org/officeDocument/2006/relationships/footer" Target="footer3.xml"/><Relationship Id="rId66" Type="http://schemas.openxmlformats.org/officeDocument/2006/relationships/header" Target="header17.xml"/><Relationship Id="rId87" Type="http://schemas.openxmlformats.org/officeDocument/2006/relationships/image" Target="media/image32.emf"/><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6.JPG"/><Relationship Id="rId61" Type="http://schemas.openxmlformats.org/officeDocument/2006/relationships/package" Target="embeddings/Microsoft_Visio_Drawing2.vsdx"/><Relationship Id="rId82" Type="http://schemas.openxmlformats.org/officeDocument/2006/relationships/package" Target="embeddings/Microsoft_Visio_Drawing10.vsdx"/><Relationship Id="rId152" Type="http://schemas.openxmlformats.org/officeDocument/2006/relationships/image" Target="media/image91.png"/><Relationship Id="rId173" Type="http://schemas.openxmlformats.org/officeDocument/2006/relationships/image" Target="media/image111.JPG"/><Relationship Id="rId194" Type="http://schemas.openxmlformats.org/officeDocument/2006/relationships/image" Target="media/image123.png"/><Relationship Id="rId199" Type="http://schemas.openxmlformats.org/officeDocument/2006/relationships/image" Target="media/image127.png"/><Relationship Id="rId20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notes" Target="footnotes.xml"/><Relationship Id="rId30" Type="http://schemas.openxmlformats.org/officeDocument/2006/relationships/header" Target="header9.xml"/><Relationship Id="rId35" Type="http://schemas.microsoft.com/office/2016/09/relationships/commentsIds" Target="commentsIds.xml"/><Relationship Id="rId56" Type="http://schemas.openxmlformats.org/officeDocument/2006/relationships/image" Target="media/image12.emf"/><Relationship Id="rId77" Type="http://schemas.openxmlformats.org/officeDocument/2006/relationships/image" Target="media/image26.emf"/><Relationship Id="rId100" Type="http://schemas.openxmlformats.org/officeDocument/2006/relationships/image" Target="media/image43.emf"/><Relationship Id="rId105" Type="http://schemas.openxmlformats.org/officeDocument/2006/relationships/image" Target="media/image46.jp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6.JPG"/><Relationship Id="rId8" Type="http://schemas.openxmlformats.org/officeDocument/2006/relationships/customXml" Target="../customXml/item8.xml"/><Relationship Id="rId51" Type="http://schemas.openxmlformats.org/officeDocument/2006/relationships/image" Target="media/image9.emf"/><Relationship Id="rId72" Type="http://schemas.openxmlformats.org/officeDocument/2006/relationships/package" Target="embeddings/Microsoft_Visio_Drawing5.vsdx"/><Relationship Id="rId93" Type="http://schemas.openxmlformats.org/officeDocument/2006/relationships/header" Target="header20.xml"/><Relationship Id="rId98" Type="http://schemas.openxmlformats.org/officeDocument/2006/relationships/image" Target="media/image41.emf"/><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1.JPG"/><Relationship Id="rId184" Type="http://schemas.openxmlformats.org/officeDocument/2006/relationships/image" Target="media/image119.emf"/><Relationship Id="rId189" Type="http://schemas.openxmlformats.org/officeDocument/2006/relationships/image" Target="media/image121.png"/><Relationship Id="rId3" Type="http://schemas.openxmlformats.org/officeDocument/2006/relationships/customXml" Target="../customXml/item3.xml"/><Relationship Id="rId25" Type="http://schemas.openxmlformats.org/officeDocument/2006/relationships/header" Target="header4.xml"/><Relationship Id="rId46" Type="http://schemas.openxmlformats.org/officeDocument/2006/relationships/image" Target="media/image7.emf"/><Relationship Id="rId67" Type="http://schemas.openxmlformats.org/officeDocument/2006/relationships/image" Target="media/image20.emf"/><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image" Target="media/image5.jpeg"/><Relationship Id="rId41" Type="http://schemas.openxmlformats.org/officeDocument/2006/relationships/header" Target="header13.xml"/><Relationship Id="rId62" Type="http://schemas.openxmlformats.org/officeDocument/2006/relationships/image" Target="media/image17.emf"/><Relationship Id="rId83" Type="http://schemas.openxmlformats.org/officeDocument/2006/relationships/image" Target="media/image29.emf"/><Relationship Id="rId88" Type="http://schemas.openxmlformats.org/officeDocument/2006/relationships/image" Target="media/image33.emf"/><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2.JPG"/><Relationship Id="rId179" Type="http://schemas.openxmlformats.org/officeDocument/2006/relationships/image" Target="media/image117.png"/><Relationship Id="rId195" Type="http://schemas.openxmlformats.org/officeDocument/2006/relationships/image" Target="media/image124.png"/><Relationship Id="rId190" Type="http://schemas.openxmlformats.org/officeDocument/2006/relationships/header" Target="header28.xml"/><Relationship Id="rId204" Type="http://schemas.microsoft.com/office/2018/08/relationships/commentsExtensible" Target="commentsExtensible.xml"/><Relationship Id="rId15" Type="http://schemas.openxmlformats.org/officeDocument/2006/relationships/endnotes" Target="endnotes.xml"/><Relationship Id="rId36" Type="http://schemas.openxmlformats.org/officeDocument/2006/relationships/header" Target="header12.xml"/><Relationship Id="rId57" Type="http://schemas.openxmlformats.org/officeDocument/2006/relationships/image" Target="media/image13.emf"/><Relationship Id="rId106" Type="http://schemas.openxmlformats.org/officeDocument/2006/relationships/image" Target="media/image47.png"/><Relationship Id="rId127" Type="http://schemas.openxmlformats.org/officeDocument/2006/relationships/image" Target="media/image66.png"/><Relationship Id="rId10" Type="http://schemas.openxmlformats.org/officeDocument/2006/relationships/numbering" Target="numbering.xml"/><Relationship Id="rId31" Type="http://schemas.openxmlformats.org/officeDocument/2006/relationships/header" Target="header10.xml"/><Relationship Id="rId52" Type="http://schemas.openxmlformats.org/officeDocument/2006/relationships/header" Target="header16.xml"/><Relationship Id="rId73" Type="http://schemas.openxmlformats.org/officeDocument/2006/relationships/image" Target="media/image24.emf"/><Relationship Id="rId78" Type="http://schemas.openxmlformats.org/officeDocument/2006/relationships/package" Target="embeddings/Microsoft_Visio_Drawing8.vsdx"/><Relationship Id="rId94" Type="http://schemas.openxmlformats.org/officeDocument/2006/relationships/image" Target="media/image37.emf"/><Relationship Id="rId99" Type="http://schemas.openxmlformats.org/officeDocument/2006/relationships/image" Target="media/image42.emf"/><Relationship Id="rId101" Type="http://schemas.openxmlformats.org/officeDocument/2006/relationships/header" Target="header21.xml"/><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image" Target="media/image102.JPG"/><Relationship Id="rId169" Type="http://schemas.openxmlformats.org/officeDocument/2006/relationships/image" Target="media/image107.JPG"/><Relationship Id="rId185" Type="http://schemas.openxmlformats.org/officeDocument/2006/relationships/package" Target="embeddings/Microsoft_Visio_Drawing11.vsdx"/><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eader" Target="header24.xml"/><Relationship Id="rId26" Type="http://schemas.openxmlformats.org/officeDocument/2006/relationships/header" Target="header5.xml"/><Relationship Id="rId47" Type="http://schemas.openxmlformats.org/officeDocument/2006/relationships/package" Target="embeddings/Microsoft_Visio_Drawing.vsdx"/><Relationship Id="rId68" Type="http://schemas.openxmlformats.org/officeDocument/2006/relationships/image" Target="media/image21.emf"/><Relationship Id="rId89" Type="http://schemas.openxmlformats.org/officeDocument/2006/relationships/image" Target="media/image34.emf"/><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42593F93644BF4BA414A940BB56EB98" ma:contentTypeVersion="12" ma:contentTypeDescription="Create a new document." ma:contentTypeScope="" ma:versionID="cacdf38b08d057f5b4585d10410dd81d">
  <xsd:schema xmlns:xsd="http://www.w3.org/2001/XMLSchema" xmlns:xs="http://www.w3.org/2001/XMLSchema" xmlns:p="http://schemas.microsoft.com/office/2006/metadata/properties" xmlns:ns3="cf78d493-a2bb-409c-aaa5-56d3bb2fe96e" xmlns:ns4="e0d3abc1-838b-4e20-9ac5-2b079ccbc734" targetNamespace="http://schemas.microsoft.com/office/2006/metadata/properties" ma:root="true" ma:fieldsID="c21efc438dade6d4518dc31853cae60e" ns3:_="" ns4:_="">
    <xsd:import namespace="cf78d493-a2bb-409c-aaa5-56d3bb2fe96e"/>
    <xsd:import namespace="e0d3abc1-838b-4e20-9ac5-2b079ccbc73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78d493-a2bb-409c-aaa5-56d3bb2fe9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0d3abc1-838b-4e20-9ac5-2b079ccbc73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21D5C-0D32-40A8-8D91-1CD10B104435}">
  <ds:schemaRefs>
    <ds:schemaRef ds:uri="http://schemas.openxmlformats.org/officeDocument/2006/bibliography"/>
  </ds:schemaRefs>
</ds:datastoreItem>
</file>

<file path=customXml/itemProps2.xml><?xml version="1.0" encoding="utf-8"?>
<ds:datastoreItem xmlns:ds="http://schemas.openxmlformats.org/officeDocument/2006/customXml" ds:itemID="{0F942C2F-D145-4DA8-9BD7-8E8C149AEF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78d493-a2bb-409c-aaa5-56d3bb2fe96e"/>
    <ds:schemaRef ds:uri="e0d3abc1-838b-4e20-9ac5-2b079ccbc7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3DDD55-4342-4269-9456-45A49986CE41}">
  <ds:schemaRefs>
    <ds:schemaRef ds:uri="http://schemas.microsoft.com/sharepoint/v3/contenttype/forms"/>
  </ds:schemaRefs>
</ds:datastoreItem>
</file>

<file path=customXml/itemProps4.xml><?xml version="1.0" encoding="utf-8"?>
<ds:datastoreItem xmlns:ds="http://schemas.openxmlformats.org/officeDocument/2006/customXml" ds:itemID="{55FD7D71-6DFD-4683-B0EB-1BF81F685686}">
  <ds:schemaRefs>
    <ds:schemaRef ds:uri="http://schemas.openxmlformats.org/officeDocument/2006/bibliography"/>
  </ds:schemaRefs>
</ds:datastoreItem>
</file>

<file path=customXml/itemProps5.xml><?xml version="1.0" encoding="utf-8"?>
<ds:datastoreItem xmlns:ds="http://schemas.openxmlformats.org/officeDocument/2006/customXml" ds:itemID="{FD7EA400-4FF2-4F76-853B-84DE4DA7CDDF}">
  <ds:schemaRefs>
    <ds:schemaRef ds:uri="http://purl.org/dc/dcmitype/"/>
    <ds:schemaRef ds:uri="http://schemas.microsoft.com/office/infopath/2007/PartnerControls"/>
    <ds:schemaRef ds:uri="http://purl.org/dc/elements/1.1/"/>
    <ds:schemaRef ds:uri="http://schemas.microsoft.com/office/2006/metadata/properties"/>
    <ds:schemaRef ds:uri="http://purl.org/dc/terms/"/>
    <ds:schemaRef ds:uri="http://schemas.microsoft.com/office/2006/documentManagement/types"/>
    <ds:schemaRef ds:uri="cf78d493-a2bb-409c-aaa5-56d3bb2fe96e"/>
    <ds:schemaRef ds:uri="http://schemas.openxmlformats.org/package/2006/metadata/core-properties"/>
    <ds:schemaRef ds:uri="e0d3abc1-838b-4e20-9ac5-2b079ccbc734"/>
    <ds:schemaRef ds:uri="http://www.w3.org/XML/1998/namespace"/>
  </ds:schemaRefs>
</ds:datastoreItem>
</file>

<file path=customXml/itemProps6.xml><?xml version="1.0" encoding="utf-8"?>
<ds:datastoreItem xmlns:ds="http://schemas.openxmlformats.org/officeDocument/2006/customXml" ds:itemID="{61F62416-ED0E-448B-8827-94B56155A59D}">
  <ds:schemaRefs>
    <ds:schemaRef ds:uri="http://schemas.openxmlformats.org/officeDocument/2006/bibliography"/>
  </ds:schemaRefs>
</ds:datastoreItem>
</file>

<file path=customXml/itemProps7.xml><?xml version="1.0" encoding="utf-8"?>
<ds:datastoreItem xmlns:ds="http://schemas.openxmlformats.org/officeDocument/2006/customXml" ds:itemID="{F9A1AE2C-515D-4176-A115-1359AB9B6A50}">
  <ds:schemaRefs>
    <ds:schemaRef ds:uri="http://schemas.openxmlformats.org/officeDocument/2006/bibliography"/>
  </ds:schemaRefs>
</ds:datastoreItem>
</file>

<file path=customXml/itemProps8.xml><?xml version="1.0" encoding="utf-8"?>
<ds:datastoreItem xmlns:ds="http://schemas.openxmlformats.org/officeDocument/2006/customXml" ds:itemID="{58F0788F-88BC-4B87-AFA8-F80996053D80}">
  <ds:schemaRefs>
    <ds:schemaRef ds:uri="http://schemas.openxmlformats.org/officeDocument/2006/bibliography"/>
  </ds:schemaRefs>
</ds:datastoreItem>
</file>

<file path=customXml/itemProps9.xml><?xml version="1.0" encoding="utf-8"?>
<ds:datastoreItem xmlns:ds="http://schemas.openxmlformats.org/officeDocument/2006/customXml" ds:itemID="{9A990F4E-7947-45C2-B847-0ECAB98BE2E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0</TotalTime>
  <Pages>158</Pages>
  <Words>13900</Words>
  <Characters>79231</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Feasibility Study</vt:lpstr>
    </vt:vector>
  </TitlesOfParts>
  <Company/>
  <LinksUpToDate>false</LinksUpToDate>
  <CharactersWithSpaces>92946</CharactersWithSpaces>
  <SharedDoc>false</SharedDoc>
  <HLinks>
    <vt:vector size="498" baseType="variant">
      <vt:variant>
        <vt:i4>5701722</vt:i4>
      </vt:variant>
      <vt:variant>
        <vt:i4>486</vt:i4>
      </vt:variant>
      <vt:variant>
        <vt:i4>0</vt:i4>
      </vt:variant>
      <vt:variant>
        <vt:i4>5</vt:i4>
      </vt:variant>
      <vt:variant>
        <vt:lpwstr>https://www.amazon.com/Woods-992555-Extension-Reinforced-Visibility/dp/B00ASNW1QA/ref=sr_1_10?dchild=1&amp;gclid=CjwKCAiAtK79BRAIEiwA4OskBvw1gGHTSHWkNkrkQqU-yU7kcCOiGf_o1UqP06OI3Y4OL92eeia8IhoCddcQAvD_BwE&amp;hvadid=174242388156&amp;hvdev=c&amp;hvlocphy=9017088&amp;hvnetw=g&amp;hvqmt=e&amp;hvrand=3763510145785027&amp;hvtargid=kwd-37389126&amp;hydadcr=24628_9648893&amp;keywords=heavy+duty+extension+cord&amp;qid=1605150722&amp;refinements=p_n_feature_keywords_two_browse-bin%3A7065065011&amp;rnid=1248907011&amp;s=lamps-light&amp;sr=1-10</vt:lpwstr>
      </vt:variant>
      <vt:variant>
        <vt:lpwstr/>
      </vt:variant>
      <vt:variant>
        <vt:i4>7864433</vt:i4>
      </vt:variant>
      <vt:variant>
        <vt:i4>483</vt:i4>
      </vt:variant>
      <vt:variant>
        <vt:i4>0</vt:i4>
      </vt:variant>
      <vt:variant>
        <vt:i4>5</vt:i4>
      </vt:variant>
      <vt:variant>
        <vt:lpwstr>https://www.amazon.com/MonMount-Laptop-Locking-Security-LAP1405/dp/B01CQ2N0CY/ref=pd_ybh_a_2?_encoding=UTF8&amp;psc=1&amp;refRID=QYA3K0MTD8VFBCKX1F45</vt:lpwstr>
      </vt:variant>
      <vt:variant>
        <vt:lpwstr/>
      </vt:variant>
      <vt:variant>
        <vt:i4>7012411</vt:i4>
      </vt:variant>
      <vt:variant>
        <vt:i4>480</vt:i4>
      </vt:variant>
      <vt:variant>
        <vt:i4>0</vt:i4>
      </vt:variant>
      <vt:variant>
        <vt:i4>5</vt:i4>
      </vt:variant>
      <vt:variant>
        <vt:lpwstr>https://www.amazon.com/Tera-Barcode-Wireless-Cordless-Computer/dp/B07D799ZDD/ref=sr_1_1?dchild=1&amp;keywords=scanner+qr&amp;qid=1604415005&amp;s=pc&amp;sr=1-1</vt:lpwstr>
      </vt:variant>
      <vt:variant>
        <vt:lpwstr/>
      </vt:variant>
      <vt:variant>
        <vt:i4>1835062</vt:i4>
      </vt:variant>
      <vt:variant>
        <vt:i4>477</vt:i4>
      </vt:variant>
      <vt:variant>
        <vt:i4>0</vt:i4>
      </vt:variant>
      <vt:variant>
        <vt:i4>5</vt:i4>
      </vt:variant>
      <vt:variant>
        <vt:lpwstr>https://www.amazon.com/Lenovo-Chromebook-MediaTek-Processor-81JW0000US/dp/B07GLV1VC7/ref=sr_1_1_sspa?dchild=1&amp;keywords=laptop+touchscreen&amp;qid=1604414795&amp;s=pc&amp;sr=1-1-spons&amp;psc=1&amp;spLa=https://www.amazon.com/Dell-Inspiron-15-3000-Anti-Glare/dp/B08FCDF3CW/ref=sr_1_1_sspa?dchild=1&amp;keywords=laptop%2Btouchscreen&amp;qid=1606119918&amp;refinements=p_89%3ADell&amp;rnid=2528832011&amp;s=electronics&amp;sr=1-1-spons&amp;spLa=ZW5jcnlwdGVkUXVhbGlmaWVyPUExRTExSUMxMzc4UUxPJmVuY3J5cHRlZElkPUEwMDQ1MTg4M0xRTzFBWFc0MkVQTyZlbmNyeXB0ZWRBZElkPUEwNjQzMzU4MjdKSzVRQzYyNkc5OCZ3aWRnZXROYW1lPXNwX2F0ZiZhY3Rpb249Y2xpY2tSZWRpcmVjdCZkb05vdExvZ0NsaWNrPXRydWU&amp;th=1</vt:lpwstr>
      </vt:variant>
      <vt:variant>
        <vt:lpwstr/>
      </vt:variant>
      <vt:variant>
        <vt:i4>1507379</vt:i4>
      </vt:variant>
      <vt:variant>
        <vt:i4>470</vt:i4>
      </vt:variant>
      <vt:variant>
        <vt:i4>0</vt:i4>
      </vt:variant>
      <vt:variant>
        <vt:i4>5</vt:i4>
      </vt:variant>
      <vt:variant>
        <vt:lpwstr/>
      </vt:variant>
      <vt:variant>
        <vt:lpwstr>_Toc63775276</vt:lpwstr>
      </vt:variant>
      <vt:variant>
        <vt:i4>1310771</vt:i4>
      </vt:variant>
      <vt:variant>
        <vt:i4>464</vt:i4>
      </vt:variant>
      <vt:variant>
        <vt:i4>0</vt:i4>
      </vt:variant>
      <vt:variant>
        <vt:i4>5</vt:i4>
      </vt:variant>
      <vt:variant>
        <vt:lpwstr/>
      </vt:variant>
      <vt:variant>
        <vt:lpwstr>_Toc63775275</vt:lpwstr>
      </vt:variant>
      <vt:variant>
        <vt:i4>1376307</vt:i4>
      </vt:variant>
      <vt:variant>
        <vt:i4>458</vt:i4>
      </vt:variant>
      <vt:variant>
        <vt:i4>0</vt:i4>
      </vt:variant>
      <vt:variant>
        <vt:i4>5</vt:i4>
      </vt:variant>
      <vt:variant>
        <vt:lpwstr/>
      </vt:variant>
      <vt:variant>
        <vt:lpwstr>_Toc63775274</vt:lpwstr>
      </vt:variant>
      <vt:variant>
        <vt:i4>1179699</vt:i4>
      </vt:variant>
      <vt:variant>
        <vt:i4>452</vt:i4>
      </vt:variant>
      <vt:variant>
        <vt:i4>0</vt:i4>
      </vt:variant>
      <vt:variant>
        <vt:i4>5</vt:i4>
      </vt:variant>
      <vt:variant>
        <vt:lpwstr/>
      </vt:variant>
      <vt:variant>
        <vt:lpwstr>_Toc63775273</vt:lpwstr>
      </vt:variant>
      <vt:variant>
        <vt:i4>1245235</vt:i4>
      </vt:variant>
      <vt:variant>
        <vt:i4>446</vt:i4>
      </vt:variant>
      <vt:variant>
        <vt:i4>0</vt:i4>
      </vt:variant>
      <vt:variant>
        <vt:i4>5</vt:i4>
      </vt:variant>
      <vt:variant>
        <vt:lpwstr/>
      </vt:variant>
      <vt:variant>
        <vt:lpwstr>_Toc63775272</vt:lpwstr>
      </vt:variant>
      <vt:variant>
        <vt:i4>1048627</vt:i4>
      </vt:variant>
      <vt:variant>
        <vt:i4>440</vt:i4>
      </vt:variant>
      <vt:variant>
        <vt:i4>0</vt:i4>
      </vt:variant>
      <vt:variant>
        <vt:i4>5</vt:i4>
      </vt:variant>
      <vt:variant>
        <vt:lpwstr/>
      </vt:variant>
      <vt:variant>
        <vt:lpwstr>_Toc63775271</vt:lpwstr>
      </vt:variant>
      <vt:variant>
        <vt:i4>1114163</vt:i4>
      </vt:variant>
      <vt:variant>
        <vt:i4>434</vt:i4>
      </vt:variant>
      <vt:variant>
        <vt:i4>0</vt:i4>
      </vt:variant>
      <vt:variant>
        <vt:i4>5</vt:i4>
      </vt:variant>
      <vt:variant>
        <vt:lpwstr/>
      </vt:variant>
      <vt:variant>
        <vt:lpwstr>_Toc63775270</vt:lpwstr>
      </vt:variant>
      <vt:variant>
        <vt:i4>1572914</vt:i4>
      </vt:variant>
      <vt:variant>
        <vt:i4>428</vt:i4>
      </vt:variant>
      <vt:variant>
        <vt:i4>0</vt:i4>
      </vt:variant>
      <vt:variant>
        <vt:i4>5</vt:i4>
      </vt:variant>
      <vt:variant>
        <vt:lpwstr/>
      </vt:variant>
      <vt:variant>
        <vt:lpwstr>_Toc63775269</vt:lpwstr>
      </vt:variant>
      <vt:variant>
        <vt:i4>1638450</vt:i4>
      </vt:variant>
      <vt:variant>
        <vt:i4>422</vt:i4>
      </vt:variant>
      <vt:variant>
        <vt:i4>0</vt:i4>
      </vt:variant>
      <vt:variant>
        <vt:i4>5</vt:i4>
      </vt:variant>
      <vt:variant>
        <vt:lpwstr/>
      </vt:variant>
      <vt:variant>
        <vt:lpwstr>_Toc63775268</vt:lpwstr>
      </vt:variant>
      <vt:variant>
        <vt:i4>1441842</vt:i4>
      </vt:variant>
      <vt:variant>
        <vt:i4>416</vt:i4>
      </vt:variant>
      <vt:variant>
        <vt:i4>0</vt:i4>
      </vt:variant>
      <vt:variant>
        <vt:i4>5</vt:i4>
      </vt:variant>
      <vt:variant>
        <vt:lpwstr/>
      </vt:variant>
      <vt:variant>
        <vt:lpwstr>_Toc63775267</vt:lpwstr>
      </vt:variant>
      <vt:variant>
        <vt:i4>1507378</vt:i4>
      </vt:variant>
      <vt:variant>
        <vt:i4>410</vt:i4>
      </vt:variant>
      <vt:variant>
        <vt:i4>0</vt:i4>
      </vt:variant>
      <vt:variant>
        <vt:i4>5</vt:i4>
      </vt:variant>
      <vt:variant>
        <vt:lpwstr/>
      </vt:variant>
      <vt:variant>
        <vt:lpwstr>_Toc63775266</vt:lpwstr>
      </vt:variant>
      <vt:variant>
        <vt:i4>1310770</vt:i4>
      </vt:variant>
      <vt:variant>
        <vt:i4>404</vt:i4>
      </vt:variant>
      <vt:variant>
        <vt:i4>0</vt:i4>
      </vt:variant>
      <vt:variant>
        <vt:i4>5</vt:i4>
      </vt:variant>
      <vt:variant>
        <vt:lpwstr/>
      </vt:variant>
      <vt:variant>
        <vt:lpwstr>_Toc63775265</vt:lpwstr>
      </vt:variant>
      <vt:variant>
        <vt:i4>1376306</vt:i4>
      </vt:variant>
      <vt:variant>
        <vt:i4>398</vt:i4>
      </vt:variant>
      <vt:variant>
        <vt:i4>0</vt:i4>
      </vt:variant>
      <vt:variant>
        <vt:i4>5</vt:i4>
      </vt:variant>
      <vt:variant>
        <vt:lpwstr/>
      </vt:variant>
      <vt:variant>
        <vt:lpwstr>_Toc63775264</vt:lpwstr>
      </vt:variant>
      <vt:variant>
        <vt:i4>1179698</vt:i4>
      </vt:variant>
      <vt:variant>
        <vt:i4>392</vt:i4>
      </vt:variant>
      <vt:variant>
        <vt:i4>0</vt:i4>
      </vt:variant>
      <vt:variant>
        <vt:i4>5</vt:i4>
      </vt:variant>
      <vt:variant>
        <vt:lpwstr/>
      </vt:variant>
      <vt:variant>
        <vt:lpwstr>_Toc63775263</vt:lpwstr>
      </vt:variant>
      <vt:variant>
        <vt:i4>1245234</vt:i4>
      </vt:variant>
      <vt:variant>
        <vt:i4>386</vt:i4>
      </vt:variant>
      <vt:variant>
        <vt:i4>0</vt:i4>
      </vt:variant>
      <vt:variant>
        <vt:i4>5</vt:i4>
      </vt:variant>
      <vt:variant>
        <vt:lpwstr/>
      </vt:variant>
      <vt:variant>
        <vt:lpwstr>_Toc63775262</vt:lpwstr>
      </vt:variant>
      <vt:variant>
        <vt:i4>1048626</vt:i4>
      </vt:variant>
      <vt:variant>
        <vt:i4>380</vt:i4>
      </vt:variant>
      <vt:variant>
        <vt:i4>0</vt:i4>
      </vt:variant>
      <vt:variant>
        <vt:i4>5</vt:i4>
      </vt:variant>
      <vt:variant>
        <vt:lpwstr/>
      </vt:variant>
      <vt:variant>
        <vt:lpwstr>_Toc63775261</vt:lpwstr>
      </vt:variant>
      <vt:variant>
        <vt:i4>1114162</vt:i4>
      </vt:variant>
      <vt:variant>
        <vt:i4>374</vt:i4>
      </vt:variant>
      <vt:variant>
        <vt:i4>0</vt:i4>
      </vt:variant>
      <vt:variant>
        <vt:i4>5</vt:i4>
      </vt:variant>
      <vt:variant>
        <vt:lpwstr/>
      </vt:variant>
      <vt:variant>
        <vt:lpwstr>_Toc63775260</vt:lpwstr>
      </vt:variant>
      <vt:variant>
        <vt:i4>1572913</vt:i4>
      </vt:variant>
      <vt:variant>
        <vt:i4>368</vt:i4>
      </vt:variant>
      <vt:variant>
        <vt:i4>0</vt:i4>
      </vt:variant>
      <vt:variant>
        <vt:i4>5</vt:i4>
      </vt:variant>
      <vt:variant>
        <vt:lpwstr/>
      </vt:variant>
      <vt:variant>
        <vt:lpwstr>_Toc63775259</vt:lpwstr>
      </vt:variant>
      <vt:variant>
        <vt:i4>1638449</vt:i4>
      </vt:variant>
      <vt:variant>
        <vt:i4>362</vt:i4>
      </vt:variant>
      <vt:variant>
        <vt:i4>0</vt:i4>
      </vt:variant>
      <vt:variant>
        <vt:i4>5</vt:i4>
      </vt:variant>
      <vt:variant>
        <vt:lpwstr/>
      </vt:variant>
      <vt:variant>
        <vt:lpwstr>_Toc63775258</vt:lpwstr>
      </vt:variant>
      <vt:variant>
        <vt:i4>1441841</vt:i4>
      </vt:variant>
      <vt:variant>
        <vt:i4>356</vt:i4>
      </vt:variant>
      <vt:variant>
        <vt:i4>0</vt:i4>
      </vt:variant>
      <vt:variant>
        <vt:i4>5</vt:i4>
      </vt:variant>
      <vt:variant>
        <vt:lpwstr/>
      </vt:variant>
      <vt:variant>
        <vt:lpwstr>_Toc63775257</vt:lpwstr>
      </vt:variant>
      <vt:variant>
        <vt:i4>1507377</vt:i4>
      </vt:variant>
      <vt:variant>
        <vt:i4>350</vt:i4>
      </vt:variant>
      <vt:variant>
        <vt:i4>0</vt:i4>
      </vt:variant>
      <vt:variant>
        <vt:i4>5</vt:i4>
      </vt:variant>
      <vt:variant>
        <vt:lpwstr/>
      </vt:variant>
      <vt:variant>
        <vt:lpwstr>_Toc63775256</vt:lpwstr>
      </vt:variant>
      <vt:variant>
        <vt:i4>1310769</vt:i4>
      </vt:variant>
      <vt:variant>
        <vt:i4>344</vt:i4>
      </vt:variant>
      <vt:variant>
        <vt:i4>0</vt:i4>
      </vt:variant>
      <vt:variant>
        <vt:i4>5</vt:i4>
      </vt:variant>
      <vt:variant>
        <vt:lpwstr/>
      </vt:variant>
      <vt:variant>
        <vt:lpwstr>_Toc63775255</vt:lpwstr>
      </vt:variant>
      <vt:variant>
        <vt:i4>1376305</vt:i4>
      </vt:variant>
      <vt:variant>
        <vt:i4>338</vt:i4>
      </vt:variant>
      <vt:variant>
        <vt:i4>0</vt:i4>
      </vt:variant>
      <vt:variant>
        <vt:i4>5</vt:i4>
      </vt:variant>
      <vt:variant>
        <vt:lpwstr/>
      </vt:variant>
      <vt:variant>
        <vt:lpwstr>_Toc63775254</vt:lpwstr>
      </vt:variant>
      <vt:variant>
        <vt:i4>1179697</vt:i4>
      </vt:variant>
      <vt:variant>
        <vt:i4>332</vt:i4>
      </vt:variant>
      <vt:variant>
        <vt:i4>0</vt:i4>
      </vt:variant>
      <vt:variant>
        <vt:i4>5</vt:i4>
      </vt:variant>
      <vt:variant>
        <vt:lpwstr/>
      </vt:variant>
      <vt:variant>
        <vt:lpwstr>_Toc63775253</vt:lpwstr>
      </vt:variant>
      <vt:variant>
        <vt:i4>1245233</vt:i4>
      </vt:variant>
      <vt:variant>
        <vt:i4>326</vt:i4>
      </vt:variant>
      <vt:variant>
        <vt:i4>0</vt:i4>
      </vt:variant>
      <vt:variant>
        <vt:i4>5</vt:i4>
      </vt:variant>
      <vt:variant>
        <vt:lpwstr/>
      </vt:variant>
      <vt:variant>
        <vt:lpwstr>_Toc63775252</vt:lpwstr>
      </vt:variant>
      <vt:variant>
        <vt:i4>1048625</vt:i4>
      </vt:variant>
      <vt:variant>
        <vt:i4>320</vt:i4>
      </vt:variant>
      <vt:variant>
        <vt:i4>0</vt:i4>
      </vt:variant>
      <vt:variant>
        <vt:i4>5</vt:i4>
      </vt:variant>
      <vt:variant>
        <vt:lpwstr/>
      </vt:variant>
      <vt:variant>
        <vt:lpwstr>_Toc63775251</vt:lpwstr>
      </vt:variant>
      <vt:variant>
        <vt:i4>1114161</vt:i4>
      </vt:variant>
      <vt:variant>
        <vt:i4>314</vt:i4>
      </vt:variant>
      <vt:variant>
        <vt:i4>0</vt:i4>
      </vt:variant>
      <vt:variant>
        <vt:i4>5</vt:i4>
      </vt:variant>
      <vt:variant>
        <vt:lpwstr/>
      </vt:variant>
      <vt:variant>
        <vt:lpwstr>_Toc63775250</vt:lpwstr>
      </vt:variant>
      <vt:variant>
        <vt:i4>1572912</vt:i4>
      </vt:variant>
      <vt:variant>
        <vt:i4>308</vt:i4>
      </vt:variant>
      <vt:variant>
        <vt:i4>0</vt:i4>
      </vt:variant>
      <vt:variant>
        <vt:i4>5</vt:i4>
      </vt:variant>
      <vt:variant>
        <vt:lpwstr/>
      </vt:variant>
      <vt:variant>
        <vt:lpwstr>_Toc63775249</vt:lpwstr>
      </vt:variant>
      <vt:variant>
        <vt:i4>1638448</vt:i4>
      </vt:variant>
      <vt:variant>
        <vt:i4>302</vt:i4>
      </vt:variant>
      <vt:variant>
        <vt:i4>0</vt:i4>
      </vt:variant>
      <vt:variant>
        <vt:i4>5</vt:i4>
      </vt:variant>
      <vt:variant>
        <vt:lpwstr/>
      </vt:variant>
      <vt:variant>
        <vt:lpwstr>_Toc63775248</vt:lpwstr>
      </vt:variant>
      <vt:variant>
        <vt:i4>1441840</vt:i4>
      </vt:variant>
      <vt:variant>
        <vt:i4>296</vt:i4>
      </vt:variant>
      <vt:variant>
        <vt:i4>0</vt:i4>
      </vt:variant>
      <vt:variant>
        <vt:i4>5</vt:i4>
      </vt:variant>
      <vt:variant>
        <vt:lpwstr/>
      </vt:variant>
      <vt:variant>
        <vt:lpwstr>_Toc63775247</vt:lpwstr>
      </vt:variant>
      <vt:variant>
        <vt:i4>1507376</vt:i4>
      </vt:variant>
      <vt:variant>
        <vt:i4>290</vt:i4>
      </vt:variant>
      <vt:variant>
        <vt:i4>0</vt:i4>
      </vt:variant>
      <vt:variant>
        <vt:i4>5</vt:i4>
      </vt:variant>
      <vt:variant>
        <vt:lpwstr/>
      </vt:variant>
      <vt:variant>
        <vt:lpwstr>_Toc63775246</vt:lpwstr>
      </vt:variant>
      <vt:variant>
        <vt:i4>1310768</vt:i4>
      </vt:variant>
      <vt:variant>
        <vt:i4>284</vt:i4>
      </vt:variant>
      <vt:variant>
        <vt:i4>0</vt:i4>
      </vt:variant>
      <vt:variant>
        <vt:i4>5</vt:i4>
      </vt:variant>
      <vt:variant>
        <vt:lpwstr/>
      </vt:variant>
      <vt:variant>
        <vt:lpwstr>_Toc63775245</vt:lpwstr>
      </vt:variant>
      <vt:variant>
        <vt:i4>1376304</vt:i4>
      </vt:variant>
      <vt:variant>
        <vt:i4>278</vt:i4>
      </vt:variant>
      <vt:variant>
        <vt:i4>0</vt:i4>
      </vt:variant>
      <vt:variant>
        <vt:i4>5</vt:i4>
      </vt:variant>
      <vt:variant>
        <vt:lpwstr/>
      </vt:variant>
      <vt:variant>
        <vt:lpwstr>_Toc63775244</vt:lpwstr>
      </vt:variant>
      <vt:variant>
        <vt:i4>1179696</vt:i4>
      </vt:variant>
      <vt:variant>
        <vt:i4>272</vt:i4>
      </vt:variant>
      <vt:variant>
        <vt:i4>0</vt:i4>
      </vt:variant>
      <vt:variant>
        <vt:i4>5</vt:i4>
      </vt:variant>
      <vt:variant>
        <vt:lpwstr/>
      </vt:variant>
      <vt:variant>
        <vt:lpwstr>_Toc63775243</vt:lpwstr>
      </vt:variant>
      <vt:variant>
        <vt:i4>1245232</vt:i4>
      </vt:variant>
      <vt:variant>
        <vt:i4>266</vt:i4>
      </vt:variant>
      <vt:variant>
        <vt:i4>0</vt:i4>
      </vt:variant>
      <vt:variant>
        <vt:i4>5</vt:i4>
      </vt:variant>
      <vt:variant>
        <vt:lpwstr/>
      </vt:variant>
      <vt:variant>
        <vt:lpwstr>_Toc63775242</vt:lpwstr>
      </vt:variant>
      <vt:variant>
        <vt:i4>1048624</vt:i4>
      </vt:variant>
      <vt:variant>
        <vt:i4>260</vt:i4>
      </vt:variant>
      <vt:variant>
        <vt:i4>0</vt:i4>
      </vt:variant>
      <vt:variant>
        <vt:i4>5</vt:i4>
      </vt:variant>
      <vt:variant>
        <vt:lpwstr/>
      </vt:variant>
      <vt:variant>
        <vt:lpwstr>_Toc63775241</vt:lpwstr>
      </vt:variant>
      <vt:variant>
        <vt:i4>1114160</vt:i4>
      </vt:variant>
      <vt:variant>
        <vt:i4>254</vt:i4>
      </vt:variant>
      <vt:variant>
        <vt:i4>0</vt:i4>
      </vt:variant>
      <vt:variant>
        <vt:i4>5</vt:i4>
      </vt:variant>
      <vt:variant>
        <vt:lpwstr/>
      </vt:variant>
      <vt:variant>
        <vt:lpwstr>_Toc63775240</vt:lpwstr>
      </vt:variant>
      <vt:variant>
        <vt:i4>1572919</vt:i4>
      </vt:variant>
      <vt:variant>
        <vt:i4>248</vt:i4>
      </vt:variant>
      <vt:variant>
        <vt:i4>0</vt:i4>
      </vt:variant>
      <vt:variant>
        <vt:i4>5</vt:i4>
      </vt:variant>
      <vt:variant>
        <vt:lpwstr/>
      </vt:variant>
      <vt:variant>
        <vt:lpwstr>_Toc63775239</vt:lpwstr>
      </vt:variant>
      <vt:variant>
        <vt:i4>1638455</vt:i4>
      </vt:variant>
      <vt:variant>
        <vt:i4>242</vt:i4>
      </vt:variant>
      <vt:variant>
        <vt:i4>0</vt:i4>
      </vt:variant>
      <vt:variant>
        <vt:i4>5</vt:i4>
      </vt:variant>
      <vt:variant>
        <vt:lpwstr/>
      </vt:variant>
      <vt:variant>
        <vt:lpwstr>_Toc63775238</vt:lpwstr>
      </vt:variant>
      <vt:variant>
        <vt:i4>1441847</vt:i4>
      </vt:variant>
      <vt:variant>
        <vt:i4>236</vt:i4>
      </vt:variant>
      <vt:variant>
        <vt:i4>0</vt:i4>
      </vt:variant>
      <vt:variant>
        <vt:i4>5</vt:i4>
      </vt:variant>
      <vt:variant>
        <vt:lpwstr/>
      </vt:variant>
      <vt:variant>
        <vt:lpwstr>_Toc63775237</vt:lpwstr>
      </vt:variant>
      <vt:variant>
        <vt:i4>1310775</vt:i4>
      </vt:variant>
      <vt:variant>
        <vt:i4>230</vt:i4>
      </vt:variant>
      <vt:variant>
        <vt:i4>0</vt:i4>
      </vt:variant>
      <vt:variant>
        <vt:i4>5</vt:i4>
      </vt:variant>
      <vt:variant>
        <vt:lpwstr/>
      </vt:variant>
      <vt:variant>
        <vt:lpwstr>_Toc63775235</vt:lpwstr>
      </vt:variant>
      <vt:variant>
        <vt:i4>1376311</vt:i4>
      </vt:variant>
      <vt:variant>
        <vt:i4>224</vt:i4>
      </vt:variant>
      <vt:variant>
        <vt:i4>0</vt:i4>
      </vt:variant>
      <vt:variant>
        <vt:i4>5</vt:i4>
      </vt:variant>
      <vt:variant>
        <vt:lpwstr/>
      </vt:variant>
      <vt:variant>
        <vt:lpwstr>_Toc63775234</vt:lpwstr>
      </vt:variant>
      <vt:variant>
        <vt:i4>1179703</vt:i4>
      </vt:variant>
      <vt:variant>
        <vt:i4>218</vt:i4>
      </vt:variant>
      <vt:variant>
        <vt:i4>0</vt:i4>
      </vt:variant>
      <vt:variant>
        <vt:i4>5</vt:i4>
      </vt:variant>
      <vt:variant>
        <vt:lpwstr/>
      </vt:variant>
      <vt:variant>
        <vt:lpwstr>_Toc63775233</vt:lpwstr>
      </vt:variant>
      <vt:variant>
        <vt:i4>1245239</vt:i4>
      </vt:variant>
      <vt:variant>
        <vt:i4>212</vt:i4>
      </vt:variant>
      <vt:variant>
        <vt:i4>0</vt:i4>
      </vt:variant>
      <vt:variant>
        <vt:i4>5</vt:i4>
      </vt:variant>
      <vt:variant>
        <vt:lpwstr/>
      </vt:variant>
      <vt:variant>
        <vt:lpwstr>_Toc63775232</vt:lpwstr>
      </vt:variant>
      <vt:variant>
        <vt:i4>1048631</vt:i4>
      </vt:variant>
      <vt:variant>
        <vt:i4>206</vt:i4>
      </vt:variant>
      <vt:variant>
        <vt:i4>0</vt:i4>
      </vt:variant>
      <vt:variant>
        <vt:i4>5</vt:i4>
      </vt:variant>
      <vt:variant>
        <vt:lpwstr/>
      </vt:variant>
      <vt:variant>
        <vt:lpwstr>_Toc63775231</vt:lpwstr>
      </vt:variant>
      <vt:variant>
        <vt:i4>1114167</vt:i4>
      </vt:variant>
      <vt:variant>
        <vt:i4>200</vt:i4>
      </vt:variant>
      <vt:variant>
        <vt:i4>0</vt:i4>
      </vt:variant>
      <vt:variant>
        <vt:i4>5</vt:i4>
      </vt:variant>
      <vt:variant>
        <vt:lpwstr/>
      </vt:variant>
      <vt:variant>
        <vt:lpwstr>_Toc63775230</vt:lpwstr>
      </vt:variant>
      <vt:variant>
        <vt:i4>1572918</vt:i4>
      </vt:variant>
      <vt:variant>
        <vt:i4>194</vt:i4>
      </vt:variant>
      <vt:variant>
        <vt:i4>0</vt:i4>
      </vt:variant>
      <vt:variant>
        <vt:i4>5</vt:i4>
      </vt:variant>
      <vt:variant>
        <vt:lpwstr/>
      </vt:variant>
      <vt:variant>
        <vt:lpwstr>_Toc63775229</vt:lpwstr>
      </vt:variant>
      <vt:variant>
        <vt:i4>1638454</vt:i4>
      </vt:variant>
      <vt:variant>
        <vt:i4>188</vt:i4>
      </vt:variant>
      <vt:variant>
        <vt:i4>0</vt:i4>
      </vt:variant>
      <vt:variant>
        <vt:i4>5</vt:i4>
      </vt:variant>
      <vt:variant>
        <vt:lpwstr/>
      </vt:variant>
      <vt:variant>
        <vt:lpwstr>_Toc63775228</vt:lpwstr>
      </vt:variant>
      <vt:variant>
        <vt:i4>1441846</vt:i4>
      </vt:variant>
      <vt:variant>
        <vt:i4>182</vt:i4>
      </vt:variant>
      <vt:variant>
        <vt:i4>0</vt:i4>
      </vt:variant>
      <vt:variant>
        <vt:i4>5</vt:i4>
      </vt:variant>
      <vt:variant>
        <vt:lpwstr/>
      </vt:variant>
      <vt:variant>
        <vt:lpwstr>_Toc63775227</vt:lpwstr>
      </vt:variant>
      <vt:variant>
        <vt:i4>1507382</vt:i4>
      </vt:variant>
      <vt:variant>
        <vt:i4>176</vt:i4>
      </vt:variant>
      <vt:variant>
        <vt:i4>0</vt:i4>
      </vt:variant>
      <vt:variant>
        <vt:i4>5</vt:i4>
      </vt:variant>
      <vt:variant>
        <vt:lpwstr/>
      </vt:variant>
      <vt:variant>
        <vt:lpwstr>_Toc63775226</vt:lpwstr>
      </vt:variant>
      <vt:variant>
        <vt:i4>1310774</vt:i4>
      </vt:variant>
      <vt:variant>
        <vt:i4>170</vt:i4>
      </vt:variant>
      <vt:variant>
        <vt:i4>0</vt:i4>
      </vt:variant>
      <vt:variant>
        <vt:i4>5</vt:i4>
      </vt:variant>
      <vt:variant>
        <vt:lpwstr/>
      </vt:variant>
      <vt:variant>
        <vt:lpwstr>_Toc63775225</vt:lpwstr>
      </vt:variant>
      <vt:variant>
        <vt:i4>1376310</vt:i4>
      </vt:variant>
      <vt:variant>
        <vt:i4>164</vt:i4>
      </vt:variant>
      <vt:variant>
        <vt:i4>0</vt:i4>
      </vt:variant>
      <vt:variant>
        <vt:i4>5</vt:i4>
      </vt:variant>
      <vt:variant>
        <vt:lpwstr/>
      </vt:variant>
      <vt:variant>
        <vt:lpwstr>_Toc63775224</vt:lpwstr>
      </vt:variant>
      <vt:variant>
        <vt:i4>1179702</vt:i4>
      </vt:variant>
      <vt:variant>
        <vt:i4>158</vt:i4>
      </vt:variant>
      <vt:variant>
        <vt:i4>0</vt:i4>
      </vt:variant>
      <vt:variant>
        <vt:i4>5</vt:i4>
      </vt:variant>
      <vt:variant>
        <vt:lpwstr/>
      </vt:variant>
      <vt:variant>
        <vt:lpwstr>_Toc63775223</vt:lpwstr>
      </vt:variant>
      <vt:variant>
        <vt:i4>1245238</vt:i4>
      </vt:variant>
      <vt:variant>
        <vt:i4>152</vt:i4>
      </vt:variant>
      <vt:variant>
        <vt:i4>0</vt:i4>
      </vt:variant>
      <vt:variant>
        <vt:i4>5</vt:i4>
      </vt:variant>
      <vt:variant>
        <vt:lpwstr/>
      </vt:variant>
      <vt:variant>
        <vt:lpwstr>_Toc63775222</vt:lpwstr>
      </vt:variant>
      <vt:variant>
        <vt:i4>1048630</vt:i4>
      </vt:variant>
      <vt:variant>
        <vt:i4>146</vt:i4>
      </vt:variant>
      <vt:variant>
        <vt:i4>0</vt:i4>
      </vt:variant>
      <vt:variant>
        <vt:i4>5</vt:i4>
      </vt:variant>
      <vt:variant>
        <vt:lpwstr/>
      </vt:variant>
      <vt:variant>
        <vt:lpwstr>_Toc63775221</vt:lpwstr>
      </vt:variant>
      <vt:variant>
        <vt:i4>1114166</vt:i4>
      </vt:variant>
      <vt:variant>
        <vt:i4>140</vt:i4>
      </vt:variant>
      <vt:variant>
        <vt:i4>0</vt:i4>
      </vt:variant>
      <vt:variant>
        <vt:i4>5</vt:i4>
      </vt:variant>
      <vt:variant>
        <vt:lpwstr/>
      </vt:variant>
      <vt:variant>
        <vt:lpwstr>_Toc63775220</vt:lpwstr>
      </vt:variant>
      <vt:variant>
        <vt:i4>1572917</vt:i4>
      </vt:variant>
      <vt:variant>
        <vt:i4>134</vt:i4>
      </vt:variant>
      <vt:variant>
        <vt:i4>0</vt:i4>
      </vt:variant>
      <vt:variant>
        <vt:i4>5</vt:i4>
      </vt:variant>
      <vt:variant>
        <vt:lpwstr/>
      </vt:variant>
      <vt:variant>
        <vt:lpwstr>_Toc63775219</vt:lpwstr>
      </vt:variant>
      <vt:variant>
        <vt:i4>1638453</vt:i4>
      </vt:variant>
      <vt:variant>
        <vt:i4>128</vt:i4>
      </vt:variant>
      <vt:variant>
        <vt:i4>0</vt:i4>
      </vt:variant>
      <vt:variant>
        <vt:i4>5</vt:i4>
      </vt:variant>
      <vt:variant>
        <vt:lpwstr/>
      </vt:variant>
      <vt:variant>
        <vt:lpwstr>_Toc63775218</vt:lpwstr>
      </vt:variant>
      <vt:variant>
        <vt:i4>1441845</vt:i4>
      </vt:variant>
      <vt:variant>
        <vt:i4>122</vt:i4>
      </vt:variant>
      <vt:variant>
        <vt:i4>0</vt:i4>
      </vt:variant>
      <vt:variant>
        <vt:i4>5</vt:i4>
      </vt:variant>
      <vt:variant>
        <vt:lpwstr/>
      </vt:variant>
      <vt:variant>
        <vt:lpwstr>_Toc63775217</vt:lpwstr>
      </vt:variant>
      <vt:variant>
        <vt:i4>1507381</vt:i4>
      </vt:variant>
      <vt:variant>
        <vt:i4>116</vt:i4>
      </vt:variant>
      <vt:variant>
        <vt:i4>0</vt:i4>
      </vt:variant>
      <vt:variant>
        <vt:i4>5</vt:i4>
      </vt:variant>
      <vt:variant>
        <vt:lpwstr/>
      </vt:variant>
      <vt:variant>
        <vt:lpwstr>_Toc63775216</vt:lpwstr>
      </vt:variant>
      <vt:variant>
        <vt:i4>1310773</vt:i4>
      </vt:variant>
      <vt:variant>
        <vt:i4>110</vt:i4>
      </vt:variant>
      <vt:variant>
        <vt:i4>0</vt:i4>
      </vt:variant>
      <vt:variant>
        <vt:i4>5</vt:i4>
      </vt:variant>
      <vt:variant>
        <vt:lpwstr/>
      </vt:variant>
      <vt:variant>
        <vt:lpwstr>_Toc63775215</vt:lpwstr>
      </vt:variant>
      <vt:variant>
        <vt:i4>1376309</vt:i4>
      </vt:variant>
      <vt:variant>
        <vt:i4>104</vt:i4>
      </vt:variant>
      <vt:variant>
        <vt:i4>0</vt:i4>
      </vt:variant>
      <vt:variant>
        <vt:i4>5</vt:i4>
      </vt:variant>
      <vt:variant>
        <vt:lpwstr/>
      </vt:variant>
      <vt:variant>
        <vt:lpwstr>_Toc63775214</vt:lpwstr>
      </vt:variant>
      <vt:variant>
        <vt:i4>1179701</vt:i4>
      </vt:variant>
      <vt:variant>
        <vt:i4>98</vt:i4>
      </vt:variant>
      <vt:variant>
        <vt:i4>0</vt:i4>
      </vt:variant>
      <vt:variant>
        <vt:i4>5</vt:i4>
      </vt:variant>
      <vt:variant>
        <vt:lpwstr/>
      </vt:variant>
      <vt:variant>
        <vt:lpwstr>_Toc63775213</vt:lpwstr>
      </vt:variant>
      <vt:variant>
        <vt:i4>1245237</vt:i4>
      </vt:variant>
      <vt:variant>
        <vt:i4>92</vt:i4>
      </vt:variant>
      <vt:variant>
        <vt:i4>0</vt:i4>
      </vt:variant>
      <vt:variant>
        <vt:i4>5</vt:i4>
      </vt:variant>
      <vt:variant>
        <vt:lpwstr/>
      </vt:variant>
      <vt:variant>
        <vt:lpwstr>_Toc63775212</vt:lpwstr>
      </vt:variant>
      <vt:variant>
        <vt:i4>1048629</vt:i4>
      </vt:variant>
      <vt:variant>
        <vt:i4>86</vt:i4>
      </vt:variant>
      <vt:variant>
        <vt:i4>0</vt:i4>
      </vt:variant>
      <vt:variant>
        <vt:i4>5</vt:i4>
      </vt:variant>
      <vt:variant>
        <vt:lpwstr/>
      </vt:variant>
      <vt:variant>
        <vt:lpwstr>_Toc63775211</vt:lpwstr>
      </vt:variant>
      <vt:variant>
        <vt:i4>1114165</vt:i4>
      </vt:variant>
      <vt:variant>
        <vt:i4>80</vt:i4>
      </vt:variant>
      <vt:variant>
        <vt:i4>0</vt:i4>
      </vt:variant>
      <vt:variant>
        <vt:i4>5</vt:i4>
      </vt:variant>
      <vt:variant>
        <vt:lpwstr/>
      </vt:variant>
      <vt:variant>
        <vt:lpwstr>_Toc63775210</vt:lpwstr>
      </vt:variant>
      <vt:variant>
        <vt:i4>1572916</vt:i4>
      </vt:variant>
      <vt:variant>
        <vt:i4>74</vt:i4>
      </vt:variant>
      <vt:variant>
        <vt:i4>0</vt:i4>
      </vt:variant>
      <vt:variant>
        <vt:i4>5</vt:i4>
      </vt:variant>
      <vt:variant>
        <vt:lpwstr/>
      </vt:variant>
      <vt:variant>
        <vt:lpwstr>_Toc63775209</vt:lpwstr>
      </vt:variant>
      <vt:variant>
        <vt:i4>1638452</vt:i4>
      </vt:variant>
      <vt:variant>
        <vt:i4>68</vt:i4>
      </vt:variant>
      <vt:variant>
        <vt:i4>0</vt:i4>
      </vt:variant>
      <vt:variant>
        <vt:i4>5</vt:i4>
      </vt:variant>
      <vt:variant>
        <vt:lpwstr/>
      </vt:variant>
      <vt:variant>
        <vt:lpwstr>_Toc63775208</vt:lpwstr>
      </vt:variant>
      <vt:variant>
        <vt:i4>1441844</vt:i4>
      </vt:variant>
      <vt:variant>
        <vt:i4>62</vt:i4>
      </vt:variant>
      <vt:variant>
        <vt:i4>0</vt:i4>
      </vt:variant>
      <vt:variant>
        <vt:i4>5</vt:i4>
      </vt:variant>
      <vt:variant>
        <vt:lpwstr/>
      </vt:variant>
      <vt:variant>
        <vt:lpwstr>_Toc63775207</vt:lpwstr>
      </vt:variant>
      <vt:variant>
        <vt:i4>1507380</vt:i4>
      </vt:variant>
      <vt:variant>
        <vt:i4>56</vt:i4>
      </vt:variant>
      <vt:variant>
        <vt:i4>0</vt:i4>
      </vt:variant>
      <vt:variant>
        <vt:i4>5</vt:i4>
      </vt:variant>
      <vt:variant>
        <vt:lpwstr/>
      </vt:variant>
      <vt:variant>
        <vt:lpwstr>_Toc63775206</vt:lpwstr>
      </vt:variant>
      <vt:variant>
        <vt:i4>1310772</vt:i4>
      </vt:variant>
      <vt:variant>
        <vt:i4>50</vt:i4>
      </vt:variant>
      <vt:variant>
        <vt:i4>0</vt:i4>
      </vt:variant>
      <vt:variant>
        <vt:i4>5</vt:i4>
      </vt:variant>
      <vt:variant>
        <vt:lpwstr/>
      </vt:variant>
      <vt:variant>
        <vt:lpwstr>_Toc63775205</vt:lpwstr>
      </vt:variant>
      <vt:variant>
        <vt:i4>1376308</vt:i4>
      </vt:variant>
      <vt:variant>
        <vt:i4>44</vt:i4>
      </vt:variant>
      <vt:variant>
        <vt:i4>0</vt:i4>
      </vt:variant>
      <vt:variant>
        <vt:i4>5</vt:i4>
      </vt:variant>
      <vt:variant>
        <vt:lpwstr/>
      </vt:variant>
      <vt:variant>
        <vt:lpwstr>_Toc63775204</vt:lpwstr>
      </vt:variant>
      <vt:variant>
        <vt:i4>1179700</vt:i4>
      </vt:variant>
      <vt:variant>
        <vt:i4>38</vt:i4>
      </vt:variant>
      <vt:variant>
        <vt:i4>0</vt:i4>
      </vt:variant>
      <vt:variant>
        <vt:i4>5</vt:i4>
      </vt:variant>
      <vt:variant>
        <vt:lpwstr/>
      </vt:variant>
      <vt:variant>
        <vt:lpwstr>_Toc63775203</vt:lpwstr>
      </vt:variant>
      <vt:variant>
        <vt:i4>1245236</vt:i4>
      </vt:variant>
      <vt:variant>
        <vt:i4>32</vt:i4>
      </vt:variant>
      <vt:variant>
        <vt:i4>0</vt:i4>
      </vt:variant>
      <vt:variant>
        <vt:i4>5</vt:i4>
      </vt:variant>
      <vt:variant>
        <vt:lpwstr/>
      </vt:variant>
      <vt:variant>
        <vt:lpwstr>_Toc63775202</vt:lpwstr>
      </vt:variant>
      <vt:variant>
        <vt:i4>1048628</vt:i4>
      </vt:variant>
      <vt:variant>
        <vt:i4>26</vt:i4>
      </vt:variant>
      <vt:variant>
        <vt:i4>0</vt:i4>
      </vt:variant>
      <vt:variant>
        <vt:i4>5</vt:i4>
      </vt:variant>
      <vt:variant>
        <vt:lpwstr/>
      </vt:variant>
      <vt:variant>
        <vt:lpwstr>_Toc63775201</vt:lpwstr>
      </vt:variant>
      <vt:variant>
        <vt:i4>1114164</vt:i4>
      </vt:variant>
      <vt:variant>
        <vt:i4>20</vt:i4>
      </vt:variant>
      <vt:variant>
        <vt:i4>0</vt:i4>
      </vt:variant>
      <vt:variant>
        <vt:i4>5</vt:i4>
      </vt:variant>
      <vt:variant>
        <vt:lpwstr/>
      </vt:variant>
      <vt:variant>
        <vt:lpwstr>_Toc63775200</vt:lpwstr>
      </vt:variant>
      <vt:variant>
        <vt:i4>1769533</vt:i4>
      </vt:variant>
      <vt:variant>
        <vt:i4>14</vt:i4>
      </vt:variant>
      <vt:variant>
        <vt:i4>0</vt:i4>
      </vt:variant>
      <vt:variant>
        <vt:i4>5</vt:i4>
      </vt:variant>
      <vt:variant>
        <vt:lpwstr/>
      </vt:variant>
      <vt:variant>
        <vt:lpwstr>_Toc63775199</vt:lpwstr>
      </vt:variant>
      <vt:variant>
        <vt:i4>1703997</vt:i4>
      </vt:variant>
      <vt:variant>
        <vt:i4>8</vt:i4>
      </vt:variant>
      <vt:variant>
        <vt:i4>0</vt:i4>
      </vt:variant>
      <vt:variant>
        <vt:i4>5</vt:i4>
      </vt:variant>
      <vt:variant>
        <vt:lpwstr/>
      </vt:variant>
      <vt:variant>
        <vt:lpwstr>_Toc63775198</vt:lpwstr>
      </vt:variant>
      <vt:variant>
        <vt:i4>1376317</vt:i4>
      </vt:variant>
      <vt:variant>
        <vt:i4>2</vt:i4>
      </vt:variant>
      <vt:variant>
        <vt:i4>0</vt:i4>
      </vt:variant>
      <vt:variant>
        <vt:i4>5</vt:i4>
      </vt:variant>
      <vt:variant>
        <vt:lpwstr/>
      </vt:variant>
      <vt:variant>
        <vt:lpwstr>_Toc63775197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Feasibility Study</dc:title>
  <dc:subject/>
  <dc:creator>Jordan J. Roberts</dc:creator>
  <cp:keywords/>
  <dc:description/>
  <cp:lastModifiedBy>Tyrell D. Wheeler</cp:lastModifiedBy>
  <cp:revision>2</cp:revision>
  <dcterms:created xsi:type="dcterms:W3CDTF">2021-04-20T22:07:00Z</dcterms:created>
  <dcterms:modified xsi:type="dcterms:W3CDTF">2021-04-20T22:07:00Z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0x010100A42593F93644BF4BA414A940BB56EB98</vt:lpwstr>
  </property>
</Properties>
</file>